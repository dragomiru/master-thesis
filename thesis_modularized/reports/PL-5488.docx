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0589470E" w14:textId="311AE17C" w:rsidR="00BF6C7A" w:rsidRPr="003135DD" w:rsidRDefault="00122CFE" w:rsidP="00A909AB">
      <w:pPr>
        <w:spacing w:after="0" w:line="276" w:lineRule="auto"/>
        <w:jc w:val="center"/>
      </w:pPr>
      <w:r w:rsidRPr="005757AF">
        <w:rPr>
          <w:noProof/>
          <w:color w:val="FF0000"/>
          <w:lang w:val="en-US" w:eastAsia="zh-CN"/>
        </w:rPr>
        <mc:AlternateContent>
          <mc:Choice Requires="wps">
            <w:drawing>
              <wp:anchor distT="0" distB="0" distL="114300" distR="114300" simplePos="0" relativeHeight="251613696" behindDoc="0" locked="0" layoutInCell="1" allowOverlap="1" wp14:anchorId="5F8BC82C" wp14:editId="108B248B">
                <wp:simplePos x="0" y="0"/>
                <wp:positionH relativeFrom="column">
                  <wp:posOffset>-74295</wp:posOffset>
                </wp:positionH>
                <wp:positionV relativeFrom="paragraph">
                  <wp:posOffset>-405130</wp:posOffset>
                </wp:positionV>
                <wp:extent cx="6319520" cy="461010"/>
                <wp:effectExtent l="0" t="0" r="5080" b="0"/>
                <wp:wrapNone/>
                <wp:docPr id="155"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9520" cy="461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D701D" id="Rectangle 193" o:spid="_x0000_s1026" style="position:absolute;margin-left:-5.85pt;margin-top:-31.9pt;width:497.6pt;height:36.3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" stroked="f"/>
            </w:pict>
          </mc:Fallback>
        </mc:AlternateContent>
      </w:r>
      <w:r w:rsidR="005757AF" w:rsidRPr="00761479">
        <w:rPr>
          <w:noProof/>
        </w:rPr>
        <w:t xml:space="preserve"> </w:t>
      </w:r>
      <w:r w:rsidR="00CF03DB" w:rsidRPr="003135DD">
        <w:rPr>
          <w:noProof/>
          <w:lang w:val="en-US" w:eastAsia="zh-CN"/>
        </w:rPr>
        <w:drawing>
          <wp:inline distT="0" distB="0" distL="0" distR="0" wp14:anchorId="450592D5" wp14:editId="01DEC0E9">
            <wp:extent cx="1141095" cy="855980"/>
            <wp:effectExtent l="0" t="0" r="0" b="0"/>
            <wp:docPr id="1" name="irc_mi" descr="1330925707-orzel-godlo-sza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1330925707-orzel-godlo-sz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1095" cy="855980"/>
                    </a:xfrm>
                    <a:prstGeom prst="rect">
                      <a:avLst/>
                    </a:prstGeom>
                    <a:noFill/>
                    <a:ln>
                      <a:noFill/>
                    </a:ln>
                  </pic:spPr>
                </pic:pic>
              </a:graphicData>
            </a:graphic>
          </wp:inline>
        </w:drawing>
      </w:r>
    </w:p>
    <w:p w14:paraId="4E0C74D4" w14:textId="77777777" w:rsidR="00BF6C7A" w:rsidRPr="003135DD" w:rsidRDefault="00BF6C7A" w:rsidP="00BF6C7A">
      <w:pPr>
        <w:tabs>
          <w:tab w:val="left" w:pos="5390"/>
        </w:tabs>
        <w:spacing w:after="0" w:line="276" w:lineRule="auto"/>
        <w:rPr>
          <w:rFonts w:ascii="Arial" w:hAnsi="Arial" w:cs="Arial"/>
          <w:b/>
          <w:sz w:val="2"/>
          <w:szCs w:val="24"/>
        </w:rPr>
      </w:pPr>
      <w:r w:rsidRPr="003135DD">
        <w:rPr>
          <w:rFonts w:ascii="Arial" w:hAnsi="Arial" w:cs="Arial"/>
          <w:b/>
          <w:sz w:val="22"/>
          <w:szCs w:val="24"/>
        </w:rPr>
        <w:tab/>
      </w:r>
    </w:p>
    <w:p w14:paraId="0959FDBF" w14:textId="77777777" w:rsidR="00B81270" w:rsidRDefault="00B81270" w:rsidP="0016798E">
      <w:pPr>
        <w:spacing w:before="360" w:after="0" w:line="276" w:lineRule="auto"/>
        <w:jc w:val="center"/>
        <w:rPr>
          <w:rFonts w:ascii="Arial" w:hAnsi="Arial" w:cs="Arial"/>
          <w:b/>
          <w:sz w:val="22"/>
          <w:szCs w:val="24"/>
        </w:rPr>
      </w:pPr>
    </w:p>
    <w:p w14:paraId="4EEABEA8" w14:textId="77777777" w:rsidR="00386510" w:rsidRPr="003135DD" w:rsidRDefault="003B76AC" w:rsidP="0016798E">
      <w:pPr>
        <w:spacing w:before="360" w:after="0" w:line="276" w:lineRule="auto"/>
        <w:jc w:val="center"/>
        <w:rPr>
          <w:rFonts w:ascii="Arial" w:hAnsi="Arial" w:cs="Arial"/>
          <w:b/>
          <w:sz w:val="22"/>
          <w:szCs w:val="24"/>
        </w:rPr>
      </w:pPr>
      <w:r w:rsidRPr="003135DD">
        <w:rPr>
          <w:rFonts w:ascii="Arial" w:hAnsi="Arial" w:cs="Arial"/>
          <w:b/>
          <w:sz w:val="22"/>
          <w:szCs w:val="24"/>
        </w:rPr>
        <w:t>PAŃSTWOWA KOMISJA BADANIA WYPADKÓW KOLEJOWYCH</w:t>
      </w:r>
    </w:p>
    <w:p w14:paraId="1EA1247A" w14:textId="1BD7DF12" w:rsidR="001704F3" w:rsidRPr="003135DD" w:rsidRDefault="003B76AC" w:rsidP="00F361E0">
      <w:pPr>
        <w:spacing w:after="0" w:line="276" w:lineRule="auto"/>
        <w:jc w:val="center"/>
        <w:rPr>
          <w:rFonts w:ascii="Arial" w:hAnsi="Arial" w:cs="Arial"/>
          <w:b/>
          <w:sz w:val="22"/>
          <w:szCs w:val="24"/>
        </w:rPr>
      </w:pPr>
      <w:r w:rsidRPr="003135DD">
        <w:rPr>
          <w:rFonts w:ascii="Arial" w:hAnsi="Arial" w:cs="Arial"/>
          <w:b/>
          <w:sz w:val="22"/>
          <w:szCs w:val="24"/>
        </w:rPr>
        <w:t>Minis</w:t>
      </w:r>
      <w:r w:rsidR="00B961E1" w:rsidRPr="003135DD">
        <w:rPr>
          <w:rFonts w:ascii="Arial" w:hAnsi="Arial" w:cs="Arial"/>
          <w:b/>
          <w:sz w:val="22"/>
          <w:szCs w:val="24"/>
        </w:rPr>
        <w:t>terstwo Infrastruktury</w:t>
      </w:r>
    </w:p>
    <w:p w14:paraId="48AC5491" w14:textId="0A1C0482" w:rsidR="001704F3" w:rsidRPr="005757AF" w:rsidRDefault="001704F3" w:rsidP="0016798E">
      <w:pPr>
        <w:pStyle w:val="Title"/>
        <w:spacing w:before="1200"/>
        <w:rPr>
          <w:sz w:val="36"/>
          <w:szCs w:val="36"/>
        </w:rPr>
      </w:pPr>
      <w:bookmarkStart w:id="1" w:name="_Toc434823848"/>
      <w:r w:rsidRPr="005757AF">
        <w:rPr>
          <w:sz w:val="36"/>
          <w:szCs w:val="36"/>
        </w:rPr>
        <w:t>RAPORT Nr PKBWK/</w:t>
      </w:r>
      <w:r w:rsidR="00890975">
        <w:rPr>
          <w:sz w:val="36"/>
          <w:szCs w:val="36"/>
        </w:rPr>
        <w:t>05</w:t>
      </w:r>
      <w:r w:rsidRPr="005757AF">
        <w:rPr>
          <w:sz w:val="36"/>
          <w:szCs w:val="36"/>
        </w:rPr>
        <w:t>/201</w:t>
      </w:r>
      <w:bookmarkEnd w:id="1"/>
      <w:r w:rsidR="003D685D" w:rsidRPr="005757AF">
        <w:rPr>
          <w:sz w:val="36"/>
          <w:szCs w:val="36"/>
        </w:rPr>
        <w:t>8</w:t>
      </w:r>
    </w:p>
    <w:p w14:paraId="745C4C1C" w14:textId="77777777" w:rsidR="001704F3" w:rsidRPr="003135DD" w:rsidRDefault="003135DD" w:rsidP="0016798E">
      <w:pPr>
        <w:pStyle w:val="zNormaali"/>
        <w:tabs>
          <w:tab w:val="left" w:pos="1008"/>
        </w:tabs>
        <w:spacing w:before="480" w:line="360" w:lineRule="auto"/>
        <w:jc w:val="center"/>
        <w:rPr>
          <w:rFonts w:cs="Arial"/>
          <w:b/>
          <w:sz w:val="22"/>
          <w:szCs w:val="24"/>
        </w:rPr>
      </w:pPr>
      <w:r w:rsidRPr="003135DD">
        <w:rPr>
          <w:rFonts w:cs="Arial"/>
          <w:b/>
          <w:sz w:val="22"/>
          <w:szCs w:val="24"/>
        </w:rPr>
        <w:t>z</w:t>
      </w:r>
      <w:r w:rsidR="001704F3" w:rsidRPr="003135DD">
        <w:rPr>
          <w:rFonts w:cs="Arial"/>
          <w:b/>
          <w:sz w:val="22"/>
          <w:szCs w:val="24"/>
        </w:rPr>
        <w:t xml:space="preserve"> </w:t>
      </w:r>
      <w:r w:rsidR="006223D8" w:rsidRPr="003135DD">
        <w:rPr>
          <w:rFonts w:cs="Arial"/>
          <w:b/>
          <w:sz w:val="22"/>
          <w:szCs w:val="24"/>
        </w:rPr>
        <w:t>badania poważnego wypadku kat. A</w:t>
      </w:r>
      <w:r w:rsidR="00A33630" w:rsidRPr="003135DD">
        <w:rPr>
          <w:rFonts w:cs="Arial"/>
          <w:b/>
          <w:sz w:val="22"/>
          <w:szCs w:val="24"/>
        </w:rPr>
        <w:t>18</w:t>
      </w:r>
    </w:p>
    <w:p w14:paraId="33489FF7" w14:textId="6C05E5FF" w:rsidR="00FC6C99" w:rsidRPr="003135DD" w:rsidRDefault="00A33630" w:rsidP="00FC6C99">
      <w:pPr>
        <w:pStyle w:val="zNormaali"/>
        <w:tabs>
          <w:tab w:val="left" w:pos="1008"/>
        </w:tabs>
        <w:spacing w:line="360" w:lineRule="auto"/>
        <w:jc w:val="center"/>
        <w:rPr>
          <w:rFonts w:cs="Arial"/>
          <w:b/>
          <w:bCs/>
          <w:sz w:val="22"/>
          <w:szCs w:val="24"/>
        </w:rPr>
      </w:pPr>
      <w:r w:rsidRPr="003135DD">
        <w:rPr>
          <w:rFonts w:cs="Arial"/>
          <w:b/>
          <w:bCs/>
          <w:sz w:val="22"/>
          <w:szCs w:val="24"/>
        </w:rPr>
        <w:t xml:space="preserve">zaistniałego w </w:t>
      </w:r>
      <w:r w:rsidR="00FC6C99" w:rsidRPr="003135DD">
        <w:rPr>
          <w:rFonts w:cs="Arial"/>
          <w:b/>
          <w:bCs/>
          <w:sz w:val="22"/>
          <w:szCs w:val="24"/>
        </w:rPr>
        <w:t xml:space="preserve">dniu </w:t>
      </w:r>
      <w:r w:rsidR="003135DD" w:rsidRPr="003135DD">
        <w:rPr>
          <w:rFonts w:cs="Arial"/>
          <w:b/>
          <w:bCs/>
          <w:sz w:val="22"/>
          <w:szCs w:val="24"/>
        </w:rPr>
        <w:t>2</w:t>
      </w:r>
      <w:r w:rsidR="00FC6C99" w:rsidRPr="003135DD">
        <w:rPr>
          <w:rFonts w:cs="Arial"/>
          <w:b/>
          <w:bCs/>
          <w:sz w:val="22"/>
          <w:szCs w:val="24"/>
        </w:rPr>
        <w:t xml:space="preserve"> </w:t>
      </w:r>
      <w:r w:rsidR="003135DD" w:rsidRPr="003135DD">
        <w:rPr>
          <w:rFonts w:cs="Arial"/>
          <w:b/>
          <w:bCs/>
          <w:sz w:val="22"/>
          <w:szCs w:val="24"/>
        </w:rPr>
        <w:t>listopada</w:t>
      </w:r>
      <w:r w:rsidR="00080DD8" w:rsidRPr="003135DD">
        <w:rPr>
          <w:rFonts w:cs="Arial"/>
          <w:b/>
          <w:bCs/>
          <w:sz w:val="22"/>
          <w:szCs w:val="24"/>
        </w:rPr>
        <w:t xml:space="preserve"> 201</w:t>
      </w:r>
      <w:r w:rsidR="003135DD" w:rsidRPr="003135DD">
        <w:rPr>
          <w:rFonts w:cs="Arial"/>
          <w:b/>
          <w:bCs/>
          <w:sz w:val="22"/>
          <w:szCs w:val="24"/>
        </w:rPr>
        <w:t>7 r. o godz. 18:49</w:t>
      </w:r>
      <w:r w:rsidR="0016798E">
        <w:rPr>
          <w:rFonts w:cs="Arial"/>
          <w:b/>
          <w:bCs/>
          <w:sz w:val="22"/>
          <w:szCs w:val="24"/>
        </w:rPr>
        <w:br/>
      </w:r>
      <w:r w:rsidR="001704F3" w:rsidRPr="003135DD">
        <w:rPr>
          <w:rFonts w:cs="Arial"/>
          <w:b/>
          <w:bCs/>
          <w:sz w:val="22"/>
          <w:szCs w:val="24"/>
        </w:rPr>
        <w:t xml:space="preserve">na przejeździe </w:t>
      </w:r>
      <w:r w:rsidR="00083CD2" w:rsidRPr="003135DD">
        <w:rPr>
          <w:rFonts w:cs="Arial"/>
          <w:b/>
          <w:bCs/>
          <w:sz w:val="22"/>
          <w:szCs w:val="24"/>
        </w:rPr>
        <w:t>kolejowo-drogowym</w:t>
      </w:r>
      <w:r w:rsidRPr="003135DD">
        <w:rPr>
          <w:rFonts w:cs="Arial"/>
          <w:b/>
          <w:bCs/>
          <w:sz w:val="22"/>
          <w:szCs w:val="24"/>
        </w:rPr>
        <w:t xml:space="preserve"> kat. „A</w:t>
      </w:r>
      <w:r w:rsidR="00FF25B0" w:rsidRPr="003135DD">
        <w:rPr>
          <w:rFonts w:cs="Arial"/>
          <w:b/>
          <w:bCs/>
          <w:sz w:val="22"/>
          <w:szCs w:val="24"/>
        </w:rPr>
        <w:t xml:space="preserve">” </w:t>
      </w:r>
      <w:r w:rsidR="003135DD" w:rsidRPr="003135DD">
        <w:rPr>
          <w:rFonts w:cs="Arial"/>
          <w:b/>
          <w:bCs/>
          <w:sz w:val="22"/>
          <w:szCs w:val="24"/>
        </w:rPr>
        <w:t>z zawieszoną obsługą</w:t>
      </w:r>
      <w:r w:rsidR="00CB5BEA">
        <w:rPr>
          <w:rFonts w:cs="Arial"/>
          <w:b/>
          <w:bCs/>
          <w:sz w:val="22"/>
          <w:szCs w:val="24"/>
        </w:rPr>
        <w:t>,</w:t>
      </w:r>
      <w:r w:rsidR="0016798E">
        <w:rPr>
          <w:rFonts w:cs="Arial"/>
          <w:b/>
          <w:bCs/>
          <w:sz w:val="22"/>
          <w:szCs w:val="24"/>
        </w:rPr>
        <w:br/>
      </w:r>
      <w:r w:rsidR="003135DD" w:rsidRPr="003135DD">
        <w:rPr>
          <w:rFonts w:cs="Arial"/>
          <w:b/>
          <w:bCs/>
          <w:sz w:val="22"/>
          <w:szCs w:val="24"/>
        </w:rPr>
        <w:t>usytuowanym w km 37,119</w:t>
      </w:r>
      <w:r w:rsidR="00083CD2" w:rsidRPr="003135DD">
        <w:rPr>
          <w:rFonts w:cs="Arial"/>
          <w:b/>
          <w:bCs/>
          <w:sz w:val="22"/>
          <w:szCs w:val="24"/>
        </w:rPr>
        <w:t xml:space="preserve"> szlak</w:t>
      </w:r>
      <w:r w:rsidR="00FC6C99" w:rsidRPr="003135DD">
        <w:rPr>
          <w:rFonts w:cs="Arial"/>
          <w:b/>
          <w:bCs/>
          <w:sz w:val="22"/>
          <w:szCs w:val="24"/>
        </w:rPr>
        <w:t xml:space="preserve">u </w:t>
      </w:r>
      <w:r w:rsidR="003135DD" w:rsidRPr="003135DD">
        <w:rPr>
          <w:rFonts w:cs="Arial"/>
          <w:b/>
          <w:bCs/>
          <w:sz w:val="22"/>
          <w:szCs w:val="24"/>
        </w:rPr>
        <w:t>Śniadowo - Łapy</w:t>
      </w:r>
      <w:r w:rsidR="00FC6C99" w:rsidRPr="003135DD">
        <w:rPr>
          <w:rFonts w:cs="Arial"/>
          <w:b/>
          <w:bCs/>
          <w:sz w:val="22"/>
          <w:szCs w:val="24"/>
        </w:rPr>
        <w:t>,</w:t>
      </w:r>
      <w:r w:rsidR="0016798E">
        <w:rPr>
          <w:rFonts w:cs="Arial"/>
          <w:b/>
          <w:bCs/>
          <w:sz w:val="22"/>
          <w:szCs w:val="24"/>
        </w:rPr>
        <w:br/>
      </w:r>
      <w:r w:rsidR="00FC6C99" w:rsidRPr="003135DD">
        <w:rPr>
          <w:rFonts w:cs="Arial"/>
          <w:b/>
          <w:bCs/>
          <w:sz w:val="22"/>
          <w:szCs w:val="24"/>
        </w:rPr>
        <w:t>w torze szla</w:t>
      </w:r>
      <w:r w:rsidR="003135DD" w:rsidRPr="003135DD">
        <w:rPr>
          <w:rFonts w:cs="Arial"/>
          <w:b/>
          <w:bCs/>
          <w:sz w:val="22"/>
          <w:szCs w:val="24"/>
        </w:rPr>
        <w:t>kowym nr 1, linii kolejowej nr 36</w:t>
      </w:r>
      <w:r w:rsidR="00FC6C99" w:rsidRPr="003135DD">
        <w:rPr>
          <w:rFonts w:cs="Arial"/>
          <w:b/>
          <w:bCs/>
          <w:sz w:val="22"/>
          <w:szCs w:val="24"/>
        </w:rPr>
        <w:t xml:space="preserve">: </w:t>
      </w:r>
      <w:r w:rsidR="003135DD" w:rsidRPr="003135DD">
        <w:rPr>
          <w:rFonts w:cs="Arial"/>
          <w:b/>
          <w:bCs/>
          <w:sz w:val="22"/>
          <w:szCs w:val="24"/>
        </w:rPr>
        <w:t>Ostrołęka - Łapy</w:t>
      </w:r>
    </w:p>
    <w:p w14:paraId="042D8AEB" w14:textId="77777777" w:rsidR="001704F3" w:rsidRPr="003135DD" w:rsidRDefault="001704F3" w:rsidP="0016798E">
      <w:pPr>
        <w:pStyle w:val="zNormaali"/>
        <w:tabs>
          <w:tab w:val="left" w:pos="1008"/>
        </w:tabs>
        <w:spacing w:before="240" w:line="360" w:lineRule="auto"/>
        <w:jc w:val="center"/>
        <w:rPr>
          <w:rFonts w:cs="Arial"/>
          <w:b/>
          <w:bCs/>
          <w:sz w:val="22"/>
          <w:szCs w:val="24"/>
        </w:rPr>
      </w:pPr>
      <w:r w:rsidRPr="003135DD">
        <w:rPr>
          <w:rFonts w:cs="Arial"/>
          <w:bCs/>
          <w:sz w:val="20"/>
          <w:szCs w:val="24"/>
        </w:rPr>
        <w:t xml:space="preserve">obszar zarządcy infrastruktury </w:t>
      </w:r>
      <w:r w:rsidR="002C27AA" w:rsidRPr="003135DD">
        <w:rPr>
          <w:rFonts w:cs="Arial"/>
          <w:bCs/>
          <w:sz w:val="20"/>
          <w:szCs w:val="24"/>
        </w:rPr>
        <w:t>PKP Polskie Linie Kolejowe S.A.,</w:t>
      </w:r>
      <w:r w:rsidRPr="003135DD">
        <w:rPr>
          <w:rFonts w:cs="Arial"/>
          <w:bCs/>
          <w:sz w:val="20"/>
          <w:szCs w:val="24"/>
        </w:rPr>
        <w:br/>
        <w:t>Zak</w:t>
      </w:r>
      <w:r w:rsidR="00E95725" w:rsidRPr="003135DD">
        <w:rPr>
          <w:rFonts w:cs="Arial"/>
          <w:bCs/>
          <w:sz w:val="20"/>
          <w:szCs w:val="24"/>
        </w:rPr>
        <w:t xml:space="preserve">ład Linii Kolejowych w </w:t>
      </w:r>
      <w:r w:rsidR="003135DD" w:rsidRPr="003135DD">
        <w:rPr>
          <w:rFonts w:cs="Arial"/>
          <w:bCs/>
          <w:sz w:val="20"/>
          <w:szCs w:val="24"/>
        </w:rPr>
        <w:t>Białymstoku</w:t>
      </w:r>
    </w:p>
    <w:p w14:paraId="07B2E3DB" w14:textId="77777777" w:rsidR="001704F3" w:rsidRPr="003135DD" w:rsidRDefault="001704F3" w:rsidP="0016798E">
      <w:pPr>
        <w:pStyle w:val="zNormaali"/>
        <w:tabs>
          <w:tab w:val="left" w:pos="1008"/>
        </w:tabs>
        <w:spacing w:before="360" w:line="360" w:lineRule="auto"/>
        <w:jc w:val="center"/>
        <w:rPr>
          <w:rFonts w:cs="Arial"/>
          <w:sz w:val="22"/>
          <w:szCs w:val="24"/>
        </w:rPr>
      </w:pPr>
      <w:r w:rsidRPr="003135DD">
        <w:rPr>
          <w:rFonts w:cs="Arial"/>
          <w:sz w:val="22"/>
          <w:szCs w:val="24"/>
        </w:rPr>
        <w:t xml:space="preserve">Raport zatwierdzony </w:t>
      </w:r>
      <w:r w:rsidR="006D57AE" w:rsidRPr="003135DD">
        <w:rPr>
          <w:rFonts w:cs="Arial"/>
          <w:sz w:val="22"/>
          <w:szCs w:val="24"/>
        </w:rPr>
        <w:t>Uchwałą</w:t>
      </w:r>
    </w:p>
    <w:p w14:paraId="74DC0253" w14:textId="77777777" w:rsidR="006D57AE" w:rsidRPr="003135DD" w:rsidRDefault="006D57AE" w:rsidP="00F361E0">
      <w:pPr>
        <w:pStyle w:val="zNormaali"/>
        <w:tabs>
          <w:tab w:val="left" w:pos="1008"/>
        </w:tabs>
        <w:spacing w:line="360" w:lineRule="auto"/>
        <w:jc w:val="center"/>
        <w:rPr>
          <w:rFonts w:cs="Arial"/>
          <w:sz w:val="22"/>
          <w:szCs w:val="24"/>
        </w:rPr>
      </w:pPr>
      <w:r w:rsidRPr="003135DD">
        <w:rPr>
          <w:rFonts w:cs="Arial"/>
          <w:sz w:val="22"/>
          <w:szCs w:val="24"/>
        </w:rPr>
        <w:t xml:space="preserve">Państwowej Komisji </w:t>
      </w:r>
      <w:r w:rsidR="001704F3" w:rsidRPr="003135DD">
        <w:rPr>
          <w:rFonts w:cs="Arial"/>
          <w:sz w:val="22"/>
          <w:szCs w:val="24"/>
        </w:rPr>
        <w:t>B</w:t>
      </w:r>
      <w:r w:rsidR="00DE2D7B" w:rsidRPr="003135DD">
        <w:rPr>
          <w:rFonts w:cs="Arial"/>
          <w:sz w:val="22"/>
          <w:szCs w:val="24"/>
        </w:rPr>
        <w:t>adania Wypadków Kolejowych</w:t>
      </w:r>
    </w:p>
    <w:p w14:paraId="37522C14" w14:textId="5339CE6E" w:rsidR="001704F3" w:rsidRPr="003135DD" w:rsidRDefault="006E1821" w:rsidP="006D57AE">
      <w:pPr>
        <w:pStyle w:val="zNormaali"/>
        <w:tabs>
          <w:tab w:val="left" w:pos="1008"/>
        </w:tabs>
        <w:spacing w:line="360" w:lineRule="auto"/>
        <w:jc w:val="center"/>
        <w:rPr>
          <w:rFonts w:ascii="Arial Narrow" w:hAnsi="Arial Narrow" w:cs="Arial"/>
          <w:sz w:val="22"/>
          <w:szCs w:val="24"/>
        </w:rPr>
      </w:pPr>
      <w:r w:rsidRPr="003135DD">
        <w:rPr>
          <w:rFonts w:ascii="Arial Narrow" w:hAnsi="Arial Narrow" w:cs="Arial"/>
          <w:sz w:val="22"/>
          <w:szCs w:val="24"/>
        </w:rPr>
        <w:t xml:space="preserve">Nr  </w:t>
      </w:r>
      <w:r w:rsidR="00890975">
        <w:rPr>
          <w:rFonts w:ascii="Arial Narrow" w:hAnsi="Arial Narrow" w:cs="Arial"/>
          <w:sz w:val="22"/>
          <w:szCs w:val="24"/>
        </w:rPr>
        <w:t>07</w:t>
      </w:r>
      <w:r w:rsidR="003D685D" w:rsidRPr="003135DD">
        <w:rPr>
          <w:rFonts w:ascii="Arial Narrow" w:hAnsi="Arial Narrow" w:cs="Arial"/>
          <w:sz w:val="22"/>
          <w:szCs w:val="24"/>
        </w:rPr>
        <w:t xml:space="preserve">/PKBWK/2018  </w:t>
      </w:r>
      <w:r w:rsidR="000F40F8" w:rsidRPr="003135DD">
        <w:rPr>
          <w:rFonts w:ascii="Arial Narrow" w:hAnsi="Arial Narrow" w:cs="Arial"/>
          <w:sz w:val="22"/>
          <w:szCs w:val="24"/>
        </w:rPr>
        <w:t xml:space="preserve">z dnia  </w:t>
      </w:r>
      <w:r w:rsidR="00890975">
        <w:rPr>
          <w:rFonts w:ascii="Arial Narrow" w:hAnsi="Arial Narrow" w:cs="Arial"/>
          <w:sz w:val="22"/>
          <w:szCs w:val="24"/>
        </w:rPr>
        <w:t>26.09</w:t>
      </w:r>
      <w:r w:rsidRPr="003135DD">
        <w:rPr>
          <w:rFonts w:ascii="Arial Narrow" w:hAnsi="Arial Narrow" w:cs="Arial"/>
          <w:sz w:val="22"/>
          <w:szCs w:val="24"/>
        </w:rPr>
        <w:t>.</w:t>
      </w:r>
      <w:r w:rsidR="003D685D" w:rsidRPr="003135DD">
        <w:rPr>
          <w:rFonts w:ascii="Arial Narrow" w:hAnsi="Arial Narrow" w:cs="Arial"/>
          <w:sz w:val="22"/>
          <w:szCs w:val="24"/>
        </w:rPr>
        <w:t>2018</w:t>
      </w:r>
      <w:r w:rsidR="001704F3" w:rsidRPr="003135DD">
        <w:rPr>
          <w:rFonts w:ascii="Arial Narrow" w:hAnsi="Arial Narrow" w:cs="Arial"/>
          <w:sz w:val="22"/>
          <w:szCs w:val="24"/>
        </w:rPr>
        <w:t xml:space="preserve"> r.</w:t>
      </w:r>
    </w:p>
    <w:p w14:paraId="083C2648" w14:textId="77777777" w:rsidR="00BC0E03" w:rsidRPr="003135DD" w:rsidRDefault="00BC0E03" w:rsidP="00F361E0">
      <w:pPr>
        <w:rPr>
          <w:rFonts w:ascii="Times New Roman" w:hAnsi="Times New Roman"/>
          <w:sz w:val="2"/>
        </w:rPr>
      </w:pPr>
    </w:p>
    <w:p w14:paraId="271EE790" w14:textId="77777777" w:rsidR="001704F3" w:rsidRPr="003135DD" w:rsidRDefault="001704F3" w:rsidP="0016798E">
      <w:pPr>
        <w:spacing w:before="3960" w:after="0"/>
        <w:jc w:val="center"/>
        <w:rPr>
          <w:rFonts w:ascii="Arial" w:hAnsi="Arial" w:cs="Arial"/>
          <w:sz w:val="18"/>
          <w:szCs w:val="20"/>
        </w:rPr>
      </w:pPr>
      <w:r w:rsidRPr="003135DD">
        <w:rPr>
          <w:rFonts w:ascii="Arial" w:hAnsi="Arial" w:cs="Arial"/>
          <w:sz w:val="18"/>
          <w:szCs w:val="20"/>
        </w:rPr>
        <w:t>ul. Chałubińskiego 4, 00 – 928  Warszawa</w:t>
      </w:r>
    </w:p>
    <w:p w14:paraId="67A63EA0" w14:textId="77777777" w:rsidR="001704F3" w:rsidRPr="003135DD" w:rsidRDefault="001704F3" w:rsidP="002145EA">
      <w:pPr>
        <w:spacing w:after="0"/>
        <w:jc w:val="center"/>
        <w:rPr>
          <w:rFonts w:ascii="Arial" w:hAnsi="Arial" w:cs="Arial"/>
          <w:sz w:val="18"/>
          <w:szCs w:val="20"/>
        </w:rPr>
      </w:pPr>
      <w:r w:rsidRPr="003135DD">
        <w:rPr>
          <w:rFonts w:ascii="Arial" w:hAnsi="Arial" w:cs="Arial"/>
          <w:sz w:val="18"/>
          <w:szCs w:val="20"/>
        </w:rPr>
        <w:t>tel.: (22) 630-14-33, fax: (22) 630-14-39,</w:t>
      </w:r>
    </w:p>
    <w:p w14:paraId="6FBD6C9E" w14:textId="405EAAE4" w:rsidR="001704F3" w:rsidRPr="003135DD" w:rsidRDefault="001704F3" w:rsidP="002145EA">
      <w:pPr>
        <w:spacing w:after="240"/>
        <w:jc w:val="center"/>
        <w:rPr>
          <w:rFonts w:ascii="Arial" w:hAnsi="Arial" w:cs="Arial"/>
          <w:sz w:val="18"/>
          <w:szCs w:val="20"/>
          <w:lang w:val="de-DE"/>
        </w:rPr>
      </w:pPr>
      <w:r w:rsidRPr="003135DD">
        <w:rPr>
          <w:rFonts w:ascii="Arial" w:hAnsi="Arial" w:cs="Arial"/>
          <w:sz w:val="18"/>
          <w:szCs w:val="20"/>
          <w:lang w:val="de-DE"/>
        </w:rPr>
        <w:t xml:space="preserve">e-mail: </w:t>
      </w:r>
      <w:r w:rsidR="00692716" w:rsidRPr="003135DD">
        <w:rPr>
          <w:rFonts w:ascii="Arial" w:hAnsi="Arial" w:cs="Arial"/>
          <w:sz w:val="18"/>
          <w:szCs w:val="20"/>
          <w:lang w:val="de-DE"/>
        </w:rPr>
        <w:t>pkbwk</w:t>
      </w:r>
      <w:r w:rsidR="000F40F8" w:rsidRPr="003135DD">
        <w:rPr>
          <w:rFonts w:ascii="Arial" w:hAnsi="Arial" w:cs="Arial"/>
          <w:sz w:val="18"/>
          <w:szCs w:val="20"/>
          <w:lang w:val="de-DE"/>
        </w:rPr>
        <w:t>@mi</w:t>
      </w:r>
      <w:r w:rsidRPr="003135DD">
        <w:rPr>
          <w:rFonts w:ascii="Arial" w:hAnsi="Arial" w:cs="Arial"/>
          <w:sz w:val="18"/>
          <w:szCs w:val="20"/>
          <w:lang w:val="de-DE"/>
        </w:rPr>
        <w:t xml:space="preserve">.gov.pl, </w:t>
      </w:r>
      <w:r w:rsidR="00DE2D7B" w:rsidRPr="003135DD">
        <w:rPr>
          <w:rFonts w:ascii="Arial" w:hAnsi="Arial" w:cs="Arial"/>
          <w:sz w:val="18"/>
          <w:szCs w:val="20"/>
          <w:lang w:val="de-DE"/>
        </w:rPr>
        <w:t>http</w:t>
      </w:r>
      <w:r w:rsidR="004E5A73">
        <w:rPr>
          <w:rFonts w:ascii="Arial" w:hAnsi="Arial" w:cs="Arial"/>
          <w:sz w:val="18"/>
          <w:szCs w:val="20"/>
          <w:lang w:val="de-DE"/>
        </w:rPr>
        <w:t>s:</w:t>
      </w:r>
      <w:r w:rsidR="00DE2D7B" w:rsidRPr="003135DD">
        <w:rPr>
          <w:rFonts w:ascii="Arial" w:hAnsi="Arial" w:cs="Arial"/>
          <w:sz w:val="18"/>
          <w:szCs w:val="20"/>
          <w:lang w:val="de-DE"/>
        </w:rPr>
        <w:t>//</w:t>
      </w:r>
      <w:r w:rsidRPr="003135DD">
        <w:rPr>
          <w:rFonts w:ascii="Arial" w:hAnsi="Arial" w:cs="Arial"/>
          <w:sz w:val="18"/>
          <w:szCs w:val="20"/>
          <w:lang w:val="de-DE"/>
        </w:rPr>
        <w:t>www.gov.pl</w:t>
      </w:r>
      <w:r w:rsidR="004E5A73">
        <w:rPr>
          <w:rFonts w:ascii="Arial" w:hAnsi="Arial" w:cs="Arial"/>
          <w:sz w:val="18"/>
          <w:szCs w:val="20"/>
          <w:lang w:val="de-DE"/>
        </w:rPr>
        <w:t>/infrastruktura</w:t>
      </w:r>
    </w:p>
    <w:p w14:paraId="11B189A9" w14:textId="5BC7A0BF" w:rsidR="001704F3" w:rsidRPr="003135DD" w:rsidRDefault="003B1FE9" w:rsidP="00BF6C7A">
      <w:pPr>
        <w:pStyle w:val="BodyText"/>
        <w:spacing w:line="240" w:lineRule="auto"/>
        <w:jc w:val="center"/>
        <w:rPr>
          <w:rFonts w:ascii="Arial Narrow" w:hAnsi="Arial Narrow" w:cs="Arial"/>
          <w:b/>
          <w:sz w:val="20"/>
          <w:szCs w:val="24"/>
        </w:rPr>
      </w:pPr>
      <w:r w:rsidRPr="003135DD">
        <w:rPr>
          <w:rFonts w:ascii="Arial Narrow" w:hAnsi="Arial Narrow" w:cs="Arial"/>
          <w:b/>
          <w:sz w:val="20"/>
          <w:szCs w:val="24"/>
        </w:rPr>
        <w:t xml:space="preserve">WARSZAWA </w:t>
      </w:r>
      <w:r w:rsidR="006A3099" w:rsidRPr="003135DD">
        <w:rPr>
          <w:rFonts w:ascii="Arial Narrow" w:hAnsi="Arial Narrow" w:cs="Arial"/>
          <w:sz w:val="20"/>
          <w:szCs w:val="24"/>
        </w:rPr>
        <w:t>dnia</w:t>
      </w:r>
      <w:r w:rsidR="00890975">
        <w:rPr>
          <w:rFonts w:ascii="Arial Narrow" w:hAnsi="Arial Narrow" w:cs="Arial"/>
          <w:sz w:val="20"/>
          <w:szCs w:val="24"/>
        </w:rPr>
        <w:t xml:space="preserve"> 26</w:t>
      </w:r>
      <w:r w:rsidR="00EE5E78" w:rsidRPr="003135DD">
        <w:rPr>
          <w:rFonts w:ascii="Arial Narrow" w:hAnsi="Arial Narrow" w:cs="Arial"/>
          <w:sz w:val="20"/>
          <w:szCs w:val="24"/>
        </w:rPr>
        <w:t>.</w:t>
      </w:r>
      <w:r w:rsidR="00890975">
        <w:rPr>
          <w:rFonts w:ascii="Arial Narrow" w:hAnsi="Arial Narrow" w:cs="Arial"/>
          <w:sz w:val="20"/>
          <w:szCs w:val="24"/>
        </w:rPr>
        <w:t>09.</w:t>
      </w:r>
      <w:r w:rsidR="003D685D" w:rsidRPr="003135DD">
        <w:rPr>
          <w:rFonts w:ascii="Arial Narrow" w:hAnsi="Arial Narrow" w:cs="Arial"/>
          <w:sz w:val="20"/>
          <w:szCs w:val="24"/>
        </w:rPr>
        <w:t>2018</w:t>
      </w:r>
      <w:r w:rsidR="001704F3" w:rsidRPr="003135DD">
        <w:rPr>
          <w:rFonts w:ascii="Arial Narrow" w:hAnsi="Arial Narrow" w:cs="Arial"/>
          <w:sz w:val="20"/>
          <w:szCs w:val="24"/>
        </w:rPr>
        <w:t> r.</w:t>
      </w:r>
    </w:p>
    <w:p w14:paraId="6C20F4C4" w14:textId="5F762BDD" w:rsidR="00F36C65" w:rsidRDefault="00F36C65" w:rsidP="001808C2">
      <w:r>
        <w:rPr>
          <w:b/>
          <w:bCs/>
        </w:rPr>
        <w:br w:type="page"/>
      </w:r>
    </w:p>
    <w:bookmarkStart w:id="2" w:name="_Toc434823856" w:displacedByCustomXml="next"/>
    <w:sdt>
      <w:sdtPr>
        <w:rPr>
          <w:rFonts w:ascii="ArialMT" w:eastAsia="Calibri" w:hAnsi="ArialMT" w:cs="ArialMT"/>
          <w:b w:val="0"/>
          <w:bCs w:val="0"/>
          <w:color w:val="auto"/>
          <w:sz w:val="16"/>
          <w:szCs w:val="16"/>
          <w:lang w:eastAsia="en-US"/>
        </w:rPr>
        <w:id w:val="1666892494"/>
        <w:docPartObj>
          <w:docPartGallery w:val="Table of Contents"/>
          <w:docPartUnique/>
        </w:docPartObj>
      </w:sdtPr>
      <w:sdtEndPr/>
      <w:sdtContent>
        <w:p w14:paraId="57607E3B" w14:textId="72DD5FB3" w:rsidR="00C43F5B" w:rsidRPr="00371B49" w:rsidRDefault="00C43F5B" w:rsidP="00371B49">
          <w:pPr>
            <w:pStyle w:val="TOCHeading"/>
            <w:numPr>
              <w:ilvl w:val="0"/>
              <w:numId w:val="0"/>
            </w:numPr>
            <w:jc w:val="center"/>
            <w:rPr>
              <w:rFonts w:ascii="Arial" w:hAnsi="Arial"/>
              <w:caps/>
              <w:color w:val="auto"/>
              <w:sz w:val="24"/>
              <w:szCs w:val="24"/>
            </w:rPr>
          </w:pPr>
          <w:r w:rsidRPr="00371B49">
            <w:rPr>
              <w:rFonts w:ascii="Arial" w:hAnsi="Arial"/>
              <w:caps/>
              <w:color w:val="auto"/>
              <w:sz w:val="24"/>
              <w:szCs w:val="24"/>
            </w:rPr>
            <w:t>Spis treści</w:t>
          </w:r>
        </w:p>
        <w:p w14:paraId="4F4FA08B" w14:textId="77777777" w:rsidR="008B72C9" w:rsidRDefault="006B6B40" w:rsidP="006A66BF">
          <w:pPr>
            <w:pStyle w:val="TOC1"/>
            <w:rPr>
              <w:rFonts w:asciiTheme="minorHAnsi" w:eastAsiaTheme="minorEastAsia" w:hAnsiTheme="minorHAnsi" w:cstheme="minorBidi"/>
              <w:lang w:eastAsia="pl-PL"/>
            </w:rPr>
          </w:pPr>
          <w:r>
            <w:fldChar w:fldCharType="begin"/>
          </w:r>
          <w:r>
            <w:instrText xml:space="preserve"> TOC \o "1-3" \h \z \u </w:instrText>
          </w:r>
          <w:r>
            <w:fldChar w:fldCharType="separate"/>
          </w:r>
          <w:hyperlink w:anchor="_Toc521641186" w:history="1">
            <w:r w:rsidR="008B72C9" w:rsidRPr="00176E99">
              <w:rPr>
                <w:rStyle w:val="Hyperlink"/>
              </w:rPr>
              <w:t>WSTĘP</w:t>
            </w:r>
            <w:r w:rsidR="008B72C9">
              <w:rPr>
                <w:webHidden/>
              </w:rPr>
              <w:tab/>
            </w:r>
            <w:r w:rsidR="008B72C9">
              <w:rPr>
                <w:webHidden/>
              </w:rPr>
              <w:fldChar w:fldCharType="begin"/>
            </w:r>
            <w:r w:rsidR="008B72C9">
              <w:rPr>
                <w:webHidden/>
              </w:rPr>
              <w:instrText xml:space="preserve"> PAGEREF _Toc521641186 \h </w:instrText>
            </w:r>
            <w:r w:rsidR="008B72C9">
              <w:rPr>
                <w:webHidden/>
              </w:rPr>
            </w:r>
            <w:r w:rsidR="008B72C9">
              <w:rPr>
                <w:webHidden/>
              </w:rPr>
              <w:fldChar w:fldCharType="separate"/>
            </w:r>
            <w:r w:rsidR="0014055E">
              <w:rPr>
                <w:webHidden/>
              </w:rPr>
              <w:t>5</w:t>
            </w:r>
            <w:r w:rsidR="008B72C9">
              <w:rPr>
                <w:webHidden/>
              </w:rPr>
              <w:fldChar w:fldCharType="end"/>
            </w:r>
          </w:hyperlink>
        </w:p>
        <w:p w14:paraId="3CCEC711" w14:textId="77777777" w:rsidR="008B72C9" w:rsidRDefault="00257EA4" w:rsidP="006A66BF">
          <w:pPr>
            <w:pStyle w:val="TOC1"/>
            <w:rPr>
              <w:rFonts w:asciiTheme="minorHAnsi" w:eastAsiaTheme="minorEastAsia" w:hAnsiTheme="minorHAnsi" w:cstheme="minorBidi"/>
              <w:lang w:eastAsia="pl-PL"/>
            </w:rPr>
          </w:pPr>
          <w:hyperlink w:anchor="_Toc521641187" w:history="1">
            <w:r w:rsidR="008B72C9" w:rsidRPr="00176E99">
              <w:rPr>
                <w:rStyle w:val="Hyperlink"/>
                <w14:scene3d>
                  <w14:camera w14:prst="orthographicFront"/>
                  <w14:lightRig w14:rig="threePt" w14:dir="t">
                    <w14:rot w14:lat="0" w14:lon="0" w14:rev="0"/>
                  </w14:lightRig>
                </w14:scene3d>
              </w:rPr>
              <w:t>I.</w:t>
            </w:r>
            <w:r w:rsidR="008B72C9">
              <w:rPr>
                <w:rFonts w:asciiTheme="minorHAnsi" w:eastAsiaTheme="minorEastAsia" w:hAnsiTheme="minorHAnsi" w:cstheme="minorBidi"/>
                <w:lang w:eastAsia="pl-PL"/>
              </w:rPr>
              <w:tab/>
            </w:r>
            <w:r w:rsidR="008B72C9" w:rsidRPr="00176E99">
              <w:rPr>
                <w:rStyle w:val="Hyperlink"/>
              </w:rPr>
              <w:t>PODSUMOWANIE POSTĘPOWANIA</w:t>
            </w:r>
            <w:r w:rsidR="008B72C9">
              <w:rPr>
                <w:webHidden/>
              </w:rPr>
              <w:tab/>
            </w:r>
            <w:r w:rsidR="008B72C9">
              <w:rPr>
                <w:webHidden/>
              </w:rPr>
              <w:fldChar w:fldCharType="begin"/>
            </w:r>
            <w:r w:rsidR="008B72C9">
              <w:rPr>
                <w:webHidden/>
              </w:rPr>
              <w:instrText xml:space="preserve"> PAGEREF _Toc521641187 \h </w:instrText>
            </w:r>
            <w:r w:rsidR="008B72C9">
              <w:rPr>
                <w:webHidden/>
              </w:rPr>
            </w:r>
            <w:r w:rsidR="008B72C9">
              <w:rPr>
                <w:webHidden/>
              </w:rPr>
              <w:fldChar w:fldCharType="separate"/>
            </w:r>
            <w:r w:rsidR="0014055E">
              <w:rPr>
                <w:webHidden/>
              </w:rPr>
              <w:t>5</w:t>
            </w:r>
            <w:r w:rsidR="008B72C9">
              <w:rPr>
                <w:webHidden/>
              </w:rPr>
              <w:fldChar w:fldCharType="end"/>
            </w:r>
          </w:hyperlink>
        </w:p>
        <w:p w14:paraId="63B7B775"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88" w:history="1">
            <w:r w:rsidR="008B72C9" w:rsidRPr="00176E99">
              <w:rPr>
                <w:rStyle w:val="Hyperlink"/>
              </w:rPr>
              <w:t>I.1.</w:t>
            </w:r>
            <w:r w:rsidR="008B72C9">
              <w:rPr>
                <w:rFonts w:asciiTheme="minorHAnsi" w:eastAsiaTheme="minorEastAsia" w:hAnsiTheme="minorHAnsi" w:cstheme="minorBidi"/>
                <w:bCs w:val="0"/>
                <w:lang w:eastAsia="pl-PL"/>
              </w:rPr>
              <w:tab/>
            </w:r>
            <w:r w:rsidR="008B72C9" w:rsidRPr="00176E99">
              <w:rPr>
                <w:rStyle w:val="Hyperlink"/>
              </w:rPr>
              <w:t>Decyzja o wszczęciu postępowania w sprawie poważnego wypadku, skład komisji i opis przebiegu postępowania</w:t>
            </w:r>
            <w:r w:rsidR="008B72C9">
              <w:rPr>
                <w:webHidden/>
              </w:rPr>
              <w:tab/>
            </w:r>
            <w:r w:rsidR="008B72C9">
              <w:rPr>
                <w:webHidden/>
              </w:rPr>
              <w:fldChar w:fldCharType="begin"/>
            </w:r>
            <w:r w:rsidR="008B72C9">
              <w:rPr>
                <w:webHidden/>
              </w:rPr>
              <w:instrText xml:space="preserve"> PAGEREF _Toc521641188 \h </w:instrText>
            </w:r>
            <w:r w:rsidR="008B72C9">
              <w:rPr>
                <w:webHidden/>
              </w:rPr>
            </w:r>
            <w:r w:rsidR="008B72C9">
              <w:rPr>
                <w:webHidden/>
              </w:rPr>
              <w:fldChar w:fldCharType="separate"/>
            </w:r>
            <w:r w:rsidR="0014055E">
              <w:rPr>
                <w:webHidden/>
              </w:rPr>
              <w:t>5</w:t>
            </w:r>
            <w:r w:rsidR="008B72C9">
              <w:rPr>
                <w:webHidden/>
              </w:rPr>
              <w:fldChar w:fldCharType="end"/>
            </w:r>
          </w:hyperlink>
        </w:p>
        <w:p w14:paraId="1A05ED01"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89" w:history="1">
            <w:r w:rsidR="008B72C9" w:rsidRPr="00176E99">
              <w:rPr>
                <w:rStyle w:val="Hyperlink"/>
              </w:rPr>
              <w:t>I.2.</w:t>
            </w:r>
            <w:r w:rsidR="008B72C9">
              <w:rPr>
                <w:rFonts w:asciiTheme="minorHAnsi" w:eastAsiaTheme="minorEastAsia" w:hAnsiTheme="minorHAnsi" w:cstheme="minorBidi"/>
                <w:bCs w:val="0"/>
                <w:lang w:eastAsia="pl-PL"/>
              </w:rPr>
              <w:tab/>
            </w:r>
            <w:r w:rsidR="008B72C9" w:rsidRPr="00176E99">
              <w:rPr>
                <w:rStyle w:val="Hyperlink"/>
              </w:rPr>
              <w:t>Krótki opis zdarzenia, miejsca i czasu poważnego wypadku oraz jego skutki</w:t>
            </w:r>
            <w:r w:rsidR="008B72C9">
              <w:rPr>
                <w:webHidden/>
              </w:rPr>
              <w:tab/>
            </w:r>
            <w:r w:rsidR="008B72C9">
              <w:rPr>
                <w:webHidden/>
              </w:rPr>
              <w:fldChar w:fldCharType="begin"/>
            </w:r>
            <w:r w:rsidR="008B72C9">
              <w:rPr>
                <w:webHidden/>
              </w:rPr>
              <w:instrText xml:space="preserve"> PAGEREF _Toc521641189 \h </w:instrText>
            </w:r>
            <w:r w:rsidR="008B72C9">
              <w:rPr>
                <w:webHidden/>
              </w:rPr>
            </w:r>
            <w:r w:rsidR="008B72C9">
              <w:rPr>
                <w:webHidden/>
              </w:rPr>
              <w:fldChar w:fldCharType="separate"/>
            </w:r>
            <w:r w:rsidR="0014055E">
              <w:rPr>
                <w:webHidden/>
              </w:rPr>
              <w:t>6</w:t>
            </w:r>
            <w:r w:rsidR="008B72C9">
              <w:rPr>
                <w:webHidden/>
              </w:rPr>
              <w:fldChar w:fldCharType="end"/>
            </w:r>
          </w:hyperlink>
        </w:p>
        <w:p w14:paraId="70620F9C"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90" w:history="1">
            <w:r w:rsidR="008B72C9" w:rsidRPr="00176E99">
              <w:rPr>
                <w:rStyle w:val="Hyperlink"/>
              </w:rPr>
              <w:t>I.3.</w:t>
            </w:r>
            <w:r w:rsidR="008B72C9">
              <w:rPr>
                <w:rFonts w:asciiTheme="minorHAnsi" w:eastAsiaTheme="minorEastAsia" w:hAnsiTheme="minorHAnsi" w:cstheme="minorBidi"/>
                <w:bCs w:val="0"/>
                <w:lang w:eastAsia="pl-PL"/>
              </w:rPr>
              <w:tab/>
            </w:r>
            <w:r w:rsidR="008B72C9" w:rsidRPr="00176E99">
              <w:rPr>
                <w:rStyle w:val="Hyperlink"/>
              </w:rPr>
              <w:t>Opis bezpośredniej przyczyny poważnego wypadku i przyczyn pośrednich ustalonych  w postępowaniu</w:t>
            </w:r>
            <w:r w:rsidR="008B72C9">
              <w:rPr>
                <w:webHidden/>
              </w:rPr>
              <w:tab/>
            </w:r>
            <w:r w:rsidR="008B72C9">
              <w:rPr>
                <w:webHidden/>
              </w:rPr>
              <w:fldChar w:fldCharType="begin"/>
            </w:r>
            <w:r w:rsidR="008B72C9">
              <w:rPr>
                <w:webHidden/>
              </w:rPr>
              <w:instrText xml:space="preserve"> PAGEREF _Toc521641190 \h </w:instrText>
            </w:r>
            <w:r w:rsidR="008B72C9">
              <w:rPr>
                <w:webHidden/>
              </w:rPr>
            </w:r>
            <w:r w:rsidR="008B72C9">
              <w:rPr>
                <w:webHidden/>
              </w:rPr>
              <w:fldChar w:fldCharType="separate"/>
            </w:r>
            <w:r w:rsidR="0014055E">
              <w:rPr>
                <w:webHidden/>
              </w:rPr>
              <w:t>7</w:t>
            </w:r>
            <w:r w:rsidR="008B72C9">
              <w:rPr>
                <w:webHidden/>
              </w:rPr>
              <w:fldChar w:fldCharType="end"/>
            </w:r>
          </w:hyperlink>
        </w:p>
        <w:p w14:paraId="7CFDC21D" w14:textId="77777777" w:rsidR="008B72C9" w:rsidRDefault="00257EA4">
          <w:pPr>
            <w:pStyle w:val="TOC3"/>
            <w:tabs>
              <w:tab w:val="left" w:pos="1617"/>
              <w:tab w:val="right" w:leader="dot" w:pos="9770"/>
            </w:tabs>
            <w:rPr>
              <w:rFonts w:asciiTheme="minorHAnsi" w:eastAsiaTheme="minorEastAsia" w:hAnsiTheme="minorHAnsi" w:cstheme="minorBidi"/>
              <w:lang w:eastAsia="pl-PL"/>
            </w:rPr>
          </w:pPr>
          <w:hyperlink w:anchor="_Toc521641191" w:history="1">
            <w:r w:rsidR="008B72C9" w:rsidRPr="00176E99">
              <w:rPr>
                <w:rStyle w:val="Hyperlink"/>
              </w:rPr>
              <w:t>I.3.1.</w:t>
            </w:r>
            <w:r w:rsidR="008B72C9">
              <w:rPr>
                <w:rFonts w:asciiTheme="minorHAnsi" w:eastAsiaTheme="minorEastAsia" w:hAnsiTheme="minorHAnsi" w:cstheme="minorBidi"/>
                <w:lang w:eastAsia="pl-PL"/>
              </w:rPr>
              <w:tab/>
            </w:r>
            <w:r w:rsidR="008B72C9" w:rsidRPr="00176E99">
              <w:rPr>
                <w:rStyle w:val="Hyperlink"/>
              </w:rPr>
              <w:t>Przyczyna bezpośrednia:</w:t>
            </w:r>
            <w:r w:rsidR="008B72C9">
              <w:rPr>
                <w:webHidden/>
              </w:rPr>
              <w:tab/>
            </w:r>
            <w:r w:rsidR="008B72C9">
              <w:rPr>
                <w:webHidden/>
              </w:rPr>
              <w:fldChar w:fldCharType="begin"/>
            </w:r>
            <w:r w:rsidR="008B72C9">
              <w:rPr>
                <w:webHidden/>
              </w:rPr>
              <w:instrText xml:space="preserve"> PAGEREF _Toc521641191 \h </w:instrText>
            </w:r>
            <w:r w:rsidR="008B72C9">
              <w:rPr>
                <w:webHidden/>
              </w:rPr>
            </w:r>
            <w:r w:rsidR="008B72C9">
              <w:rPr>
                <w:webHidden/>
              </w:rPr>
              <w:fldChar w:fldCharType="separate"/>
            </w:r>
            <w:r w:rsidR="0014055E">
              <w:rPr>
                <w:webHidden/>
              </w:rPr>
              <w:t>7</w:t>
            </w:r>
            <w:r w:rsidR="008B72C9">
              <w:rPr>
                <w:webHidden/>
              </w:rPr>
              <w:fldChar w:fldCharType="end"/>
            </w:r>
          </w:hyperlink>
        </w:p>
        <w:p w14:paraId="2E0CC8D9" w14:textId="77777777" w:rsidR="008B72C9" w:rsidRDefault="00257EA4">
          <w:pPr>
            <w:pStyle w:val="TOC3"/>
            <w:tabs>
              <w:tab w:val="left" w:pos="1617"/>
              <w:tab w:val="right" w:leader="dot" w:pos="9770"/>
            </w:tabs>
            <w:rPr>
              <w:rFonts w:asciiTheme="minorHAnsi" w:eastAsiaTheme="minorEastAsia" w:hAnsiTheme="minorHAnsi" w:cstheme="minorBidi"/>
              <w:lang w:eastAsia="pl-PL"/>
            </w:rPr>
          </w:pPr>
          <w:hyperlink w:anchor="_Toc521641192" w:history="1">
            <w:r w:rsidR="008B72C9" w:rsidRPr="00176E99">
              <w:rPr>
                <w:rStyle w:val="Hyperlink"/>
              </w:rPr>
              <w:t>I.3.2.</w:t>
            </w:r>
            <w:r w:rsidR="008B72C9">
              <w:rPr>
                <w:rFonts w:asciiTheme="minorHAnsi" w:eastAsiaTheme="minorEastAsia" w:hAnsiTheme="minorHAnsi" w:cstheme="minorBidi"/>
                <w:lang w:eastAsia="pl-PL"/>
              </w:rPr>
              <w:tab/>
            </w:r>
            <w:r w:rsidR="008B72C9" w:rsidRPr="00176E99">
              <w:rPr>
                <w:rStyle w:val="Hyperlink"/>
              </w:rPr>
              <w:t>Przyczyny pierwotne:</w:t>
            </w:r>
            <w:r w:rsidR="008B72C9">
              <w:rPr>
                <w:webHidden/>
              </w:rPr>
              <w:tab/>
            </w:r>
            <w:r w:rsidR="008B72C9">
              <w:rPr>
                <w:webHidden/>
              </w:rPr>
              <w:fldChar w:fldCharType="begin"/>
            </w:r>
            <w:r w:rsidR="008B72C9">
              <w:rPr>
                <w:webHidden/>
              </w:rPr>
              <w:instrText xml:space="preserve"> PAGEREF _Toc521641192 \h </w:instrText>
            </w:r>
            <w:r w:rsidR="008B72C9">
              <w:rPr>
                <w:webHidden/>
              </w:rPr>
            </w:r>
            <w:r w:rsidR="008B72C9">
              <w:rPr>
                <w:webHidden/>
              </w:rPr>
              <w:fldChar w:fldCharType="separate"/>
            </w:r>
            <w:r w:rsidR="0014055E">
              <w:rPr>
                <w:webHidden/>
              </w:rPr>
              <w:t>7</w:t>
            </w:r>
            <w:r w:rsidR="008B72C9">
              <w:rPr>
                <w:webHidden/>
              </w:rPr>
              <w:fldChar w:fldCharType="end"/>
            </w:r>
          </w:hyperlink>
        </w:p>
        <w:p w14:paraId="3B81FF7B" w14:textId="77777777" w:rsidR="008B72C9" w:rsidRDefault="00257EA4">
          <w:pPr>
            <w:pStyle w:val="TOC3"/>
            <w:tabs>
              <w:tab w:val="left" w:pos="1617"/>
              <w:tab w:val="right" w:leader="dot" w:pos="9770"/>
            </w:tabs>
            <w:rPr>
              <w:rFonts w:asciiTheme="minorHAnsi" w:eastAsiaTheme="minorEastAsia" w:hAnsiTheme="minorHAnsi" w:cstheme="minorBidi"/>
              <w:lang w:eastAsia="pl-PL"/>
            </w:rPr>
          </w:pPr>
          <w:hyperlink w:anchor="_Toc521641193" w:history="1">
            <w:r w:rsidR="008B72C9" w:rsidRPr="00176E99">
              <w:rPr>
                <w:rStyle w:val="Hyperlink"/>
              </w:rPr>
              <w:t>I.3.3.</w:t>
            </w:r>
            <w:r w:rsidR="008B72C9">
              <w:rPr>
                <w:rFonts w:asciiTheme="minorHAnsi" w:eastAsiaTheme="minorEastAsia" w:hAnsiTheme="minorHAnsi" w:cstheme="minorBidi"/>
                <w:lang w:eastAsia="pl-PL"/>
              </w:rPr>
              <w:tab/>
            </w:r>
            <w:r w:rsidR="008B72C9" w:rsidRPr="00176E99">
              <w:rPr>
                <w:rStyle w:val="Hyperlink"/>
              </w:rPr>
              <w:t>Przyczyny pośrednie:</w:t>
            </w:r>
            <w:r w:rsidR="008B72C9">
              <w:rPr>
                <w:webHidden/>
              </w:rPr>
              <w:tab/>
            </w:r>
            <w:r w:rsidR="008B72C9">
              <w:rPr>
                <w:webHidden/>
              </w:rPr>
              <w:fldChar w:fldCharType="begin"/>
            </w:r>
            <w:r w:rsidR="008B72C9">
              <w:rPr>
                <w:webHidden/>
              </w:rPr>
              <w:instrText xml:space="preserve"> PAGEREF _Toc521641193 \h </w:instrText>
            </w:r>
            <w:r w:rsidR="008B72C9">
              <w:rPr>
                <w:webHidden/>
              </w:rPr>
            </w:r>
            <w:r w:rsidR="008B72C9">
              <w:rPr>
                <w:webHidden/>
              </w:rPr>
              <w:fldChar w:fldCharType="separate"/>
            </w:r>
            <w:r w:rsidR="0014055E">
              <w:rPr>
                <w:webHidden/>
              </w:rPr>
              <w:t>8</w:t>
            </w:r>
            <w:r w:rsidR="008B72C9">
              <w:rPr>
                <w:webHidden/>
              </w:rPr>
              <w:fldChar w:fldCharType="end"/>
            </w:r>
          </w:hyperlink>
        </w:p>
        <w:p w14:paraId="0532D293" w14:textId="77777777" w:rsidR="008B72C9" w:rsidRDefault="00257EA4">
          <w:pPr>
            <w:pStyle w:val="TOC3"/>
            <w:tabs>
              <w:tab w:val="left" w:pos="1617"/>
              <w:tab w:val="right" w:leader="dot" w:pos="9770"/>
            </w:tabs>
            <w:rPr>
              <w:rFonts w:asciiTheme="minorHAnsi" w:eastAsiaTheme="minorEastAsia" w:hAnsiTheme="minorHAnsi" w:cstheme="minorBidi"/>
              <w:lang w:eastAsia="pl-PL"/>
            </w:rPr>
          </w:pPr>
          <w:hyperlink w:anchor="_Toc521641194" w:history="1">
            <w:r w:rsidR="008B72C9" w:rsidRPr="00176E99">
              <w:rPr>
                <w:rStyle w:val="Hyperlink"/>
              </w:rPr>
              <w:t>I.3.4.</w:t>
            </w:r>
            <w:r w:rsidR="008B72C9">
              <w:rPr>
                <w:rFonts w:asciiTheme="minorHAnsi" w:eastAsiaTheme="minorEastAsia" w:hAnsiTheme="minorHAnsi" w:cstheme="minorBidi"/>
                <w:lang w:eastAsia="pl-PL"/>
              </w:rPr>
              <w:tab/>
            </w:r>
            <w:r w:rsidR="008B72C9" w:rsidRPr="00176E99">
              <w:rPr>
                <w:rStyle w:val="Hyperlink"/>
              </w:rPr>
              <w:t>Przyczyny systemowe:</w:t>
            </w:r>
            <w:r w:rsidR="008B72C9">
              <w:rPr>
                <w:webHidden/>
              </w:rPr>
              <w:tab/>
            </w:r>
            <w:r w:rsidR="008B72C9">
              <w:rPr>
                <w:webHidden/>
              </w:rPr>
              <w:fldChar w:fldCharType="begin"/>
            </w:r>
            <w:r w:rsidR="008B72C9">
              <w:rPr>
                <w:webHidden/>
              </w:rPr>
              <w:instrText xml:space="preserve"> PAGEREF _Toc521641194 \h </w:instrText>
            </w:r>
            <w:r w:rsidR="008B72C9">
              <w:rPr>
                <w:webHidden/>
              </w:rPr>
            </w:r>
            <w:r w:rsidR="008B72C9">
              <w:rPr>
                <w:webHidden/>
              </w:rPr>
              <w:fldChar w:fldCharType="separate"/>
            </w:r>
            <w:r w:rsidR="0014055E">
              <w:rPr>
                <w:webHidden/>
              </w:rPr>
              <w:t>8</w:t>
            </w:r>
            <w:r w:rsidR="008B72C9">
              <w:rPr>
                <w:webHidden/>
              </w:rPr>
              <w:fldChar w:fldCharType="end"/>
            </w:r>
          </w:hyperlink>
        </w:p>
        <w:p w14:paraId="09C5106C"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95" w:history="1">
            <w:r w:rsidR="008B72C9" w:rsidRPr="00176E99">
              <w:rPr>
                <w:rStyle w:val="Hyperlink"/>
              </w:rPr>
              <w:t>I.4.</w:t>
            </w:r>
            <w:r w:rsidR="008B72C9">
              <w:rPr>
                <w:rFonts w:asciiTheme="minorHAnsi" w:eastAsiaTheme="minorEastAsia" w:hAnsiTheme="minorHAnsi" w:cstheme="minorBidi"/>
                <w:bCs w:val="0"/>
                <w:lang w:eastAsia="pl-PL"/>
              </w:rPr>
              <w:tab/>
            </w:r>
            <w:r w:rsidR="008B72C9" w:rsidRPr="00176E99">
              <w:rPr>
                <w:rStyle w:val="Hyperlink"/>
              </w:rPr>
              <w:t>Kategoria zdarzenia określona w oparciu o ustalenia zespołu badawczego</w:t>
            </w:r>
            <w:r w:rsidR="008B72C9">
              <w:rPr>
                <w:webHidden/>
              </w:rPr>
              <w:tab/>
            </w:r>
            <w:r w:rsidR="008B72C9">
              <w:rPr>
                <w:webHidden/>
              </w:rPr>
              <w:fldChar w:fldCharType="begin"/>
            </w:r>
            <w:r w:rsidR="008B72C9">
              <w:rPr>
                <w:webHidden/>
              </w:rPr>
              <w:instrText xml:space="preserve"> PAGEREF _Toc521641195 \h </w:instrText>
            </w:r>
            <w:r w:rsidR="008B72C9">
              <w:rPr>
                <w:webHidden/>
              </w:rPr>
            </w:r>
            <w:r w:rsidR="008B72C9">
              <w:rPr>
                <w:webHidden/>
              </w:rPr>
              <w:fldChar w:fldCharType="separate"/>
            </w:r>
            <w:r w:rsidR="0014055E">
              <w:rPr>
                <w:webHidden/>
              </w:rPr>
              <w:t>8</w:t>
            </w:r>
            <w:r w:rsidR="008B72C9">
              <w:rPr>
                <w:webHidden/>
              </w:rPr>
              <w:fldChar w:fldCharType="end"/>
            </w:r>
          </w:hyperlink>
        </w:p>
        <w:p w14:paraId="6813A97E"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96" w:history="1">
            <w:r w:rsidR="008B72C9" w:rsidRPr="00176E99">
              <w:rPr>
                <w:rStyle w:val="Hyperlink"/>
              </w:rPr>
              <w:t>I.5.</w:t>
            </w:r>
            <w:r w:rsidR="008B72C9">
              <w:rPr>
                <w:rFonts w:asciiTheme="minorHAnsi" w:eastAsiaTheme="minorEastAsia" w:hAnsiTheme="minorHAnsi" w:cstheme="minorBidi"/>
                <w:bCs w:val="0"/>
                <w:lang w:eastAsia="pl-PL"/>
              </w:rPr>
              <w:tab/>
            </w:r>
            <w:r w:rsidR="008B72C9" w:rsidRPr="00176E99">
              <w:rPr>
                <w:rStyle w:val="Hyperlink"/>
              </w:rPr>
              <w:t>Wskazanie czynników mających wpływ na zaistnienie poważnego wypadku.</w:t>
            </w:r>
            <w:r w:rsidR="008B72C9">
              <w:rPr>
                <w:webHidden/>
              </w:rPr>
              <w:tab/>
            </w:r>
            <w:r w:rsidR="008B72C9">
              <w:rPr>
                <w:webHidden/>
              </w:rPr>
              <w:fldChar w:fldCharType="begin"/>
            </w:r>
            <w:r w:rsidR="008B72C9">
              <w:rPr>
                <w:webHidden/>
              </w:rPr>
              <w:instrText xml:space="preserve"> PAGEREF _Toc521641196 \h </w:instrText>
            </w:r>
            <w:r w:rsidR="008B72C9">
              <w:rPr>
                <w:webHidden/>
              </w:rPr>
            </w:r>
            <w:r w:rsidR="008B72C9">
              <w:rPr>
                <w:webHidden/>
              </w:rPr>
              <w:fldChar w:fldCharType="separate"/>
            </w:r>
            <w:r w:rsidR="0014055E">
              <w:rPr>
                <w:webHidden/>
              </w:rPr>
              <w:t>8</w:t>
            </w:r>
            <w:r w:rsidR="008B72C9">
              <w:rPr>
                <w:webHidden/>
              </w:rPr>
              <w:fldChar w:fldCharType="end"/>
            </w:r>
          </w:hyperlink>
        </w:p>
        <w:p w14:paraId="555A31B2"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197" w:history="1">
            <w:r w:rsidR="008B72C9" w:rsidRPr="00176E99">
              <w:rPr>
                <w:rStyle w:val="Hyperlink"/>
              </w:rPr>
              <w:t>I.6.</w:t>
            </w:r>
            <w:r w:rsidR="008B72C9">
              <w:rPr>
                <w:rFonts w:asciiTheme="minorHAnsi" w:eastAsiaTheme="minorEastAsia" w:hAnsiTheme="minorHAnsi" w:cstheme="minorBidi"/>
                <w:bCs w:val="0"/>
                <w:lang w:eastAsia="pl-PL"/>
              </w:rPr>
              <w:tab/>
            </w:r>
            <w:r w:rsidR="008B72C9" w:rsidRPr="00176E99">
              <w:rPr>
                <w:rStyle w:val="Hyperlink"/>
              </w:rPr>
              <w:t>Główne zalecenia i adresaci tych zaleceń.</w:t>
            </w:r>
            <w:r w:rsidR="008B72C9">
              <w:rPr>
                <w:webHidden/>
              </w:rPr>
              <w:tab/>
            </w:r>
            <w:r w:rsidR="008B72C9">
              <w:rPr>
                <w:webHidden/>
              </w:rPr>
              <w:fldChar w:fldCharType="begin"/>
            </w:r>
            <w:r w:rsidR="008B72C9">
              <w:rPr>
                <w:webHidden/>
              </w:rPr>
              <w:instrText xml:space="preserve"> PAGEREF _Toc521641197 \h </w:instrText>
            </w:r>
            <w:r w:rsidR="008B72C9">
              <w:rPr>
                <w:webHidden/>
              </w:rPr>
            </w:r>
            <w:r w:rsidR="008B72C9">
              <w:rPr>
                <w:webHidden/>
              </w:rPr>
              <w:fldChar w:fldCharType="separate"/>
            </w:r>
            <w:r w:rsidR="0014055E">
              <w:rPr>
                <w:webHidden/>
              </w:rPr>
              <w:t>8</w:t>
            </w:r>
            <w:r w:rsidR="008B72C9">
              <w:rPr>
                <w:webHidden/>
              </w:rPr>
              <w:fldChar w:fldCharType="end"/>
            </w:r>
          </w:hyperlink>
        </w:p>
        <w:p w14:paraId="00315B3A" w14:textId="77777777" w:rsidR="008B72C9" w:rsidRDefault="00257EA4">
          <w:pPr>
            <w:pStyle w:val="TOC3"/>
            <w:tabs>
              <w:tab w:val="right" w:leader="dot" w:pos="9770"/>
            </w:tabs>
            <w:rPr>
              <w:rFonts w:asciiTheme="minorHAnsi" w:eastAsiaTheme="minorEastAsia" w:hAnsiTheme="minorHAnsi" w:cstheme="minorBidi"/>
              <w:lang w:eastAsia="pl-PL"/>
            </w:rPr>
          </w:pPr>
          <w:hyperlink w:anchor="_Toc521641198" w:history="1">
            <w:r w:rsidR="008B72C9" w:rsidRPr="00176E99">
              <w:rPr>
                <w:rStyle w:val="Hyperlink"/>
              </w:rPr>
              <w:t>6.1. Zalecenia komisji kolejowej.</w:t>
            </w:r>
            <w:r w:rsidR="008B72C9">
              <w:rPr>
                <w:webHidden/>
              </w:rPr>
              <w:tab/>
            </w:r>
            <w:r w:rsidR="008B72C9">
              <w:rPr>
                <w:webHidden/>
              </w:rPr>
              <w:fldChar w:fldCharType="begin"/>
            </w:r>
            <w:r w:rsidR="008B72C9">
              <w:rPr>
                <w:webHidden/>
              </w:rPr>
              <w:instrText xml:space="preserve"> PAGEREF _Toc521641198 \h </w:instrText>
            </w:r>
            <w:r w:rsidR="008B72C9">
              <w:rPr>
                <w:webHidden/>
              </w:rPr>
            </w:r>
            <w:r w:rsidR="008B72C9">
              <w:rPr>
                <w:webHidden/>
              </w:rPr>
              <w:fldChar w:fldCharType="separate"/>
            </w:r>
            <w:r w:rsidR="0014055E">
              <w:rPr>
                <w:webHidden/>
              </w:rPr>
              <w:t>8</w:t>
            </w:r>
            <w:r w:rsidR="008B72C9">
              <w:rPr>
                <w:webHidden/>
              </w:rPr>
              <w:fldChar w:fldCharType="end"/>
            </w:r>
          </w:hyperlink>
        </w:p>
        <w:p w14:paraId="00856038" w14:textId="77777777" w:rsidR="008B72C9" w:rsidRDefault="00257EA4">
          <w:pPr>
            <w:pStyle w:val="TOC3"/>
            <w:tabs>
              <w:tab w:val="left" w:pos="1495"/>
              <w:tab w:val="right" w:leader="dot" w:pos="9770"/>
            </w:tabs>
            <w:rPr>
              <w:rFonts w:asciiTheme="minorHAnsi" w:eastAsiaTheme="minorEastAsia" w:hAnsiTheme="minorHAnsi" w:cstheme="minorBidi"/>
              <w:lang w:eastAsia="pl-PL"/>
            </w:rPr>
          </w:pPr>
          <w:hyperlink w:anchor="_Toc521641199" w:history="1">
            <w:r w:rsidR="008B72C9" w:rsidRPr="00176E99">
              <w:rPr>
                <w:rStyle w:val="Hyperlink"/>
              </w:rPr>
              <w:t>6.2.</w:t>
            </w:r>
            <w:r w:rsidR="008B72C9">
              <w:rPr>
                <w:rFonts w:asciiTheme="minorHAnsi" w:eastAsiaTheme="minorEastAsia" w:hAnsiTheme="minorHAnsi" w:cstheme="minorBidi"/>
                <w:lang w:eastAsia="pl-PL"/>
              </w:rPr>
              <w:tab/>
            </w:r>
            <w:r w:rsidR="008B72C9" w:rsidRPr="00176E99">
              <w:rPr>
                <w:rStyle w:val="Hyperlink"/>
              </w:rPr>
              <w:t>Zalecenia Państwowej Komisji Badania Wypadków Kolejowych.</w:t>
            </w:r>
            <w:r w:rsidR="008B72C9">
              <w:rPr>
                <w:webHidden/>
              </w:rPr>
              <w:tab/>
            </w:r>
            <w:r w:rsidR="008B72C9">
              <w:rPr>
                <w:webHidden/>
              </w:rPr>
              <w:fldChar w:fldCharType="begin"/>
            </w:r>
            <w:r w:rsidR="008B72C9">
              <w:rPr>
                <w:webHidden/>
              </w:rPr>
              <w:instrText xml:space="preserve"> PAGEREF _Toc521641199 \h </w:instrText>
            </w:r>
            <w:r w:rsidR="008B72C9">
              <w:rPr>
                <w:webHidden/>
              </w:rPr>
            </w:r>
            <w:r w:rsidR="008B72C9">
              <w:rPr>
                <w:webHidden/>
              </w:rPr>
              <w:fldChar w:fldCharType="separate"/>
            </w:r>
            <w:r w:rsidR="0014055E">
              <w:rPr>
                <w:webHidden/>
              </w:rPr>
              <w:t>9</w:t>
            </w:r>
            <w:r w:rsidR="008B72C9">
              <w:rPr>
                <w:webHidden/>
              </w:rPr>
              <w:fldChar w:fldCharType="end"/>
            </w:r>
          </w:hyperlink>
        </w:p>
        <w:p w14:paraId="17C8F4E7" w14:textId="77777777" w:rsidR="008B72C9" w:rsidRDefault="00257EA4" w:rsidP="006A66BF">
          <w:pPr>
            <w:pStyle w:val="TOC1"/>
            <w:rPr>
              <w:rFonts w:asciiTheme="minorHAnsi" w:eastAsiaTheme="minorEastAsia" w:hAnsiTheme="minorHAnsi" w:cstheme="minorBidi"/>
              <w:lang w:eastAsia="pl-PL"/>
            </w:rPr>
          </w:pPr>
          <w:hyperlink w:anchor="_Toc521641200" w:history="1">
            <w:r w:rsidR="008B72C9" w:rsidRPr="00176E99">
              <w:rPr>
                <w:rStyle w:val="Hyperlink"/>
                <w14:scene3d>
                  <w14:camera w14:prst="orthographicFront"/>
                  <w14:lightRig w14:rig="threePt" w14:dir="t">
                    <w14:rot w14:lat="0" w14:lon="0" w14:rev="0"/>
                  </w14:lightRig>
                </w14:scene3d>
              </w:rPr>
              <w:t>II.</w:t>
            </w:r>
            <w:r w:rsidR="008B72C9">
              <w:rPr>
                <w:rFonts w:asciiTheme="minorHAnsi" w:eastAsiaTheme="minorEastAsia" w:hAnsiTheme="minorHAnsi" w:cstheme="minorBidi"/>
                <w:lang w:eastAsia="pl-PL"/>
              </w:rPr>
              <w:tab/>
            </w:r>
            <w:r w:rsidR="008B72C9" w:rsidRPr="00176E99">
              <w:rPr>
                <w:rStyle w:val="Hyperlink"/>
              </w:rPr>
              <w:t>FAKTY BEZPOŚREDNIO ZWIĄZANE WYPADKIEM</w:t>
            </w:r>
            <w:r w:rsidR="008B72C9">
              <w:rPr>
                <w:webHidden/>
              </w:rPr>
              <w:tab/>
            </w:r>
            <w:r w:rsidR="008B72C9">
              <w:rPr>
                <w:webHidden/>
              </w:rPr>
              <w:fldChar w:fldCharType="begin"/>
            </w:r>
            <w:r w:rsidR="008B72C9">
              <w:rPr>
                <w:webHidden/>
              </w:rPr>
              <w:instrText xml:space="preserve"> PAGEREF _Toc521641200 \h </w:instrText>
            </w:r>
            <w:r w:rsidR="008B72C9">
              <w:rPr>
                <w:webHidden/>
              </w:rPr>
            </w:r>
            <w:r w:rsidR="008B72C9">
              <w:rPr>
                <w:webHidden/>
              </w:rPr>
              <w:fldChar w:fldCharType="separate"/>
            </w:r>
            <w:r w:rsidR="0014055E">
              <w:rPr>
                <w:webHidden/>
              </w:rPr>
              <w:t>9</w:t>
            </w:r>
            <w:r w:rsidR="008B72C9">
              <w:rPr>
                <w:webHidden/>
              </w:rPr>
              <w:fldChar w:fldCharType="end"/>
            </w:r>
          </w:hyperlink>
        </w:p>
        <w:p w14:paraId="1367F862"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01" w:history="1">
            <w:r w:rsidR="008B72C9" w:rsidRPr="00176E99">
              <w:rPr>
                <w:rStyle w:val="Hyperlink"/>
              </w:rPr>
              <w:t>II.1.</w:t>
            </w:r>
            <w:r w:rsidR="008B72C9">
              <w:rPr>
                <w:rFonts w:asciiTheme="minorHAnsi" w:eastAsiaTheme="minorEastAsia" w:hAnsiTheme="minorHAnsi" w:cstheme="minorBidi"/>
                <w:bCs w:val="0"/>
                <w:lang w:eastAsia="pl-PL"/>
              </w:rPr>
              <w:tab/>
            </w:r>
            <w:r w:rsidR="008B72C9" w:rsidRPr="00176E99">
              <w:rPr>
                <w:rStyle w:val="Hyperlink"/>
              </w:rPr>
              <w:t>Określenie poważnego wypadku:</w:t>
            </w:r>
            <w:r w:rsidR="008B72C9">
              <w:rPr>
                <w:webHidden/>
              </w:rPr>
              <w:tab/>
            </w:r>
            <w:r w:rsidR="008B72C9">
              <w:rPr>
                <w:webHidden/>
              </w:rPr>
              <w:fldChar w:fldCharType="begin"/>
            </w:r>
            <w:r w:rsidR="008B72C9">
              <w:rPr>
                <w:webHidden/>
              </w:rPr>
              <w:instrText xml:space="preserve"> PAGEREF _Toc521641201 \h </w:instrText>
            </w:r>
            <w:r w:rsidR="008B72C9">
              <w:rPr>
                <w:webHidden/>
              </w:rPr>
            </w:r>
            <w:r w:rsidR="008B72C9">
              <w:rPr>
                <w:webHidden/>
              </w:rPr>
              <w:fldChar w:fldCharType="separate"/>
            </w:r>
            <w:r w:rsidR="0014055E">
              <w:rPr>
                <w:webHidden/>
              </w:rPr>
              <w:t>9</w:t>
            </w:r>
            <w:r w:rsidR="008B72C9">
              <w:rPr>
                <w:webHidden/>
              </w:rPr>
              <w:fldChar w:fldCharType="end"/>
            </w:r>
          </w:hyperlink>
        </w:p>
        <w:p w14:paraId="16B071B7"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2" w:history="1">
            <w:r w:rsidR="008B72C9" w:rsidRPr="00176E99">
              <w:rPr>
                <w:rStyle w:val="Hyperlink"/>
              </w:rPr>
              <w:t>II.1.1.</w:t>
            </w:r>
            <w:r w:rsidR="008B72C9">
              <w:rPr>
                <w:rFonts w:asciiTheme="minorHAnsi" w:eastAsiaTheme="minorEastAsia" w:hAnsiTheme="minorHAnsi" w:cstheme="minorBidi"/>
                <w:lang w:eastAsia="pl-PL"/>
              </w:rPr>
              <w:tab/>
            </w:r>
            <w:r w:rsidR="008B72C9" w:rsidRPr="00176E99">
              <w:rPr>
                <w:rStyle w:val="Hyperlink"/>
              </w:rPr>
              <w:t xml:space="preserve">data, dokładny czas i miejsce poważnego wypadku </w:t>
            </w:r>
            <w:r w:rsidR="008B72C9" w:rsidRPr="00176E99">
              <w:rPr>
                <w:rStyle w:val="Hyperlink"/>
                <w:i/>
              </w:rPr>
              <w:t>(stacja, linia, kilometraż  szlak),</w:t>
            </w:r>
            <w:r w:rsidR="008B72C9">
              <w:rPr>
                <w:webHidden/>
              </w:rPr>
              <w:tab/>
            </w:r>
            <w:r w:rsidR="008B72C9">
              <w:rPr>
                <w:webHidden/>
              </w:rPr>
              <w:fldChar w:fldCharType="begin"/>
            </w:r>
            <w:r w:rsidR="008B72C9">
              <w:rPr>
                <w:webHidden/>
              </w:rPr>
              <w:instrText xml:space="preserve"> PAGEREF _Toc521641202 \h </w:instrText>
            </w:r>
            <w:r w:rsidR="008B72C9">
              <w:rPr>
                <w:webHidden/>
              </w:rPr>
            </w:r>
            <w:r w:rsidR="008B72C9">
              <w:rPr>
                <w:webHidden/>
              </w:rPr>
              <w:fldChar w:fldCharType="separate"/>
            </w:r>
            <w:r w:rsidR="0014055E">
              <w:rPr>
                <w:webHidden/>
              </w:rPr>
              <w:t>9</w:t>
            </w:r>
            <w:r w:rsidR="008B72C9">
              <w:rPr>
                <w:webHidden/>
              </w:rPr>
              <w:fldChar w:fldCharType="end"/>
            </w:r>
          </w:hyperlink>
        </w:p>
        <w:p w14:paraId="0A07301B"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3" w:history="1">
            <w:r w:rsidR="008B72C9" w:rsidRPr="00176E99">
              <w:rPr>
                <w:rStyle w:val="Hyperlink"/>
              </w:rPr>
              <w:t>II.1.2.</w:t>
            </w:r>
            <w:r w:rsidR="008B72C9">
              <w:rPr>
                <w:rFonts w:asciiTheme="minorHAnsi" w:eastAsiaTheme="minorEastAsia" w:hAnsiTheme="minorHAnsi" w:cstheme="minorBidi"/>
                <w:lang w:eastAsia="pl-PL"/>
              </w:rPr>
              <w:tab/>
            </w:r>
            <w:r w:rsidR="008B72C9" w:rsidRPr="00176E99">
              <w:rPr>
                <w:rStyle w:val="Hyperlink"/>
              </w:rPr>
              <w:t>opis poważnego wypadku,</w:t>
            </w:r>
            <w:r w:rsidR="008B72C9">
              <w:rPr>
                <w:webHidden/>
              </w:rPr>
              <w:tab/>
            </w:r>
            <w:r w:rsidR="008B72C9">
              <w:rPr>
                <w:webHidden/>
              </w:rPr>
              <w:fldChar w:fldCharType="begin"/>
            </w:r>
            <w:r w:rsidR="008B72C9">
              <w:rPr>
                <w:webHidden/>
              </w:rPr>
              <w:instrText xml:space="preserve"> PAGEREF _Toc521641203 \h </w:instrText>
            </w:r>
            <w:r w:rsidR="008B72C9">
              <w:rPr>
                <w:webHidden/>
              </w:rPr>
            </w:r>
            <w:r w:rsidR="008B72C9">
              <w:rPr>
                <w:webHidden/>
              </w:rPr>
              <w:fldChar w:fldCharType="separate"/>
            </w:r>
            <w:r w:rsidR="0014055E">
              <w:rPr>
                <w:webHidden/>
              </w:rPr>
              <w:t>9</w:t>
            </w:r>
            <w:r w:rsidR="008B72C9">
              <w:rPr>
                <w:webHidden/>
              </w:rPr>
              <w:fldChar w:fldCharType="end"/>
            </w:r>
          </w:hyperlink>
        </w:p>
        <w:p w14:paraId="50CD3F3E"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4" w:history="1">
            <w:r w:rsidR="008B72C9" w:rsidRPr="00176E99">
              <w:rPr>
                <w:rStyle w:val="Hyperlink"/>
              </w:rPr>
              <w:t>II.1.3.</w:t>
            </w:r>
            <w:r w:rsidR="008B72C9">
              <w:rPr>
                <w:rFonts w:asciiTheme="minorHAnsi" w:eastAsiaTheme="minorEastAsia" w:hAnsiTheme="minorHAnsi" w:cstheme="minorBidi"/>
                <w:lang w:eastAsia="pl-PL"/>
              </w:rPr>
              <w:tab/>
            </w:r>
            <w:r w:rsidR="008B72C9" w:rsidRPr="00176E99">
              <w:rPr>
                <w:rStyle w:val="Hyperlink"/>
              </w:rPr>
              <w:t>wskazanie personelu kolejowego, wykonawców biorących udział w wypadku   oraz innych stron i świadków,</w:t>
            </w:r>
            <w:r w:rsidR="008B72C9">
              <w:rPr>
                <w:webHidden/>
              </w:rPr>
              <w:tab/>
            </w:r>
            <w:r w:rsidR="008B72C9">
              <w:rPr>
                <w:webHidden/>
              </w:rPr>
              <w:fldChar w:fldCharType="begin"/>
            </w:r>
            <w:r w:rsidR="008B72C9">
              <w:rPr>
                <w:webHidden/>
              </w:rPr>
              <w:instrText xml:space="preserve"> PAGEREF _Toc521641204 \h </w:instrText>
            </w:r>
            <w:r w:rsidR="008B72C9">
              <w:rPr>
                <w:webHidden/>
              </w:rPr>
            </w:r>
            <w:r w:rsidR="008B72C9">
              <w:rPr>
                <w:webHidden/>
              </w:rPr>
              <w:fldChar w:fldCharType="separate"/>
            </w:r>
            <w:r w:rsidR="0014055E">
              <w:rPr>
                <w:webHidden/>
              </w:rPr>
              <w:t>13</w:t>
            </w:r>
            <w:r w:rsidR="008B72C9">
              <w:rPr>
                <w:webHidden/>
              </w:rPr>
              <w:fldChar w:fldCharType="end"/>
            </w:r>
          </w:hyperlink>
        </w:p>
        <w:p w14:paraId="6D0019A4"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5" w:history="1">
            <w:r w:rsidR="008B72C9" w:rsidRPr="00176E99">
              <w:rPr>
                <w:rStyle w:val="Hyperlink"/>
              </w:rPr>
              <w:t>II.1.4.</w:t>
            </w:r>
            <w:r w:rsidR="008B72C9">
              <w:rPr>
                <w:rFonts w:asciiTheme="minorHAnsi" w:eastAsiaTheme="minorEastAsia" w:hAnsiTheme="minorHAnsi" w:cstheme="minorBidi"/>
                <w:lang w:eastAsia="pl-PL"/>
              </w:rPr>
              <w:tab/>
            </w:r>
            <w:r w:rsidR="008B72C9" w:rsidRPr="00176E99">
              <w:rPr>
                <w:rStyle w:val="Hyperlink"/>
              </w:rPr>
              <w:t>Określenie pociągów i ich składów, przewożonego ładunku (</w:t>
            </w:r>
            <w:r w:rsidR="008B72C9" w:rsidRPr="00176E99">
              <w:rPr>
                <w:rStyle w:val="Hyperlink"/>
                <w:i/>
              </w:rPr>
              <w:t>ze szczególnym uwzględnieniem towarów niebezpiecznych)</w:t>
            </w:r>
            <w:r w:rsidR="008B72C9" w:rsidRPr="00176E99">
              <w:rPr>
                <w:rStyle w:val="Hyperlink"/>
              </w:rPr>
              <w:t>, pojazdów kolejowych, ich serii i numerów identyfikacyjnych, biorących udział w poważnym wypadku, wraz z uwzględnieniem dotychczasowego przebiegu ich utrzymania</w:t>
            </w:r>
            <w:r w:rsidR="008B72C9">
              <w:rPr>
                <w:webHidden/>
              </w:rPr>
              <w:tab/>
            </w:r>
            <w:r w:rsidR="008B72C9">
              <w:rPr>
                <w:webHidden/>
              </w:rPr>
              <w:fldChar w:fldCharType="begin"/>
            </w:r>
            <w:r w:rsidR="008B72C9">
              <w:rPr>
                <w:webHidden/>
              </w:rPr>
              <w:instrText xml:space="preserve"> PAGEREF _Toc521641205 \h </w:instrText>
            </w:r>
            <w:r w:rsidR="008B72C9">
              <w:rPr>
                <w:webHidden/>
              </w:rPr>
            </w:r>
            <w:r w:rsidR="008B72C9">
              <w:rPr>
                <w:webHidden/>
              </w:rPr>
              <w:fldChar w:fldCharType="separate"/>
            </w:r>
            <w:r w:rsidR="0014055E">
              <w:rPr>
                <w:webHidden/>
              </w:rPr>
              <w:t>14</w:t>
            </w:r>
            <w:r w:rsidR="008B72C9">
              <w:rPr>
                <w:webHidden/>
              </w:rPr>
              <w:fldChar w:fldCharType="end"/>
            </w:r>
          </w:hyperlink>
        </w:p>
        <w:p w14:paraId="37E4ACE7"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6" w:history="1">
            <w:r w:rsidR="008B72C9" w:rsidRPr="00176E99">
              <w:rPr>
                <w:rStyle w:val="Hyperlink"/>
              </w:rPr>
              <w:t>II.1.5.</w:t>
            </w:r>
            <w:r w:rsidR="008B72C9">
              <w:rPr>
                <w:rFonts w:asciiTheme="minorHAnsi" w:eastAsiaTheme="minorEastAsia" w:hAnsiTheme="minorHAnsi" w:cstheme="minorBidi"/>
                <w:lang w:eastAsia="pl-PL"/>
              </w:rPr>
              <w:tab/>
            </w:r>
            <w:r w:rsidR="008B72C9" w:rsidRPr="00176E99">
              <w:rPr>
                <w:rStyle w:val="Hyperlink"/>
              </w:rPr>
              <w:t>Opis infrastruktury kolejowej i systemu sygnalizacji w miejscu poważnego wypadku – typy torów, rozjazdów, urządzeń s.r.k., sygnalizacji, SHP itp. wraz z uwzględnieniem   dotychczasowego przebiegu ich utrzymania</w:t>
            </w:r>
            <w:r w:rsidR="008B72C9">
              <w:rPr>
                <w:webHidden/>
              </w:rPr>
              <w:tab/>
            </w:r>
            <w:r w:rsidR="008B72C9">
              <w:rPr>
                <w:webHidden/>
              </w:rPr>
              <w:fldChar w:fldCharType="begin"/>
            </w:r>
            <w:r w:rsidR="008B72C9">
              <w:rPr>
                <w:webHidden/>
              </w:rPr>
              <w:instrText xml:space="preserve"> PAGEREF _Toc521641206 \h </w:instrText>
            </w:r>
            <w:r w:rsidR="008B72C9">
              <w:rPr>
                <w:webHidden/>
              </w:rPr>
            </w:r>
            <w:r w:rsidR="008B72C9">
              <w:rPr>
                <w:webHidden/>
              </w:rPr>
              <w:fldChar w:fldCharType="separate"/>
            </w:r>
            <w:r w:rsidR="0014055E">
              <w:rPr>
                <w:webHidden/>
              </w:rPr>
              <w:t>16</w:t>
            </w:r>
            <w:r w:rsidR="008B72C9">
              <w:rPr>
                <w:webHidden/>
              </w:rPr>
              <w:fldChar w:fldCharType="end"/>
            </w:r>
          </w:hyperlink>
        </w:p>
        <w:p w14:paraId="5AC9EB5D"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7" w:history="1">
            <w:r w:rsidR="008B72C9" w:rsidRPr="00176E99">
              <w:rPr>
                <w:rStyle w:val="Hyperlink"/>
              </w:rPr>
              <w:t>II.1.6.</w:t>
            </w:r>
            <w:r w:rsidR="008B72C9">
              <w:rPr>
                <w:rFonts w:asciiTheme="minorHAnsi" w:eastAsiaTheme="minorEastAsia" w:hAnsiTheme="minorHAnsi" w:cstheme="minorBidi"/>
                <w:lang w:eastAsia="pl-PL"/>
              </w:rPr>
              <w:tab/>
            </w:r>
            <w:r w:rsidR="008B72C9" w:rsidRPr="00176E99">
              <w:rPr>
                <w:rStyle w:val="Hyperlink"/>
              </w:rPr>
              <w:t>Opis urządzeń sterowania ruchem kolejowym i łączności:</w:t>
            </w:r>
            <w:r w:rsidR="008B72C9">
              <w:rPr>
                <w:webHidden/>
              </w:rPr>
              <w:tab/>
            </w:r>
            <w:r w:rsidR="008B72C9">
              <w:rPr>
                <w:webHidden/>
              </w:rPr>
              <w:fldChar w:fldCharType="begin"/>
            </w:r>
            <w:r w:rsidR="008B72C9">
              <w:rPr>
                <w:webHidden/>
              </w:rPr>
              <w:instrText xml:space="preserve"> PAGEREF _Toc521641207 \h </w:instrText>
            </w:r>
            <w:r w:rsidR="008B72C9">
              <w:rPr>
                <w:webHidden/>
              </w:rPr>
            </w:r>
            <w:r w:rsidR="008B72C9">
              <w:rPr>
                <w:webHidden/>
              </w:rPr>
              <w:fldChar w:fldCharType="separate"/>
            </w:r>
            <w:r w:rsidR="0014055E">
              <w:rPr>
                <w:webHidden/>
              </w:rPr>
              <w:t>24</w:t>
            </w:r>
            <w:r w:rsidR="008B72C9">
              <w:rPr>
                <w:webHidden/>
              </w:rPr>
              <w:fldChar w:fldCharType="end"/>
            </w:r>
          </w:hyperlink>
        </w:p>
        <w:p w14:paraId="0F5739A3"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8" w:history="1">
            <w:r w:rsidR="008B72C9" w:rsidRPr="00176E99">
              <w:rPr>
                <w:rStyle w:val="Hyperlink"/>
              </w:rPr>
              <w:t>II.1.7.</w:t>
            </w:r>
            <w:r w:rsidR="008B72C9">
              <w:rPr>
                <w:rFonts w:asciiTheme="minorHAnsi" w:eastAsiaTheme="minorEastAsia" w:hAnsiTheme="minorHAnsi" w:cstheme="minorBidi"/>
                <w:lang w:eastAsia="pl-PL"/>
              </w:rPr>
              <w:tab/>
            </w:r>
            <w:r w:rsidR="008B72C9" w:rsidRPr="00176E99">
              <w:rPr>
                <w:rStyle w:val="Hyperlink"/>
              </w:rPr>
              <w:t>Urządzenia sieci trakcyjnej:</w:t>
            </w:r>
            <w:r w:rsidR="008B72C9">
              <w:rPr>
                <w:webHidden/>
              </w:rPr>
              <w:tab/>
            </w:r>
            <w:r w:rsidR="008B72C9">
              <w:rPr>
                <w:webHidden/>
              </w:rPr>
              <w:fldChar w:fldCharType="begin"/>
            </w:r>
            <w:r w:rsidR="008B72C9">
              <w:rPr>
                <w:webHidden/>
              </w:rPr>
              <w:instrText xml:space="preserve"> PAGEREF _Toc521641208 \h </w:instrText>
            </w:r>
            <w:r w:rsidR="008B72C9">
              <w:rPr>
                <w:webHidden/>
              </w:rPr>
            </w:r>
            <w:r w:rsidR="008B72C9">
              <w:rPr>
                <w:webHidden/>
              </w:rPr>
              <w:fldChar w:fldCharType="separate"/>
            </w:r>
            <w:r w:rsidR="0014055E">
              <w:rPr>
                <w:webHidden/>
              </w:rPr>
              <w:t>25</w:t>
            </w:r>
            <w:r w:rsidR="008B72C9">
              <w:rPr>
                <w:webHidden/>
              </w:rPr>
              <w:fldChar w:fldCharType="end"/>
            </w:r>
          </w:hyperlink>
        </w:p>
        <w:p w14:paraId="204AD671"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09" w:history="1">
            <w:r w:rsidR="008B72C9" w:rsidRPr="00176E99">
              <w:rPr>
                <w:rStyle w:val="Hyperlink"/>
              </w:rPr>
              <w:t>II.1.8.</w:t>
            </w:r>
            <w:r w:rsidR="008B72C9">
              <w:rPr>
                <w:rFonts w:asciiTheme="minorHAnsi" w:eastAsiaTheme="minorEastAsia" w:hAnsiTheme="minorHAnsi" w:cstheme="minorBidi"/>
                <w:lang w:eastAsia="pl-PL"/>
              </w:rPr>
              <w:tab/>
            </w:r>
            <w:r w:rsidR="008B72C9" w:rsidRPr="00176E99">
              <w:rPr>
                <w:rStyle w:val="Hyperlink"/>
              </w:rPr>
              <w:t>Prace wykonywane w miejscu wypadku albo w jego sąsiedztwie.</w:t>
            </w:r>
            <w:r w:rsidR="008B72C9">
              <w:rPr>
                <w:webHidden/>
              </w:rPr>
              <w:tab/>
            </w:r>
            <w:r w:rsidR="008B72C9">
              <w:rPr>
                <w:webHidden/>
              </w:rPr>
              <w:fldChar w:fldCharType="begin"/>
            </w:r>
            <w:r w:rsidR="008B72C9">
              <w:rPr>
                <w:webHidden/>
              </w:rPr>
              <w:instrText xml:space="preserve"> PAGEREF _Toc521641209 \h </w:instrText>
            </w:r>
            <w:r w:rsidR="008B72C9">
              <w:rPr>
                <w:webHidden/>
              </w:rPr>
            </w:r>
            <w:r w:rsidR="008B72C9">
              <w:rPr>
                <w:webHidden/>
              </w:rPr>
              <w:fldChar w:fldCharType="separate"/>
            </w:r>
            <w:r w:rsidR="0014055E">
              <w:rPr>
                <w:webHidden/>
              </w:rPr>
              <w:t>25</w:t>
            </w:r>
            <w:r w:rsidR="008B72C9">
              <w:rPr>
                <w:webHidden/>
              </w:rPr>
              <w:fldChar w:fldCharType="end"/>
            </w:r>
          </w:hyperlink>
        </w:p>
        <w:p w14:paraId="721177AD"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0" w:history="1">
            <w:r w:rsidR="008B72C9" w:rsidRPr="00176E99">
              <w:rPr>
                <w:rStyle w:val="Hyperlink"/>
              </w:rPr>
              <w:t>II.1.9.</w:t>
            </w:r>
            <w:r w:rsidR="008B72C9">
              <w:rPr>
                <w:rFonts w:asciiTheme="minorHAnsi" w:eastAsiaTheme="minorEastAsia" w:hAnsiTheme="minorHAnsi" w:cstheme="minorBidi"/>
                <w:lang w:eastAsia="pl-PL"/>
              </w:rPr>
              <w:tab/>
            </w:r>
            <w:r w:rsidR="008B72C9" w:rsidRPr="00176E99">
              <w:rPr>
                <w:rStyle w:val="Hyperlink"/>
              </w:rPr>
              <w:t>Urządzenia rejestrujące obraz i dźwięk w kabinie pojazdu trakcyjnego:</w:t>
            </w:r>
            <w:r w:rsidR="008B72C9">
              <w:rPr>
                <w:webHidden/>
              </w:rPr>
              <w:tab/>
            </w:r>
            <w:r w:rsidR="008B72C9">
              <w:rPr>
                <w:webHidden/>
              </w:rPr>
              <w:fldChar w:fldCharType="begin"/>
            </w:r>
            <w:r w:rsidR="008B72C9">
              <w:rPr>
                <w:webHidden/>
              </w:rPr>
              <w:instrText xml:space="preserve"> PAGEREF _Toc521641210 \h </w:instrText>
            </w:r>
            <w:r w:rsidR="008B72C9">
              <w:rPr>
                <w:webHidden/>
              </w:rPr>
            </w:r>
            <w:r w:rsidR="008B72C9">
              <w:rPr>
                <w:webHidden/>
              </w:rPr>
              <w:fldChar w:fldCharType="separate"/>
            </w:r>
            <w:r w:rsidR="0014055E">
              <w:rPr>
                <w:webHidden/>
              </w:rPr>
              <w:t>25</w:t>
            </w:r>
            <w:r w:rsidR="008B72C9">
              <w:rPr>
                <w:webHidden/>
              </w:rPr>
              <w:fldChar w:fldCharType="end"/>
            </w:r>
          </w:hyperlink>
        </w:p>
        <w:p w14:paraId="232924C1" w14:textId="77777777" w:rsidR="008B72C9" w:rsidRDefault="00257EA4">
          <w:pPr>
            <w:pStyle w:val="TOC3"/>
            <w:tabs>
              <w:tab w:val="left" w:pos="1801"/>
              <w:tab w:val="right" w:leader="dot" w:pos="9770"/>
            </w:tabs>
            <w:rPr>
              <w:rFonts w:asciiTheme="minorHAnsi" w:eastAsiaTheme="minorEastAsia" w:hAnsiTheme="minorHAnsi" w:cstheme="minorBidi"/>
              <w:lang w:eastAsia="pl-PL"/>
            </w:rPr>
          </w:pPr>
          <w:hyperlink w:anchor="_Toc521641211" w:history="1">
            <w:r w:rsidR="008B72C9" w:rsidRPr="00176E99">
              <w:rPr>
                <w:rStyle w:val="Hyperlink"/>
              </w:rPr>
              <w:t>II.1.10.</w:t>
            </w:r>
            <w:r w:rsidR="008B72C9">
              <w:rPr>
                <w:rFonts w:asciiTheme="minorHAnsi" w:eastAsiaTheme="minorEastAsia" w:hAnsiTheme="minorHAnsi" w:cstheme="minorBidi"/>
                <w:lang w:eastAsia="pl-PL"/>
              </w:rPr>
              <w:tab/>
            </w:r>
            <w:r w:rsidR="008B72C9" w:rsidRPr="00176E99">
              <w:rPr>
                <w:rStyle w:val="Hyperlink"/>
              </w:rPr>
              <w:t>Uruchomienie procedur powypadkowych i ich kolejne etapy realizacji.</w:t>
            </w:r>
            <w:r w:rsidR="008B72C9">
              <w:rPr>
                <w:webHidden/>
              </w:rPr>
              <w:tab/>
            </w:r>
            <w:r w:rsidR="008B72C9">
              <w:rPr>
                <w:webHidden/>
              </w:rPr>
              <w:fldChar w:fldCharType="begin"/>
            </w:r>
            <w:r w:rsidR="008B72C9">
              <w:rPr>
                <w:webHidden/>
              </w:rPr>
              <w:instrText xml:space="preserve"> PAGEREF _Toc521641211 \h </w:instrText>
            </w:r>
            <w:r w:rsidR="008B72C9">
              <w:rPr>
                <w:webHidden/>
              </w:rPr>
            </w:r>
            <w:r w:rsidR="008B72C9">
              <w:rPr>
                <w:webHidden/>
              </w:rPr>
              <w:fldChar w:fldCharType="separate"/>
            </w:r>
            <w:r w:rsidR="0014055E">
              <w:rPr>
                <w:webHidden/>
              </w:rPr>
              <w:t>25</w:t>
            </w:r>
            <w:r w:rsidR="008B72C9">
              <w:rPr>
                <w:webHidden/>
              </w:rPr>
              <w:fldChar w:fldCharType="end"/>
            </w:r>
          </w:hyperlink>
        </w:p>
        <w:p w14:paraId="7C73D228" w14:textId="77777777" w:rsidR="008B72C9" w:rsidRDefault="00257EA4">
          <w:pPr>
            <w:pStyle w:val="TOC3"/>
            <w:tabs>
              <w:tab w:val="left" w:pos="1801"/>
              <w:tab w:val="right" w:leader="dot" w:pos="9770"/>
            </w:tabs>
            <w:rPr>
              <w:rFonts w:asciiTheme="minorHAnsi" w:eastAsiaTheme="minorEastAsia" w:hAnsiTheme="minorHAnsi" w:cstheme="minorBidi"/>
              <w:lang w:eastAsia="pl-PL"/>
            </w:rPr>
          </w:pPr>
          <w:hyperlink w:anchor="_Toc521641212" w:history="1">
            <w:r w:rsidR="008B72C9" w:rsidRPr="00176E99">
              <w:rPr>
                <w:rStyle w:val="Hyperlink"/>
              </w:rPr>
              <w:t>II.1.11.</w:t>
            </w:r>
            <w:r w:rsidR="008B72C9">
              <w:rPr>
                <w:rFonts w:asciiTheme="minorHAnsi" w:eastAsiaTheme="minorEastAsia" w:hAnsiTheme="minorHAnsi" w:cstheme="minorBidi"/>
                <w:lang w:eastAsia="pl-PL"/>
              </w:rPr>
              <w:tab/>
            </w:r>
            <w:r w:rsidR="008B72C9" w:rsidRPr="00176E99">
              <w:rPr>
                <w:rStyle w:val="Hyperlink"/>
              </w:rPr>
              <w:t>Opis działań ratowniczych wykonywanych przez wyspecjalizowane jednostki kolejowych</w:t>
            </w:r>
            <w:r w:rsidR="008B72C9">
              <w:rPr>
                <w:webHidden/>
              </w:rPr>
              <w:tab/>
            </w:r>
            <w:r w:rsidR="008B72C9">
              <w:rPr>
                <w:webHidden/>
              </w:rPr>
              <w:fldChar w:fldCharType="begin"/>
            </w:r>
            <w:r w:rsidR="008B72C9">
              <w:rPr>
                <w:webHidden/>
              </w:rPr>
              <w:instrText xml:space="preserve"> PAGEREF _Toc521641212 \h </w:instrText>
            </w:r>
            <w:r w:rsidR="008B72C9">
              <w:rPr>
                <w:webHidden/>
              </w:rPr>
            </w:r>
            <w:r w:rsidR="008B72C9">
              <w:rPr>
                <w:webHidden/>
              </w:rPr>
              <w:fldChar w:fldCharType="separate"/>
            </w:r>
            <w:r w:rsidR="0014055E">
              <w:rPr>
                <w:webHidden/>
              </w:rPr>
              <w:t>25</w:t>
            </w:r>
            <w:r w:rsidR="008B72C9">
              <w:rPr>
                <w:webHidden/>
              </w:rPr>
              <w:fldChar w:fldCharType="end"/>
            </w:r>
          </w:hyperlink>
        </w:p>
        <w:p w14:paraId="025244C4"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13" w:history="1">
            <w:r w:rsidR="008B72C9" w:rsidRPr="00176E99">
              <w:rPr>
                <w:rStyle w:val="Hyperlink"/>
              </w:rPr>
              <w:t>II.2.</w:t>
            </w:r>
            <w:r w:rsidR="008B72C9">
              <w:rPr>
                <w:rFonts w:asciiTheme="minorHAnsi" w:eastAsiaTheme="minorEastAsia" w:hAnsiTheme="minorHAnsi" w:cstheme="minorBidi"/>
                <w:bCs w:val="0"/>
                <w:lang w:eastAsia="pl-PL"/>
              </w:rPr>
              <w:tab/>
            </w:r>
            <w:r w:rsidR="008B72C9" w:rsidRPr="00176E99">
              <w:rPr>
                <w:rStyle w:val="Hyperlink"/>
              </w:rPr>
              <w:t>Ofiary śmiertelne, ranni i straty.</w:t>
            </w:r>
            <w:r w:rsidR="008B72C9">
              <w:rPr>
                <w:webHidden/>
              </w:rPr>
              <w:tab/>
            </w:r>
            <w:r w:rsidR="008B72C9">
              <w:rPr>
                <w:webHidden/>
              </w:rPr>
              <w:fldChar w:fldCharType="begin"/>
            </w:r>
            <w:r w:rsidR="008B72C9">
              <w:rPr>
                <w:webHidden/>
              </w:rPr>
              <w:instrText xml:space="preserve"> PAGEREF _Toc521641213 \h </w:instrText>
            </w:r>
            <w:r w:rsidR="008B72C9">
              <w:rPr>
                <w:webHidden/>
              </w:rPr>
            </w:r>
            <w:r w:rsidR="008B72C9">
              <w:rPr>
                <w:webHidden/>
              </w:rPr>
              <w:fldChar w:fldCharType="separate"/>
            </w:r>
            <w:r w:rsidR="0014055E">
              <w:rPr>
                <w:webHidden/>
              </w:rPr>
              <w:t>26</w:t>
            </w:r>
            <w:r w:rsidR="008B72C9">
              <w:rPr>
                <w:webHidden/>
              </w:rPr>
              <w:fldChar w:fldCharType="end"/>
            </w:r>
          </w:hyperlink>
        </w:p>
        <w:p w14:paraId="2924CCF9"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4" w:history="1">
            <w:r w:rsidR="008B72C9" w:rsidRPr="00176E99">
              <w:rPr>
                <w:rStyle w:val="Hyperlink"/>
              </w:rPr>
              <w:t>II.2.1.</w:t>
            </w:r>
            <w:r w:rsidR="008B72C9">
              <w:rPr>
                <w:rFonts w:asciiTheme="minorHAnsi" w:eastAsiaTheme="minorEastAsia" w:hAnsiTheme="minorHAnsi" w:cstheme="minorBidi"/>
                <w:lang w:eastAsia="pl-PL"/>
              </w:rPr>
              <w:tab/>
            </w:r>
            <w:r w:rsidR="008B72C9" w:rsidRPr="00176E99">
              <w:rPr>
                <w:rStyle w:val="Hyperlink"/>
              </w:rPr>
              <w:t>Poszkodowani w poważnym wypadku pasażerowie i osoby trzecie, personel kolejowy łącznie z podwykonawcami.</w:t>
            </w:r>
            <w:r w:rsidR="008B72C9">
              <w:rPr>
                <w:webHidden/>
              </w:rPr>
              <w:tab/>
            </w:r>
            <w:r w:rsidR="008B72C9">
              <w:rPr>
                <w:webHidden/>
              </w:rPr>
              <w:fldChar w:fldCharType="begin"/>
            </w:r>
            <w:r w:rsidR="008B72C9">
              <w:rPr>
                <w:webHidden/>
              </w:rPr>
              <w:instrText xml:space="preserve"> PAGEREF _Toc521641214 \h </w:instrText>
            </w:r>
            <w:r w:rsidR="008B72C9">
              <w:rPr>
                <w:webHidden/>
              </w:rPr>
            </w:r>
            <w:r w:rsidR="008B72C9">
              <w:rPr>
                <w:webHidden/>
              </w:rPr>
              <w:fldChar w:fldCharType="separate"/>
            </w:r>
            <w:r w:rsidR="0014055E">
              <w:rPr>
                <w:webHidden/>
              </w:rPr>
              <w:t>26</w:t>
            </w:r>
            <w:r w:rsidR="008B72C9">
              <w:rPr>
                <w:webHidden/>
              </w:rPr>
              <w:fldChar w:fldCharType="end"/>
            </w:r>
          </w:hyperlink>
        </w:p>
        <w:p w14:paraId="03D84807"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5" w:history="1">
            <w:r w:rsidR="008B72C9" w:rsidRPr="00176E99">
              <w:rPr>
                <w:rStyle w:val="Hyperlink"/>
              </w:rPr>
              <w:t>II.2.2.</w:t>
            </w:r>
            <w:r w:rsidR="008B72C9">
              <w:rPr>
                <w:rFonts w:asciiTheme="minorHAnsi" w:eastAsiaTheme="minorEastAsia" w:hAnsiTheme="minorHAnsi" w:cstheme="minorBidi"/>
                <w:lang w:eastAsia="pl-PL"/>
              </w:rPr>
              <w:tab/>
            </w:r>
            <w:r w:rsidR="008B72C9" w:rsidRPr="00176E99">
              <w:rPr>
                <w:rStyle w:val="Hyperlink"/>
              </w:rPr>
              <w:t>Straty powstałe w ładunku, bagażach pasażerów oraz innej własności.</w:t>
            </w:r>
            <w:r w:rsidR="008B72C9">
              <w:rPr>
                <w:webHidden/>
              </w:rPr>
              <w:tab/>
            </w:r>
            <w:r w:rsidR="008B72C9">
              <w:rPr>
                <w:webHidden/>
              </w:rPr>
              <w:fldChar w:fldCharType="begin"/>
            </w:r>
            <w:r w:rsidR="008B72C9">
              <w:rPr>
                <w:webHidden/>
              </w:rPr>
              <w:instrText xml:space="preserve"> PAGEREF _Toc521641215 \h </w:instrText>
            </w:r>
            <w:r w:rsidR="008B72C9">
              <w:rPr>
                <w:webHidden/>
              </w:rPr>
            </w:r>
            <w:r w:rsidR="008B72C9">
              <w:rPr>
                <w:webHidden/>
              </w:rPr>
              <w:fldChar w:fldCharType="separate"/>
            </w:r>
            <w:r w:rsidR="0014055E">
              <w:rPr>
                <w:webHidden/>
              </w:rPr>
              <w:t>26</w:t>
            </w:r>
            <w:r w:rsidR="008B72C9">
              <w:rPr>
                <w:webHidden/>
              </w:rPr>
              <w:fldChar w:fldCharType="end"/>
            </w:r>
          </w:hyperlink>
        </w:p>
        <w:p w14:paraId="1B4FD750"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6" w:history="1">
            <w:r w:rsidR="008B72C9" w:rsidRPr="00176E99">
              <w:rPr>
                <w:rStyle w:val="Hyperlink"/>
              </w:rPr>
              <w:t>II.2.3.</w:t>
            </w:r>
            <w:r w:rsidR="008B72C9">
              <w:rPr>
                <w:rFonts w:asciiTheme="minorHAnsi" w:eastAsiaTheme="minorEastAsia" w:hAnsiTheme="minorHAnsi" w:cstheme="minorBidi"/>
                <w:lang w:eastAsia="pl-PL"/>
              </w:rPr>
              <w:tab/>
            </w:r>
            <w:r w:rsidR="008B72C9" w:rsidRPr="00176E99">
              <w:rPr>
                <w:rStyle w:val="Hyperlink"/>
              </w:rPr>
              <w:t>Zniszczenia lub uszkodzenia w pojazdach kolejowych, infrastrukturze kolejowej, środowisku itp.</w:t>
            </w:r>
            <w:r w:rsidR="008B72C9">
              <w:rPr>
                <w:webHidden/>
              </w:rPr>
              <w:tab/>
            </w:r>
            <w:r w:rsidR="008B72C9">
              <w:rPr>
                <w:webHidden/>
              </w:rPr>
              <w:fldChar w:fldCharType="begin"/>
            </w:r>
            <w:r w:rsidR="008B72C9">
              <w:rPr>
                <w:webHidden/>
              </w:rPr>
              <w:instrText xml:space="preserve"> PAGEREF _Toc521641216 \h </w:instrText>
            </w:r>
            <w:r w:rsidR="008B72C9">
              <w:rPr>
                <w:webHidden/>
              </w:rPr>
            </w:r>
            <w:r w:rsidR="008B72C9">
              <w:rPr>
                <w:webHidden/>
              </w:rPr>
              <w:fldChar w:fldCharType="separate"/>
            </w:r>
            <w:r w:rsidR="0014055E">
              <w:rPr>
                <w:webHidden/>
              </w:rPr>
              <w:t>27</w:t>
            </w:r>
            <w:r w:rsidR="008B72C9">
              <w:rPr>
                <w:webHidden/>
              </w:rPr>
              <w:fldChar w:fldCharType="end"/>
            </w:r>
          </w:hyperlink>
        </w:p>
        <w:p w14:paraId="6103D654"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17" w:history="1">
            <w:r w:rsidR="008B72C9" w:rsidRPr="00176E99">
              <w:rPr>
                <w:rStyle w:val="Hyperlink"/>
              </w:rPr>
              <w:t>II.3.</w:t>
            </w:r>
            <w:r w:rsidR="008B72C9">
              <w:rPr>
                <w:rFonts w:asciiTheme="minorHAnsi" w:eastAsiaTheme="minorEastAsia" w:hAnsiTheme="minorHAnsi" w:cstheme="minorBidi"/>
                <w:bCs w:val="0"/>
                <w:lang w:eastAsia="pl-PL"/>
              </w:rPr>
              <w:tab/>
            </w:r>
            <w:r w:rsidR="008B72C9" w:rsidRPr="00176E99">
              <w:rPr>
                <w:rStyle w:val="Hyperlink"/>
              </w:rPr>
              <w:t>Warunki zewnętrzne:</w:t>
            </w:r>
            <w:r w:rsidR="008B72C9">
              <w:rPr>
                <w:webHidden/>
              </w:rPr>
              <w:tab/>
            </w:r>
            <w:r w:rsidR="008B72C9">
              <w:rPr>
                <w:webHidden/>
              </w:rPr>
              <w:fldChar w:fldCharType="begin"/>
            </w:r>
            <w:r w:rsidR="008B72C9">
              <w:rPr>
                <w:webHidden/>
              </w:rPr>
              <w:instrText xml:space="preserve"> PAGEREF _Toc521641217 \h </w:instrText>
            </w:r>
            <w:r w:rsidR="008B72C9">
              <w:rPr>
                <w:webHidden/>
              </w:rPr>
            </w:r>
            <w:r w:rsidR="008B72C9">
              <w:rPr>
                <w:webHidden/>
              </w:rPr>
              <w:fldChar w:fldCharType="separate"/>
            </w:r>
            <w:r w:rsidR="0014055E">
              <w:rPr>
                <w:webHidden/>
              </w:rPr>
              <w:t>28</w:t>
            </w:r>
            <w:r w:rsidR="008B72C9">
              <w:rPr>
                <w:webHidden/>
              </w:rPr>
              <w:fldChar w:fldCharType="end"/>
            </w:r>
          </w:hyperlink>
        </w:p>
        <w:p w14:paraId="6B422C2E"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8" w:history="1">
            <w:r w:rsidR="008B72C9" w:rsidRPr="00176E99">
              <w:rPr>
                <w:rStyle w:val="Hyperlink"/>
              </w:rPr>
              <w:t>II.3.1.</w:t>
            </w:r>
            <w:r w:rsidR="008B72C9">
              <w:rPr>
                <w:rFonts w:asciiTheme="minorHAnsi" w:eastAsiaTheme="minorEastAsia" w:hAnsiTheme="minorHAnsi" w:cstheme="minorBidi"/>
                <w:lang w:eastAsia="pl-PL"/>
              </w:rPr>
              <w:tab/>
            </w:r>
            <w:r w:rsidR="008B72C9" w:rsidRPr="00176E99">
              <w:rPr>
                <w:rStyle w:val="Hyperlink"/>
              </w:rPr>
              <w:t>Warunki pogodowe.</w:t>
            </w:r>
            <w:r w:rsidR="008B72C9">
              <w:rPr>
                <w:webHidden/>
              </w:rPr>
              <w:tab/>
            </w:r>
            <w:r w:rsidR="008B72C9">
              <w:rPr>
                <w:webHidden/>
              </w:rPr>
              <w:fldChar w:fldCharType="begin"/>
            </w:r>
            <w:r w:rsidR="008B72C9">
              <w:rPr>
                <w:webHidden/>
              </w:rPr>
              <w:instrText xml:space="preserve"> PAGEREF _Toc521641218 \h </w:instrText>
            </w:r>
            <w:r w:rsidR="008B72C9">
              <w:rPr>
                <w:webHidden/>
              </w:rPr>
            </w:r>
            <w:r w:rsidR="008B72C9">
              <w:rPr>
                <w:webHidden/>
              </w:rPr>
              <w:fldChar w:fldCharType="separate"/>
            </w:r>
            <w:r w:rsidR="0014055E">
              <w:rPr>
                <w:webHidden/>
              </w:rPr>
              <w:t>28</w:t>
            </w:r>
            <w:r w:rsidR="008B72C9">
              <w:rPr>
                <w:webHidden/>
              </w:rPr>
              <w:fldChar w:fldCharType="end"/>
            </w:r>
          </w:hyperlink>
        </w:p>
        <w:p w14:paraId="64A5CE7B" w14:textId="77777777" w:rsidR="008B72C9" w:rsidRDefault="00257EA4">
          <w:pPr>
            <w:pStyle w:val="TOC3"/>
            <w:tabs>
              <w:tab w:val="left" w:pos="1678"/>
              <w:tab w:val="right" w:leader="dot" w:pos="9770"/>
            </w:tabs>
            <w:rPr>
              <w:rFonts w:asciiTheme="minorHAnsi" w:eastAsiaTheme="minorEastAsia" w:hAnsiTheme="minorHAnsi" w:cstheme="minorBidi"/>
              <w:lang w:eastAsia="pl-PL"/>
            </w:rPr>
          </w:pPr>
          <w:hyperlink w:anchor="_Toc521641219" w:history="1">
            <w:r w:rsidR="008B72C9" w:rsidRPr="00176E99">
              <w:rPr>
                <w:rStyle w:val="Hyperlink"/>
              </w:rPr>
              <w:t>II.3.2.</w:t>
            </w:r>
            <w:r w:rsidR="008B72C9">
              <w:rPr>
                <w:rFonts w:asciiTheme="minorHAnsi" w:eastAsiaTheme="minorEastAsia" w:hAnsiTheme="minorHAnsi" w:cstheme="minorBidi"/>
                <w:lang w:eastAsia="pl-PL"/>
              </w:rPr>
              <w:tab/>
            </w:r>
            <w:r w:rsidR="008B72C9" w:rsidRPr="00176E99">
              <w:rPr>
                <w:rStyle w:val="Hyperlink"/>
              </w:rPr>
              <w:t>Inne warunki zewnętrzne mogące mieć wpływ na powstanie wypadku (szkody spowodowane ruchem zakładu górniczego, powódź itp.)</w:t>
            </w:r>
            <w:r w:rsidR="008B72C9">
              <w:rPr>
                <w:webHidden/>
              </w:rPr>
              <w:tab/>
            </w:r>
            <w:r w:rsidR="008B72C9">
              <w:rPr>
                <w:webHidden/>
              </w:rPr>
              <w:fldChar w:fldCharType="begin"/>
            </w:r>
            <w:r w:rsidR="008B72C9">
              <w:rPr>
                <w:webHidden/>
              </w:rPr>
              <w:instrText xml:space="preserve"> PAGEREF _Toc521641219 \h </w:instrText>
            </w:r>
            <w:r w:rsidR="008B72C9">
              <w:rPr>
                <w:webHidden/>
              </w:rPr>
            </w:r>
            <w:r w:rsidR="008B72C9">
              <w:rPr>
                <w:webHidden/>
              </w:rPr>
              <w:fldChar w:fldCharType="separate"/>
            </w:r>
            <w:r w:rsidR="0014055E">
              <w:rPr>
                <w:webHidden/>
              </w:rPr>
              <w:t>28</w:t>
            </w:r>
            <w:r w:rsidR="008B72C9">
              <w:rPr>
                <w:webHidden/>
              </w:rPr>
              <w:fldChar w:fldCharType="end"/>
            </w:r>
          </w:hyperlink>
        </w:p>
        <w:p w14:paraId="47EF2292" w14:textId="77777777" w:rsidR="008B72C9" w:rsidRDefault="00257EA4" w:rsidP="006A66BF">
          <w:pPr>
            <w:pStyle w:val="TOC1"/>
            <w:rPr>
              <w:rFonts w:asciiTheme="minorHAnsi" w:eastAsiaTheme="minorEastAsia" w:hAnsiTheme="minorHAnsi" w:cstheme="minorBidi"/>
              <w:lang w:eastAsia="pl-PL"/>
            </w:rPr>
          </w:pPr>
          <w:hyperlink w:anchor="_Toc521641220" w:history="1">
            <w:r w:rsidR="008B72C9" w:rsidRPr="00176E99">
              <w:rPr>
                <w:rStyle w:val="Hyperlink"/>
                <w14:scene3d>
                  <w14:camera w14:prst="orthographicFront"/>
                  <w14:lightRig w14:rig="threePt" w14:dir="t">
                    <w14:rot w14:lat="0" w14:lon="0" w14:rev="0"/>
                  </w14:lightRig>
                </w14:scene3d>
              </w:rPr>
              <w:t>III.</w:t>
            </w:r>
            <w:r w:rsidR="008B72C9">
              <w:rPr>
                <w:rFonts w:asciiTheme="minorHAnsi" w:eastAsiaTheme="minorEastAsia" w:hAnsiTheme="minorHAnsi" w:cstheme="minorBidi"/>
                <w:lang w:eastAsia="pl-PL"/>
              </w:rPr>
              <w:tab/>
            </w:r>
            <w:r w:rsidR="008B72C9" w:rsidRPr="00176E99">
              <w:rPr>
                <w:rStyle w:val="Hyperlink"/>
              </w:rPr>
              <w:t>OPIS ZAPISÓW, BADAŃ I WYSŁUCHAŃ.</w:t>
            </w:r>
            <w:r w:rsidR="008B72C9">
              <w:rPr>
                <w:webHidden/>
              </w:rPr>
              <w:tab/>
            </w:r>
            <w:r w:rsidR="008B72C9">
              <w:rPr>
                <w:webHidden/>
              </w:rPr>
              <w:fldChar w:fldCharType="begin"/>
            </w:r>
            <w:r w:rsidR="008B72C9">
              <w:rPr>
                <w:webHidden/>
              </w:rPr>
              <w:instrText xml:space="preserve"> PAGEREF _Toc521641220 \h </w:instrText>
            </w:r>
            <w:r w:rsidR="008B72C9">
              <w:rPr>
                <w:webHidden/>
              </w:rPr>
            </w:r>
            <w:r w:rsidR="008B72C9">
              <w:rPr>
                <w:webHidden/>
              </w:rPr>
              <w:fldChar w:fldCharType="separate"/>
            </w:r>
            <w:r w:rsidR="0014055E">
              <w:rPr>
                <w:webHidden/>
              </w:rPr>
              <w:t>28</w:t>
            </w:r>
            <w:r w:rsidR="008B72C9">
              <w:rPr>
                <w:webHidden/>
              </w:rPr>
              <w:fldChar w:fldCharType="end"/>
            </w:r>
          </w:hyperlink>
        </w:p>
        <w:p w14:paraId="3C0E055E"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21" w:history="1">
            <w:r w:rsidR="008B72C9" w:rsidRPr="00176E99">
              <w:rPr>
                <w:rStyle w:val="Hyperlink"/>
              </w:rPr>
              <w:t>III.1.</w:t>
            </w:r>
            <w:r w:rsidR="008B72C9">
              <w:rPr>
                <w:rFonts w:asciiTheme="minorHAnsi" w:eastAsiaTheme="minorEastAsia" w:hAnsiTheme="minorHAnsi" w:cstheme="minorBidi"/>
                <w:bCs w:val="0"/>
                <w:lang w:eastAsia="pl-PL"/>
              </w:rPr>
              <w:tab/>
            </w:r>
            <w:r w:rsidR="008B72C9" w:rsidRPr="00176E99">
              <w:rPr>
                <w:rStyle w:val="Hyperlink"/>
              </w:rPr>
              <w:t>Opis systemu zarządzania bezpieczeństwem ruchu kolejowego w odniesieniu do rodzaju poważnego wypadku.</w:t>
            </w:r>
            <w:r w:rsidR="008B72C9">
              <w:rPr>
                <w:webHidden/>
              </w:rPr>
              <w:tab/>
            </w:r>
            <w:r w:rsidR="008B72C9">
              <w:rPr>
                <w:webHidden/>
              </w:rPr>
              <w:fldChar w:fldCharType="begin"/>
            </w:r>
            <w:r w:rsidR="008B72C9">
              <w:rPr>
                <w:webHidden/>
              </w:rPr>
              <w:instrText xml:space="preserve"> PAGEREF _Toc521641221 \h </w:instrText>
            </w:r>
            <w:r w:rsidR="008B72C9">
              <w:rPr>
                <w:webHidden/>
              </w:rPr>
            </w:r>
            <w:r w:rsidR="008B72C9">
              <w:rPr>
                <w:webHidden/>
              </w:rPr>
              <w:fldChar w:fldCharType="separate"/>
            </w:r>
            <w:r w:rsidR="0014055E">
              <w:rPr>
                <w:webHidden/>
              </w:rPr>
              <w:t>28</w:t>
            </w:r>
            <w:r w:rsidR="008B72C9">
              <w:rPr>
                <w:webHidden/>
              </w:rPr>
              <w:fldChar w:fldCharType="end"/>
            </w:r>
          </w:hyperlink>
        </w:p>
        <w:p w14:paraId="00F0C82F"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2" w:history="1">
            <w:r w:rsidR="008B72C9" w:rsidRPr="00176E99">
              <w:rPr>
                <w:rStyle w:val="Hyperlink"/>
              </w:rPr>
              <w:t>III.1.1.</w:t>
            </w:r>
            <w:r w:rsidR="008B72C9">
              <w:rPr>
                <w:rFonts w:asciiTheme="minorHAnsi" w:eastAsiaTheme="minorEastAsia" w:hAnsiTheme="minorHAnsi" w:cstheme="minorBidi"/>
                <w:lang w:eastAsia="pl-PL"/>
              </w:rPr>
              <w:tab/>
            </w:r>
            <w:r w:rsidR="008B72C9" w:rsidRPr="00176E99">
              <w:rPr>
                <w:rStyle w:val="Hyperlink"/>
              </w:rPr>
              <w:t>Organizacja oraz sposób wydawania i wykonywania poleceń.</w:t>
            </w:r>
            <w:r w:rsidR="008B72C9">
              <w:rPr>
                <w:webHidden/>
              </w:rPr>
              <w:tab/>
            </w:r>
            <w:r w:rsidR="008B72C9">
              <w:rPr>
                <w:webHidden/>
              </w:rPr>
              <w:fldChar w:fldCharType="begin"/>
            </w:r>
            <w:r w:rsidR="008B72C9">
              <w:rPr>
                <w:webHidden/>
              </w:rPr>
              <w:instrText xml:space="preserve"> PAGEREF _Toc521641222 \h </w:instrText>
            </w:r>
            <w:r w:rsidR="008B72C9">
              <w:rPr>
                <w:webHidden/>
              </w:rPr>
            </w:r>
            <w:r w:rsidR="008B72C9">
              <w:rPr>
                <w:webHidden/>
              </w:rPr>
              <w:fldChar w:fldCharType="separate"/>
            </w:r>
            <w:r w:rsidR="0014055E">
              <w:rPr>
                <w:webHidden/>
              </w:rPr>
              <w:t>34</w:t>
            </w:r>
            <w:r w:rsidR="008B72C9">
              <w:rPr>
                <w:webHidden/>
              </w:rPr>
              <w:fldChar w:fldCharType="end"/>
            </w:r>
          </w:hyperlink>
        </w:p>
        <w:p w14:paraId="303C6F2B"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3" w:history="1">
            <w:r w:rsidR="008B72C9" w:rsidRPr="00176E99">
              <w:rPr>
                <w:rStyle w:val="Hyperlink"/>
              </w:rPr>
              <w:t>III.1.2.</w:t>
            </w:r>
            <w:r w:rsidR="008B72C9">
              <w:rPr>
                <w:rFonts w:asciiTheme="minorHAnsi" w:eastAsiaTheme="minorEastAsia" w:hAnsiTheme="minorHAnsi" w:cstheme="minorBidi"/>
                <w:lang w:eastAsia="pl-PL"/>
              </w:rPr>
              <w:tab/>
            </w:r>
            <w:r w:rsidR="008B72C9" w:rsidRPr="00176E99">
              <w:rPr>
                <w:rStyle w:val="Hyperlink"/>
              </w:rPr>
              <w:t xml:space="preserve">Wymagania wobec personelu kolejowego i ich egzekwowanie </w:t>
            </w:r>
            <w:r w:rsidR="008B72C9" w:rsidRPr="00176E99">
              <w:rPr>
                <w:rStyle w:val="Hyperlink"/>
                <w:i/>
              </w:rPr>
              <w:t>(czas pracy, kwalifikacje zawodowe, wymogi zdrowotne itp.)</w:t>
            </w:r>
            <w:r w:rsidR="008B72C9">
              <w:rPr>
                <w:webHidden/>
              </w:rPr>
              <w:tab/>
            </w:r>
            <w:r w:rsidR="008B72C9">
              <w:rPr>
                <w:webHidden/>
              </w:rPr>
              <w:fldChar w:fldCharType="begin"/>
            </w:r>
            <w:r w:rsidR="008B72C9">
              <w:rPr>
                <w:webHidden/>
              </w:rPr>
              <w:instrText xml:space="preserve"> PAGEREF _Toc521641223 \h </w:instrText>
            </w:r>
            <w:r w:rsidR="008B72C9">
              <w:rPr>
                <w:webHidden/>
              </w:rPr>
            </w:r>
            <w:r w:rsidR="008B72C9">
              <w:rPr>
                <w:webHidden/>
              </w:rPr>
              <w:fldChar w:fldCharType="separate"/>
            </w:r>
            <w:r w:rsidR="0014055E">
              <w:rPr>
                <w:webHidden/>
              </w:rPr>
              <w:t>34</w:t>
            </w:r>
            <w:r w:rsidR="008B72C9">
              <w:rPr>
                <w:webHidden/>
              </w:rPr>
              <w:fldChar w:fldCharType="end"/>
            </w:r>
          </w:hyperlink>
        </w:p>
        <w:p w14:paraId="19819207"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4" w:history="1">
            <w:r w:rsidR="008B72C9" w:rsidRPr="00176E99">
              <w:rPr>
                <w:rStyle w:val="Hyperlink"/>
              </w:rPr>
              <w:t>III.1.3.</w:t>
            </w:r>
            <w:r w:rsidR="008B72C9">
              <w:rPr>
                <w:rFonts w:asciiTheme="minorHAnsi" w:eastAsiaTheme="minorEastAsia" w:hAnsiTheme="minorHAnsi" w:cstheme="minorBidi"/>
                <w:lang w:eastAsia="pl-PL"/>
              </w:rPr>
              <w:tab/>
            </w:r>
            <w:r w:rsidR="008B72C9" w:rsidRPr="00176E99">
              <w:rPr>
                <w:rStyle w:val="Hyperlink"/>
              </w:rPr>
              <w:t>Procedury wewnętrznych systemu zarządzania bezpieczeństwem, w tym w szczególności związek z przyczynami poważnego wypadku, kontroli doraźnej i okresowych oraz ich wyników kontroli doraźnych i okresowych oraz ich wyniki.</w:t>
            </w:r>
            <w:r w:rsidR="008B72C9">
              <w:rPr>
                <w:webHidden/>
              </w:rPr>
              <w:tab/>
            </w:r>
            <w:r w:rsidR="008B72C9">
              <w:rPr>
                <w:webHidden/>
              </w:rPr>
              <w:fldChar w:fldCharType="begin"/>
            </w:r>
            <w:r w:rsidR="008B72C9">
              <w:rPr>
                <w:webHidden/>
              </w:rPr>
              <w:instrText xml:space="preserve"> PAGEREF _Toc521641224 \h </w:instrText>
            </w:r>
            <w:r w:rsidR="008B72C9">
              <w:rPr>
                <w:webHidden/>
              </w:rPr>
            </w:r>
            <w:r w:rsidR="008B72C9">
              <w:rPr>
                <w:webHidden/>
              </w:rPr>
              <w:fldChar w:fldCharType="separate"/>
            </w:r>
            <w:r w:rsidR="0014055E">
              <w:rPr>
                <w:webHidden/>
              </w:rPr>
              <w:t>35</w:t>
            </w:r>
            <w:r w:rsidR="008B72C9">
              <w:rPr>
                <w:webHidden/>
              </w:rPr>
              <w:fldChar w:fldCharType="end"/>
            </w:r>
          </w:hyperlink>
        </w:p>
        <w:p w14:paraId="1ACBC783"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5" w:history="1">
            <w:r w:rsidR="008B72C9" w:rsidRPr="00176E99">
              <w:rPr>
                <w:rStyle w:val="Hyperlink"/>
              </w:rPr>
              <w:t>III.1.4.</w:t>
            </w:r>
            <w:r w:rsidR="008B72C9">
              <w:rPr>
                <w:rFonts w:asciiTheme="minorHAnsi" w:eastAsiaTheme="minorEastAsia" w:hAnsiTheme="minorHAnsi" w:cstheme="minorBidi"/>
                <w:lang w:eastAsia="pl-PL"/>
              </w:rPr>
              <w:tab/>
            </w:r>
            <w:r w:rsidR="008B72C9" w:rsidRPr="00176E99">
              <w:rPr>
                <w:rStyle w:val="Hyperlink"/>
              </w:rPr>
              <w:t>Obowiązki dotyczące współdziałania pomiędzy różnymi organizacjami uczestniczącymi w poważnym wypadku.</w:t>
            </w:r>
            <w:r w:rsidR="008B72C9">
              <w:rPr>
                <w:webHidden/>
              </w:rPr>
              <w:tab/>
            </w:r>
            <w:r w:rsidR="008B72C9">
              <w:rPr>
                <w:webHidden/>
              </w:rPr>
              <w:fldChar w:fldCharType="begin"/>
            </w:r>
            <w:r w:rsidR="008B72C9">
              <w:rPr>
                <w:webHidden/>
              </w:rPr>
              <w:instrText xml:space="preserve"> PAGEREF _Toc521641225 \h </w:instrText>
            </w:r>
            <w:r w:rsidR="008B72C9">
              <w:rPr>
                <w:webHidden/>
              </w:rPr>
            </w:r>
            <w:r w:rsidR="008B72C9">
              <w:rPr>
                <w:webHidden/>
              </w:rPr>
              <w:fldChar w:fldCharType="separate"/>
            </w:r>
            <w:r w:rsidR="0014055E">
              <w:rPr>
                <w:webHidden/>
              </w:rPr>
              <w:t>37</w:t>
            </w:r>
            <w:r w:rsidR="008B72C9">
              <w:rPr>
                <w:webHidden/>
              </w:rPr>
              <w:fldChar w:fldCharType="end"/>
            </w:r>
          </w:hyperlink>
        </w:p>
        <w:p w14:paraId="16B1A7D3"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26" w:history="1">
            <w:r w:rsidR="008B72C9" w:rsidRPr="00176E99">
              <w:rPr>
                <w:rStyle w:val="Hyperlink"/>
              </w:rPr>
              <w:t>III.2.</w:t>
            </w:r>
            <w:r w:rsidR="008B72C9">
              <w:rPr>
                <w:rFonts w:asciiTheme="minorHAnsi" w:eastAsiaTheme="minorEastAsia" w:hAnsiTheme="minorHAnsi" w:cstheme="minorBidi"/>
                <w:bCs w:val="0"/>
                <w:lang w:eastAsia="pl-PL"/>
              </w:rPr>
              <w:tab/>
            </w:r>
            <w:r w:rsidR="008B72C9" w:rsidRPr="00176E99">
              <w:rPr>
                <w:rStyle w:val="Hyperlink"/>
              </w:rPr>
              <w:t>Zasady i uregulowania dotyczące poważnego wypadku.</w:t>
            </w:r>
            <w:r w:rsidR="008B72C9">
              <w:rPr>
                <w:webHidden/>
              </w:rPr>
              <w:tab/>
            </w:r>
            <w:r w:rsidR="008B72C9">
              <w:rPr>
                <w:webHidden/>
              </w:rPr>
              <w:fldChar w:fldCharType="begin"/>
            </w:r>
            <w:r w:rsidR="008B72C9">
              <w:rPr>
                <w:webHidden/>
              </w:rPr>
              <w:instrText xml:space="preserve"> PAGEREF _Toc521641226 \h </w:instrText>
            </w:r>
            <w:r w:rsidR="008B72C9">
              <w:rPr>
                <w:webHidden/>
              </w:rPr>
            </w:r>
            <w:r w:rsidR="008B72C9">
              <w:rPr>
                <w:webHidden/>
              </w:rPr>
              <w:fldChar w:fldCharType="separate"/>
            </w:r>
            <w:r w:rsidR="0014055E">
              <w:rPr>
                <w:webHidden/>
              </w:rPr>
              <w:t>38</w:t>
            </w:r>
            <w:r w:rsidR="008B72C9">
              <w:rPr>
                <w:webHidden/>
              </w:rPr>
              <w:fldChar w:fldCharType="end"/>
            </w:r>
          </w:hyperlink>
        </w:p>
        <w:p w14:paraId="38800077"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7" w:history="1">
            <w:r w:rsidR="008B72C9" w:rsidRPr="00176E99">
              <w:rPr>
                <w:rStyle w:val="Hyperlink"/>
              </w:rPr>
              <w:t>III.2.1.</w:t>
            </w:r>
            <w:r w:rsidR="008B72C9">
              <w:rPr>
                <w:rFonts w:asciiTheme="minorHAnsi" w:eastAsiaTheme="minorEastAsia" w:hAnsiTheme="minorHAnsi" w:cstheme="minorBidi"/>
                <w:lang w:eastAsia="pl-PL"/>
              </w:rPr>
              <w:tab/>
            </w:r>
            <w:r w:rsidR="008B72C9" w:rsidRPr="00176E99">
              <w:rPr>
                <w:rStyle w:val="Hyperlink"/>
              </w:rPr>
              <w:t>Przepisy i regulacje wspólnotowe oraz krajowe</w:t>
            </w:r>
            <w:r w:rsidR="008B72C9">
              <w:rPr>
                <w:webHidden/>
              </w:rPr>
              <w:tab/>
            </w:r>
            <w:r w:rsidR="008B72C9">
              <w:rPr>
                <w:webHidden/>
              </w:rPr>
              <w:fldChar w:fldCharType="begin"/>
            </w:r>
            <w:r w:rsidR="008B72C9">
              <w:rPr>
                <w:webHidden/>
              </w:rPr>
              <w:instrText xml:space="preserve"> PAGEREF _Toc521641227 \h </w:instrText>
            </w:r>
            <w:r w:rsidR="008B72C9">
              <w:rPr>
                <w:webHidden/>
              </w:rPr>
            </w:r>
            <w:r w:rsidR="008B72C9">
              <w:rPr>
                <w:webHidden/>
              </w:rPr>
              <w:fldChar w:fldCharType="separate"/>
            </w:r>
            <w:r w:rsidR="0014055E">
              <w:rPr>
                <w:webHidden/>
              </w:rPr>
              <w:t>38</w:t>
            </w:r>
            <w:r w:rsidR="008B72C9">
              <w:rPr>
                <w:webHidden/>
              </w:rPr>
              <w:fldChar w:fldCharType="end"/>
            </w:r>
          </w:hyperlink>
        </w:p>
        <w:p w14:paraId="219E96E8"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28" w:history="1">
            <w:r w:rsidR="008B72C9" w:rsidRPr="00176E99">
              <w:rPr>
                <w:rStyle w:val="Hyperlink"/>
                <w:lang w:eastAsia="pl-PL"/>
              </w:rPr>
              <w:t>III.2.2.</w:t>
            </w:r>
            <w:r w:rsidR="008B72C9">
              <w:rPr>
                <w:rFonts w:asciiTheme="minorHAnsi" w:eastAsiaTheme="minorEastAsia" w:hAnsiTheme="minorHAnsi" w:cstheme="minorBidi"/>
                <w:lang w:eastAsia="pl-PL"/>
              </w:rPr>
              <w:tab/>
            </w:r>
            <w:r w:rsidR="008B72C9" w:rsidRPr="00176E99">
              <w:rPr>
                <w:rStyle w:val="Hyperlink"/>
              </w:rPr>
              <w:t>Przepisy wewnętrzne podmiotów uczestniczących w wypadku lub incydencie (zarządców infrastruktury, przewoźników kolejowych, użytkowników bocznic kolejowych, wykonawców), których personel, pojazdy kolejowe lub infrastruktura miały wpływ na zaistnienie zdarzenia.</w:t>
            </w:r>
            <w:r w:rsidR="008B72C9">
              <w:rPr>
                <w:webHidden/>
              </w:rPr>
              <w:tab/>
            </w:r>
            <w:r w:rsidR="008B72C9">
              <w:rPr>
                <w:webHidden/>
              </w:rPr>
              <w:fldChar w:fldCharType="begin"/>
            </w:r>
            <w:r w:rsidR="008B72C9">
              <w:rPr>
                <w:webHidden/>
              </w:rPr>
              <w:instrText xml:space="preserve"> PAGEREF _Toc521641228 \h </w:instrText>
            </w:r>
            <w:r w:rsidR="008B72C9">
              <w:rPr>
                <w:webHidden/>
              </w:rPr>
            </w:r>
            <w:r w:rsidR="008B72C9">
              <w:rPr>
                <w:webHidden/>
              </w:rPr>
              <w:fldChar w:fldCharType="separate"/>
            </w:r>
            <w:r w:rsidR="0014055E">
              <w:rPr>
                <w:webHidden/>
              </w:rPr>
              <w:t>39</w:t>
            </w:r>
            <w:r w:rsidR="008B72C9">
              <w:rPr>
                <w:webHidden/>
              </w:rPr>
              <w:fldChar w:fldCharType="end"/>
            </w:r>
          </w:hyperlink>
        </w:p>
        <w:p w14:paraId="5C1010F4"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29" w:history="1">
            <w:r w:rsidR="008B72C9" w:rsidRPr="00176E99">
              <w:rPr>
                <w:rStyle w:val="Hyperlink"/>
              </w:rPr>
              <w:t>III.3.</w:t>
            </w:r>
            <w:r w:rsidR="008B72C9">
              <w:rPr>
                <w:rFonts w:asciiTheme="minorHAnsi" w:eastAsiaTheme="minorEastAsia" w:hAnsiTheme="minorHAnsi" w:cstheme="minorBidi"/>
                <w:bCs w:val="0"/>
                <w:lang w:eastAsia="pl-PL"/>
              </w:rPr>
              <w:tab/>
            </w:r>
            <w:r w:rsidR="008B72C9" w:rsidRPr="00176E99">
              <w:rPr>
                <w:rStyle w:val="Hyperlink"/>
              </w:rPr>
              <w:t>Podsumowanie wysłuchań.</w:t>
            </w:r>
            <w:r w:rsidR="008B72C9">
              <w:rPr>
                <w:webHidden/>
              </w:rPr>
              <w:tab/>
            </w:r>
            <w:r w:rsidR="008B72C9">
              <w:rPr>
                <w:webHidden/>
              </w:rPr>
              <w:fldChar w:fldCharType="begin"/>
            </w:r>
            <w:r w:rsidR="008B72C9">
              <w:rPr>
                <w:webHidden/>
              </w:rPr>
              <w:instrText xml:space="preserve"> PAGEREF _Toc521641229 \h </w:instrText>
            </w:r>
            <w:r w:rsidR="008B72C9">
              <w:rPr>
                <w:webHidden/>
              </w:rPr>
            </w:r>
            <w:r w:rsidR="008B72C9">
              <w:rPr>
                <w:webHidden/>
              </w:rPr>
              <w:fldChar w:fldCharType="separate"/>
            </w:r>
            <w:r w:rsidR="0014055E">
              <w:rPr>
                <w:webHidden/>
              </w:rPr>
              <w:t>41</w:t>
            </w:r>
            <w:r w:rsidR="008B72C9">
              <w:rPr>
                <w:webHidden/>
              </w:rPr>
              <w:fldChar w:fldCharType="end"/>
            </w:r>
          </w:hyperlink>
        </w:p>
        <w:p w14:paraId="6F675633"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0" w:history="1">
            <w:r w:rsidR="008B72C9" w:rsidRPr="00176E99">
              <w:rPr>
                <w:rStyle w:val="Hyperlink"/>
              </w:rPr>
              <w:t>III.3.1.</w:t>
            </w:r>
            <w:r w:rsidR="008B72C9">
              <w:rPr>
                <w:rFonts w:asciiTheme="minorHAnsi" w:eastAsiaTheme="minorEastAsia" w:hAnsiTheme="minorHAnsi" w:cstheme="minorBidi"/>
                <w:lang w:eastAsia="pl-PL"/>
              </w:rPr>
              <w:tab/>
            </w:r>
            <w:r w:rsidR="008B72C9" w:rsidRPr="00176E99">
              <w:rPr>
                <w:rStyle w:val="Hyperlink"/>
              </w:rPr>
              <w:t>Wysłuchania pracowników kolejowych oraz pracowników podwykonawców.</w:t>
            </w:r>
            <w:r w:rsidR="008B72C9">
              <w:rPr>
                <w:webHidden/>
              </w:rPr>
              <w:tab/>
            </w:r>
            <w:r w:rsidR="008B72C9">
              <w:rPr>
                <w:webHidden/>
              </w:rPr>
              <w:fldChar w:fldCharType="begin"/>
            </w:r>
            <w:r w:rsidR="008B72C9">
              <w:rPr>
                <w:webHidden/>
              </w:rPr>
              <w:instrText xml:space="preserve"> PAGEREF _Toc521641230 \h </w:instrText>
            </w:r>
            <w:r w:rsidR="008B72C9">
              <w:rPr>
                <w:webHidden/>
              </w:rPr>
            </w:r>
            <w:r w:rsidR="008B72C9">
              <w:rPr>
                <w:webHidden/>
              </w:rPr>
              <w:fldChar w:fldCharType="separate"/>
            </w:r>
            <w:r w:rsidR="0014055E">
              <w:rPr>
                <w:webHidden/>
              </w:rPr>
              <w:t>41</w:t>
            </w:r>
            <w:r w:rsidR="008B72C9">
              <w:rPr>
                <w:webHidden/>
              </w:rPr>
              <w:fldChar w:fldCharType="end"/>
            </w:r>
          </w:hyperlink>
        </w:p>
        <w:p w14:paraId="6A62E281"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1" w:history="1">
            <w:r w:rsidR="008B72C9" w:rsidRPr="00176E99">
              <w:rPr>
                <w:rStyle w:val="Hyperlink"/>
              </w:rPr>
              <w:t>III.3.2.</w:t>
            </w:r>
            <w:r w:rsidR="008B72C9">
              <w:rPr>
                <w:rFonts w:asciiTheme="minorHAnsi" w:eastAsiaTheme="minorEastAsia" w:hAnsiTheme="minorHAnsi" w:cstheme="minorBidi"/>
                <w:lang w:eastAsia="pl-PL"/>
              </w:rPr>
              <w:tab/>
            </w:r>
            <w:r w:rsidR="008B72C9" w:rsidRPr="00176E99">
              <w:rPr>
                <w:rStyle w:val="Hyperlink"/>
              </w:rPr>
              <w:t>Wysłuchania innych świadków.</w:t>
            </w:r>
            <w:r w:rsidR="008B72C9">
              <w:rPr>
                <w:webHidden/>
              </w:rPr>
              <w:tab/>
            </w:r>
            <w:r w:rsidR="008B72C9">
              <w:rPr>
                <w:webHidden/>
              </w:rPr>
              <w:fldChar w:fldCharType="begin"/>
            </w:r>
            <w:r w:rsidR="008B72C9">
              <w:rPr>
                <w:webHidden/>
              </w:rPr>
              <w:instrText xml:space="preserve"> PAGEREF _Toc521641231 \h </w:instrText>
            </w:r>
            <w:r w:rsidR="008B72C9">
              <w:rPr>
                <w:webHidden/>
              </w:rPr>
            </w:r>
            <w:r w:rsidR="008B72C9">
              <w:rPr>
                <w:webHidden/>
              </w:rPr>
              <w:fldChar w:fldCharType="separate"/>
            </w:r>
            <w:r w:rsidR="0014055E">
              <w:rPr>
                <w:webHidden/>
              </w:rPr>
              <w:t>44</w:t>
            </w:r>
            <w:r w:rsidR="008B72C9">
              <w:rPr>
                <w:webHidden/>
              </w:rPr>
              <w:fldChar w:fldCharType="end"/>
            </w:r>
          </w:hyperlink>
        </w:p>
        <w:p w14:paraId="6E9851FE"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32" w:history="1">
            <w:r w:rsidR="008B72C9" w:rsidRPr="00176E99">
              <w:rPr>
                <w:rStyle w:val="Hyperlink"/>
              </w:rPr>
              <w:t>III.4.</w:t>
            </w:r>
            <w:r w:rsidR="008B72C9">
              <w:rPr>
                <w:rFonts w:asciiTheme="minorHAnsi" w:eastAsiaTheme="minorEastAsia" w:hAnsiTheme="minorHAnsi" w:cstheme="minorBidi"/>
                <w:bCs w:val="0"/>
                <w:lang w:eastAsia="pl-PL"/>
              </w:rPr>
              <w:tab/>
            </w:r>
            <w:r w:rsidR="008B72C9" w:rsidRPr="00176E99">
              <w:rPr>
                <w:rStyle w:val="Hyperlink"/>
              </w:rPr>
              <w:t>Funkcjonowanie budowli i urządzeń przeznaczonych do prowadzenia ruchu kolejowego oraz pojazdów kolejowych, w tym:</w:t>
            </w:r>
            <w:r w:rsidR="008B72C9">
              <w:rPr>
                <w:webHidden/>
              </w:rPr>
              <w:tab/>
            </w:r>
            <w:r w:rsidR="008B72C9">
              <w:rPr>
                <w:webHidden/>
              </w:rPr>
              <w:fldChar w:fldCharType="begin"/>
            </w:r>
            <w:r w:rsidR="008B72C9">
              <w:rPr>
                <w:webHidden/>
              </w:rPr>
              <w:instrText xml:space="preserve"> PAGEREF _Toc521641232 \h </w:instrText>
            </w:r>
            <w:r w:rsidR="008B72C9">
              <w:rPr>
                <w:webHidden/>
              </w:rPr>
            </w:r>
            <w:r w:rsidR="008B72C9">
              <w:rPr>
                <w:webHidden/>
              </w:rPr>
              <w:fldChar w:fldCharType="separate"/>
            </w:r>
            <w:r w:rsidR="0014055E">
              <w:rPr>
                <w:webHidden/>
              </w:rPr>
              <w:t>44</w:t>
            </w:r>
            <w:r w:rsidR="008B72C9">
              <w:rPr>
                <w:webHidden/>
              </w:rPr>
              <w:fldChar w:fldCharType="end"/>
            </w:r>
          </w:hyperlink>
        </w:p>
        <w:p w14:paraId="648E6306"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3" w:history="1">
            <w:r w:rsidR="008B72C9" w:rsidRPr="00176E99">
              <w:rPr>
                <w:rStyle w:val="Hyperlink"/>
              </w:rPr>
              <w:t>III.4.1.</w:t>
            </w:r>
            <w:r w:rsidR="008B72C9">
              <w:rPr>
                <w:rFonts w:asciiTheme="minorHAnsi" w:eastAsiaTheme="minorEastAsia" w:hAnsiTheme="minorHAnsi" w:cstheme="minorBidi"/>
                <w:lang w:eastAsia="pl-PL"/>
              </w:rPr>
              <w:tab/>
            </w:r>
            <w:r w:rsidR="008B72C9" w:rsidRPr="00176E99">
              <w:rPr>
                <w:rStyle w:val="Hyperlink"/>
              </w:rPr>
              <w:t>systemu sygnalizacji, sterowania ruchem i zabezpieczeń łącznie z zapisem  z automatycznych rejestratorów danych;</w:t>
            </w:r>
            <w:r w:rsidR="008B72C9">
              <w:rPr>
                <w:webHidden/>
              </w:rPr>
              <w:tab/>
            </w:r>
            <w:r w:rsidR="008B72C9">
              <w:rPr>
                <w:webHidden/>
              </w:rPr>
              <w:fldChar w:fldCharType="begin"/>
            </w:r>
            <w:r w:rsidR="008B72C9">
              <w:rPr>
                <w:webHidden/>
              </w:rPr>
              <w:instrText xml:space="preserve"> PAGEREF _Toc521641233 \h </w:instrText>
            </w:r>
            <w:r w:rsidR="008B72C9">
              <w:rPr>
                <w:webHidden/>
              </w:rPr>
            </w:r>
            <w:r w:rsidR="008B72C9">
              <w:rPr>
                <w:webHidden/>
              </w:rPr>
              <w:fldChar w:fldCharType="separate"/>
            </w:r>
            <w:r w:rsidR="0014055E">
              <w:rPr>
                <w:webHidden/>
              </w:rPr>
              <w:t>44</w:t>
            </w:r>
            <w:r w:rsidR="008B72C9">
              <w:rPr>
                <w:webHidden/>
              </w:rPr>
              <w:fldChar w:fldCharType="end"/>
            </w:r>
          </w:hyperlink>
        </w:p>
        <w:p w14:paraId="4579D0CB"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4" w:history="1">
            <w:r w:rsidR="008B72C9" w:rsidRPr="00176E99">
              <w:rPr>
                <w:rStyle w:val="Hyperlink"/>
              </w:rPr>
              <w:t>III.4.2.</w:t>
            </w:r>
            <w:r w:rsidR="008B72C9">
              <w:rPr>
                <w:rFonts w:asciiTheme="minorHAnsi" w:eastAsiaTheme="minorEastAsia" w:hAnsiTheme="minorHAnsi" w:cstheme="minorBidi"/>
                <w:lang w:eastAsia="pl-PL"/>
              </w:rPr>
              <w:tab/>
            </w:r>
            <w:r w:rsidR="008B72C9" w:rsidRPr="00176E99">
              <w:rPr>
                <w:rStyle w:val="Hyperlink"/>
              </w:rPr>
              <w:t>infrastruktury kolejowej</w:t>
            </w:r>
            <w:r w:rsidR="008B72C9">
              <w:rPr>
                <w:webHidden/>
              </w:rPr>
              <w:tab/>
            </w:r>
            <w:r w:rsidR="008B72C9">
              <w:rPr>
                <w:webHidden/>
              </w:rPr>
              <w:fldChar w:fldCharType="begin"/>
            </w:r>
            <w:r w:rsidR="008B72C9">
              <w:rPr>
                <w:webHidden/>
              </w:rPr>
              <w:instrText xml:space="preserve"> PAGEREF _Toc521641234 \h </w:instrText>
            </w:r>
            <w:r w:rsidR="008B72C9">
              <w:rPr>
                <w:webHidden/>
              </w:rPr>
            </w:r>
            <w:r w:rsidR="008B72C9">
              <w:rPr>
                <w:webHidden/>
              </w:rPr>
              <w:fldChar w:fldCharType="separate"/>
            </w:r>
            <w:r w:rsidR="0014055E">
              <w:rPr>
                <w:webHidden/>
              </w:rPr>
              <w:t>44</w:t>
            </w:r>
            <w:r w:rsidR="008B72C9">
              <w:rPr>
                <w:webHidden/>
              </w:rPr>
              <w:fldChar w:fldCharType="end"/>
            </w:r>
          </w:hyperlink>
        </w:p>
        <w:p w14:paraId="6D4BDFFF"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5" w:history="1">
            <w:r w:rsidR="008B72C9" w:rsidRPr="00176E99">
              <w:rPr>
                <w:rStyle w:val="Hyperlink"/>
              </w:rPr>
              <w:t>III.4.3.</w:t>
            </w:r>
            <w:r w:rsidR="008B72C9">
              <w:rPr>
                <w:rFonts w:asciiTheme="minorHAnsi" w:eastAsiaTheme="minorEastAsia" w:hAnsiTheme="minorHAnsi" w:cstheme="minorBidi"/>
                <w:lang w:eastAsia="pl-PL"/>
              </w:rPr>
              <w:tab/>
            </w:r>
            <w:r w:rsidR="008B72C9" w:rsidRPr="00176E99">
              <w:rPr>
                <w:rStyle w:val="Hyperlink"/>
              </w:rPr>
              <w:t>sprzętu łączności:</w:t>
            </w:r>
            <w:r w:rsidR="008B72C9">
              <w:rPr>
                <w:webHidden/>
              </w:rPr>
              <w:tab/>
            </w:r>
            <w:r w:rsidR="008B72C9">
              <w:rPr>
                <w:webHidden/>
              </w:rPr>
              <w:fldChar w:fldCharType="begin"/>
            </w:r>
            <w:r w:rsidR="008B72C9">
              <w:rPr>
                <w:webHidden/>
              </w:rPr>
              <w:instrText xml:space="preserve"> PAGEREF _Toc521641235 \h </w:instrText>
            </w:r>
            <w:r w:rsidR="008B72C9">
              <w:rPr>
                <w:webHidden/>
              </w:rPr>
            </w:r>
            <w:r w:rsidR="008B72C9">
              <w:rPr>
                <w:webHidden/>
              </w:rPr>
              <w:fldChar w:fldCharType="separate"/>
            </w:r>
            <w:r w:rsidR="0014055E">
              <w:rPr>
                <w:webHidden/>
              </w:rPr>
              <w:t>47</w:t>
            </w:r>
            <w:r w:rsidR="008B72C9">
              <w:rPr>
                <w:webHidden/>
              </w:rPr>
              <w:fldChar w:fldCharType="end"/>
            </w:r>
          </w:hyperlink>
        </w:p>
        <w:p w14:paraId="12DD3B31"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6" w:history="1">
            <w:r w:rsidR="008B72C9" w:rsidRPr="00176E99">
              <w:rPr>
                <w:rStyle w:val="Hyperlink"/>
              </w:rPr>
              <w:t>III.4.4.</w:t>
            </w:r>
            <w:r w:rsidR="008B72C9">
              <w:rPr>
                <w:rFonts w:asciiTheme="minorHAnsi" w:eastAsiaTheme="minorEastAsia" w:hAnsiTheme="minorHAnsi" w:cstheme="minorBidi"/>
                <w:lang w:eastAsia="pl-PL"/>
              </w:rPr>
              <w:tab/>
            </w:r>
            <w:r w:rsidR="008B72C9" w:rsidRPr="00176E99">
              <w:rPr>
                <w:rStyle w:val="Hyperlink"/>
              </w:rPr>
              <w:t>Funkcjonowanie pojazdów kolejowych łącznie z analizą zapisów z pokładowych rejestratorów danych.</w:t>
            </w:r>
            <w:r w:rsidR="008B72C9">
              <w:rPr>
                <w:webHidden/>
              </w:rPr>
              <w:tab/>
            </w:r>
            <w:r w:rsidR="008B72C9">
              <w:rPr>
                <w:webHidden/>
              </w:rPr>
              <w:fldChar w:fldCharType="begin"/>
            </w:r>
            <w:r w:rsidR="008B72C9">
              <w:rPr>
                <w:webHidden/>
              </w:rPr>
              <w:instrText xml:space="preserve"> PAGEREF _Toc521641236 \h </w:instrText>
            </w:r>
            <w:r w:rsidR="008B72C9">
              <w:rPr>
                <w:webHidden/>
              </w:rPr>
            </w:r>
            <w:r w:rsidR="008B72C9">
              <w:rPr>
                <w:webHidden/>
              </w:rPr>
              <w:fldChar w:fldCharType="separate"/>
            </w:r>
            <w:r w:rsidR="0014055E">
              <w:rPr>
                <w:webHidden/>
              </w:rPr>
              <w:t>47</w:t>
            </w:r>
            <w:r w:rsidR="008B72C9">
              <w:rPr>
                <w:webHidden/>
              </w:rPr>
              <w:fldChar w:fldCharType="end"/>
            </w:r>
          </w:hyperlink>
        </w:p>
        <w:p w14:paraId="4C347C86"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7" w:history="1">
            <w:r w:rsidR="008B72C9" w:rsidRPr="00176E99">
              <w:rPr>
                <w:rStyle w:val="Hyperlink"/>
              </w:rPr>
              <w:t>III.4.5.</w:t>
            </w:r>
            <w:r w:rsidR="008B72C9">
              <w:rPr>
                <w:rFonts w:asciiTheme="minorHAnsi" w:eastAsiaTheme="minorEastAsia" w:hAnsiTheme="minorHAnsi" w:cstheme="minorBidi"/>
                <w:lang w:eastAsia="pl-PL"/>
              </w:rPr>
              <w:tab/>
            </w:r>
            <w:r w:rsidR="008B72C9" w:rsidRPr="00176E99">
              <w:rPr>
                <w:rStyle w:val="Hyperlink"/>
              </w:rPr>
              <w:t>Funkcjonowanie pojazdu samochodowego.</w:t>
            </w:r>
            <w:r w:rsidR="008B72C9">
              <w:rPr>
                <w:webHidden/>
              </w:rPr>
              <w:tab/>
            </w:r>
            <w:r w:rsidR="008B72C9">
              <w:rPr>
                <w:webHidden/>
              </w:rPr>
              <w:fldChar w:fldCharType="begin"/>
            </w:r>
            <w:r w:rsidR="008B72C9">
              <w:rPr>
                <w:webHidden/>
              </w:rPr>
              <w:instrText xml:space="preserve"> PAGEREF _Toc521641237 \h </w:instrText>
            </w:r>
            <w:r w:rsidR="008B72C9">
              <w:rPr>
                <w:webHidden/>
              </w:rPr>
            </w:r>
            <w:r w:rsidR="008B72C9">
              <w:rPr>
                <w:webHidden/>
              </w:rPr>
              <w:fldChar w:fldCharType="separate"/>
            </w:r>
            <w:r w:rsidR="0014055E">
              <w:rPr>
                <w:webHidden/>
              </w:rPr>
              <w:t>48</w:t>
            </w:r>
            <w:r w:rsidR="008B72C9">
              <w:rPr>
                <w:webHidden/>
              </w:rPr>
              <w:fldChar w:fldCharType="end"/>
            </w:r>
          </w:hyperlink>
        </w:p>
        <w:p w14:paraId="149A0397" w14:textId="77777777" w:rsidR="008B72C9" w:rsidRDefault="00257EA4">
          <w:pPr>
            <w:pStyle w:val="TOC2"/>
            <w:tabs>
              <w:tab w:val="right" w:leader="dot" w:pos="9770"/>
            </w:tabs>
            <w:rPr>
              <w:rFonts w:asciiTheme="minorHAnsi" w:eastAsiaTheme="minorEastAsia" w:hAnsiTheme="minorHAnsi" w:cstheme="minorBidi"/>
              <w:bCs w:val="0"/>
              <w:lang w:eastAsia="pl-PL"/>
            </w:rPr>
          </w:pPr>
          <w:hyperlink w:anchor="_Toc521641238" w:history="1">
            <w:r w:rsidR="008B72C9" w:rsidRPr="00176E99">
              <w:rPr>
                <w:rStyle w:val="Hyperlink"/>
              </w:rPr>
              <w:t>III.5 Dokumantacja prowadzenia ruchu kolejowego</w:t>
            </w:r>
            <w:r w:rsidR="008B72C9">
              <w:rPr>
                <w:webHidden/>
              </w:rPr>
              <w:tab/>
            </w:r>
            <w:r w:rsidR="008B72C9">
              <w:rPr>
                <w:webHidden/>
              </w:rPr>
              <w:fldChar w:fldCharType="begin"/>
            </w:r>
            <w:r w:rsidR="008B72C9">
              <w:rPr>
                <w:webHidden/>
              </w:rPr>
              <w:instrText xml:space="preserve"> PAGEREF _Toc521641238 \h </w:instrText>
            </w:r>
            <w:r w:rsidR="008B72C9">
              <w:rPr>
                <w:webHidden/>
              </w:rPr>
            </w:r>
            <w:r w:rsidR="008B72C9">
              <w:rPr>
                <w:webHidden/>
              </w:rPr>
              <w:fldChar w:fldCharType="separate"/>
            </w:r>
            <w:r w:rsidR="0014055E">
              <w:rPr>
                <w:webHidden/>
              </w:rPr>
              <w:t>48</w:t>
            </w:r>
            <w:r w:rsidR="008B72C9">
              <w:rPr>
                <w:webHidden/>
              </w:rPr>
              <w:fldChar w:fldCharType="end"/>
            </w:r>
          </w:hyperlink>
        </w:p>
        <w:p w14:paraId="73886256"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39" w:history="1">
            <w:r w:rsidR="008B72C9" w:rsidRPr="00176E99">
              <w:rPr>
                <w:rStyle w:val="Hyperlink"/>
              </w:rPr>
              <w:t>III.5.1.</w:t>
            </w:r>
            <w:r w:rsidR="008B72C9">
              <w:rPr>
                <w:rFonts w:asciiTheme="minorHAnsi" w:eastAsiaTheme="minorEastAsia" w:hAnsiTheme="minorHAnsi" w:cstheme="minorBidi"/>
                <w:lang w:eastAsia="pl-PL"/>
              </w:rPr>
              <w:tab/>
            </w:r>
            <w:r w:rsidR="008B72C9" w:rsidRPr="00176E99">
              <w:rPr>
                <w:rStyle w:val="Hyperlink"/>
              </w:rPr>
              <w:t>Środki podjęte przez personel kolejowy dla kontroli ruchu i sygnalizacji</w:t>
            </w:r>
            <w:r w:rsidR="008B72C9">
              <w:rPr>
                <w:webHidden/>
              </w:rPr>
              <w:tab/>
            </w:r>
            <w:r w:rsidR="008B72C9">
              <w:rPr>
                <w:webHidden/>
              </w:rPr>
              <w:fldChar w:fldCharType="begin"/>
            </w:r>
            <w:r w:rsidR="008B72C9">
              <w:rPr>
                <w:webHidden/>
              </w:rPr>
              <w:instrText xml:space="preserve"> PAGEREF _Toc521641239 \h </w:instrText>
            </w:r>
            <w:r w:rsidR="008B72C9">
              <w:rPr>
                <w:webHidden/>
              </w:rPr>
            </w:r>
            <w:r w:rsidR="008B72C9">
              <w:rPr>
                <w:webHidden/>
              </w:rPr>
              <w:fldChar w:fldCharType="separate"/>
            </w:r>
            <w:r w:rsidR="0014055E">
              <w:rPr>
                <w:webHidden/>
              </w:rPr>
              <w:t>48</w:t>
            </w:r>
            <w:r w:rsidR="008B72C9">
              <w:rPr>
                <w:webHidden/>
              </w:rPr>
              <w:fldChar w:fldCharType="end"/>
            </w:r>
          </w:hyperlink>
        </w:p>
        <w:p w14:paraId="52317D12" w14:textId="77777777" w:rsidR="008B72C9" w:rsidRDefault="00257EA4">
          <w:pPr>
            <w:pStyle w:val="TOC2"/>
            <w:tabs>
              <w:tab w:val="left" w:pos="1280"/>
              <w:tab w:val="right" w:leader="dot" w:pos="9770"/>
            </w:tabs>
            <w:rPr>
              <w:rFonts w:asciiTheme="minorHAnsi" w:eastAsiaTheme="minorEastAsia" w:hAnsiTheme="minorHAnsi" w:cstheme="minorBidi"/>
              <w:bCs w:val="0"/>
              <w:lang w:eastAsia="pl-PL"/>
            </w:rPr>
          </w:pPr>
          <w:hyperlink w:anchor="_Toc521641240" w:history="1">
            <w:r w:rsidR="008B72C9" w:rsidRPr="00176E99">
              <w:rPr>
                <w:rStyle w:val="Hyperlink"/>
              </w:rPr>
              <w:t>III.6.</w:t>
            </w:r>
            <w:r w:rsidR="008B72C9">
              <w:rPr>
                <w:rFonts w:asciiTheme="minorHAnsi" w:eastAsiaTheme="minorEastAsia" w:hAnsiTheme="minorHAnsi" w:cstheme="minorBidi"/>
                <w:bCs w:val="0"/>
                <w:lang w:eastAsia="pl-PL"/>
              </w:rPr>
              <w:tab/>
            </w:r>
            <w:r w:rsidR="008B72C9" w:rsidRPr="00176E99">
              <w:rPr>
                <w:rStyle w:val="Hyperlink"/>
              </w:rPr>
              <w:t>Organizacja pracy w miejscu i czasie poważnego wypadku.</w:t>
            </w:r>
            <w:r w:rsidR="008B72C9">
              <w:rPr>
                <w:webHidden/>
              </w:rPr>
              <w:tab/>
            </w:r>
            <w:r w:rsidR="008B72C9">
              <w:rPr>
                <w:webHidden/>
              </w:rPr>
              <w:fldChar w:fldCharType="begin"/>
            </w:r>
            <w:r w:rsidR="008B72C9">
              <w:rPr>
                <w:webHidden/>
              </w:rPr>
              <w:instrText xml:space="preserve"> PAGEREF _Toc521641240 \h </w:instrText>
            </w:r>
            <w:r w:rsidR="008B72C9">
              <w:rPr>
                <w:webHidden/>
              </w:rPr>
            </w:r>
            <w:r w:rsidR="008B72C9">
              <w:rPr>
                <w:webHidden/>
              </w:rPr>
              <w:fldChar w:fldCharType="separate"/>
            </w:r>
            <w:r w:rsidR="0014055E">
              <w:rPr>
                <w:webHidden/>
              </w:rPr>
              <w:t>50</w:t>
            </w:r>
            <w:r w:rsidR="008B72C9">
              <w:rPr>
                <w:webHidden/>
              </w:rPr>
              <w:fldChar w:fldCharType="end"/>
            </w:r>
          </w:hyperlink>
        </w:p>
        <w:p w14:paraId="4F97F0E2"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41" w:history="1">
            <w:r w:rsidR="008B72C9" w:rsidRPr="00176E99">
              <w:rPr>
                <w:rStyle w:val="Hyperlink"/>
              </w:rPr>
              <w:t>III.6.1.</w:t>
            </w:r>
            <w:r w:rsidR="008B72C9">
              <w:rPr>
                <w:rFonts w:asciiTheme="minorHAnsi" w:eastAsiaTheme="minorEastAsia" w:hAnsiTheme="minorHAnsi" w:cstheme="minorBidi"/>
                <w:lang w:eastAsia="pl-PL"/>
              </w:rPr>
              <w:tab/>
            </w:r>
            <w:r w:rsidR="008B72C9" w:rsidRPr="00176E99">
              <w:rPr>
                <w:rStyle w:val="Hyperlink"/>
              </w:rPr>
              <w:t>Czas pracy personelu biorącego udział w poważnym wypadku.</w:t>
            </w:r>
            <w:r w:rsidR="008B72C9">
              <w:rPr>
                <w:webHidden/>
              </w:rPr>
              <w:tab/>
            </w:r>
            <w:r w:rsidR="008B72C9">
              <w:rPr>
                <w:webHidden/>
              </w:rPr>
              <w:fldChar w:fldCharType="begin"/>
            </w:r>
            <w:r w:rsidR="008B72C9">
              <w:rPr>
                <w:webHidden/>
              </w:rPr>
              <w:instrText xml:space="preserve"> PAGEREF _Toc521641241 \h </w:instrText>
            </w:r>
            <w:r w:rsidR="008B72C9">
              <w:rPr>
                <w:webHidden/>
              </w:rPr>
            </w:r>
            <w:r w:rsidR="008B72C9">
              <w:rPr>
                <w:webHidden/>
              </w:rPr>
              <w:fldChar w:fldCharType="separate"/>
            </w:r>
            <w:r w:rsidR="0014055E">
              <w:rPr>
                <w:webHidden/>
              </w:rPr>
              <w:t>50</w:t>
            </w:r>
            <w:r w:rsidR="008B72C9">
              <w:rPr>
                <w:webHidden/>
              </w:rPr>
              <w:fldChar w:fldCharType="end"/>
            </w:r>
          </w:hyperlink>
        </w:p>
        <w:p w14:paraId="1300E3AC"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42" w:history="1">
            <w:r w:rsidR="008B72C9" w:rsidRPr="00176E99">
              <w:rPr>
                <w:rStyle w:val="Hyperlink"/>
              </w:rPr>
              <w:t>III.6.2.</w:t>
            </w:r>
            <w:r w:rsidR="008B72C9">
              <w:rPr>
                <w:rFonts w:asciiTheme="minorHAnsi" w:eastAsiaTheme="minorEastAsia" w:hAnsiTheme="minorHAnsi" w:cstheme="minorBidi"/>
                <w:lang w:eastAsia="pl-PL"/>
              </w:rPr>
              <w:tab/>
            </w:r>
            <w:r w:rsidR="008B72C9" w:rsidRPr="00176E99">
              <w:rPr>
                <w:rStyle w:val="Hyperlink"/>
              </w:rPr>
              <w:t>Stan psychofizyczny personelu kolejowego mającego wpływ na zaistnienie wypadku.</w:t>
            </w:r>
            <w:r w:rsidR="008B72C9">
              <w:rPr>
                <w:webHidden/>
              </w:rPr>
              <w:tab/>
            </w:r>
            <w:r w:rsidR="008B72C9">
              <w:rPr>
                <w:webHidden/>
              </w:rPr>
              <w:fldChar w:fldCharType="begin"/>
            </w:r>
            <w:r w:rsidR="008B72C9">
              <w:rPr>
                <w:webHidden/>
              </w:rPr>
              <w:instrText xml:space="preserve"> PAGEREF _Toc521641242 \h </w:instrText>
            </w:r>
            <w:r w:rsidR="008B72C9">
              <w:rPr>
                <w:webHidden/>
              </w:rPr>
            </w:r>
            <w:r w:rsidR="008B72C9">
              <w:rPr>
                <w:webHidden/>
              </w:rPr>
              <w:fldChar w:fldCharType="separate"/>
            </w:r>
            <w:r w:rsidR="0014055E">
              <w:rPr>
                <w:webHidden/>
              </w:rPr>
              <w:t>50</w:t>
            </w:r>
            <w:r w:rsidR="008B72C9">
              <w:rPr>
                <w:webHidden/>
              </w:rPr>
              <w:fldChar w:fldCharType="end"/>
            </w:r>
          </w:hyperlink>
        </w:p>
        <w:p w14:paraId="242B0199" w14:textId="77777777" w:rsidR="008B72C9" w:rsidRDefault="00257EA4">
          <w:pPr>
            <w:pStyle w:val="TOC3"/>
            <w:tabs>
              <w:tab w:val="left" w:pos="1739"/>
              <w:tab w:val="right" w:leader="dot" w:pos="9770"/>
            </w:tabs>
            <w:rPr>
              <w:rFonts w:asciiTheme="minorHAnsi" w:eastAsiaTheme="minorEastAsia" w:hAnsiTheme="minorHAnsi" w:cstheme="minorBidi"/>
              <w:lang w:eastAsia="pl-PL"/>
            </w:rPr>
          </w:pPr>
          <w:hyperlink w:anchor="_Toc521641243" w:history="1">
            <w:r w:rsidR="008B72C9" w:rsidRPr="00176E99">
              <w:rPr>
                <w:rStyle w:val="Hyperlink"/>
              </w:rPr>
              <w:t>III.6.3.</w:t>
            </w:r>
            <w:r w:rsidR="008B72C9">
              <w:rPr>
                <w:rFonts w:asciiTheme="minorHAnsi" w:eastAsiaTheme="minorEastAsia" w:hAnsiTheme="minorHAnsi" w:cstheme="minorBidi"/>
                <w:lang w:eastAsia="pl-PL"/>
              </w:rPr>
              <w:tab/>
            </w:r>
            <w:r w:rsidR="008B72C9" w:rsidRPr="00176E99">
              <w:rPr>
                <w:rStyle w:val="Hyperlink"/>
              </w:rPr>
              <w:t>Warunki środowiskowe i ergonomiczne stanowisk pracy personelu kolejowego mające wpływ na zaistnienie wypadku.</w:t>
            </w:r>
            <w:r w:rsidR="008B72C9">
              <w:rPr>
                <w:webHidden/>
              </w:rPr>
              <w:tab/>
            </w:r>
            <w:r w:rsidR="008B72C9">
              <w:rPr>
                <w:webHidden/>
              </w:rPr>
              <w:fldChar w:fldCharType="begin"/>
            </w:r>
            <w:r w:rsidR="008B72C9">
              <w:rPr>
                <w:webHidden/>
              </w:rPr>
              <w:instrText xml:space="preserve"> PAGEREF _Toc521641243 \h </w:instrText>
            </w:r>
            <w:r w:rsidR="008B72C9">
              <w:rPr>
                <w:webHidden/>
              </w:rPr>
            </w:r>
            <w:r w:rsidR="008B72C9">
              <w:rPr>
                <w:webHidden/>
              </w:rPr>
              <w:fldChar w:fldCharType="separate"/>
            </w:r>
            <w:r w:rsidR="0014055E">
              <w:rPr>
                <w:webHidden/>
              </w:rPr>
              <w:t>51</w:t>
            </w:r>
            <w:r w:rsidR="008B72C9">
              <w:rPr>
                <w:webHidden/>
              </w:rPr>
              <w:fldChar w:fldCharType="end"/>
            </w:r>
          </w:hyperlink>
        </w:p>
        <w:p w14:paraId="20E90255" w14:textId="77777777" w:rsidR="008B72C9" w:rsidRDefault="00257EA4" w:rsidP="006A66BF">
          <w:pPr>
            <w:pStyle w:val="TOC1"/>
            <w:rPr>
              <w:rFonts w:asciiTheme="minorHAnsi" w:eastAsiaTheme="minorEastAsia" w:hAnsiTheme="minorHAnsi" w:cstheme="minorBidi"/>
              <w:lang w:eastAsia="pl-PL"/>
            </w:rPr>
          </w:pPr>
          <w:hyperlink w:anchor="_Toc521641244" w:history="1">
            <w:r w:rsidR="008B72C9" w:rsidRPr="00176E99">
              <w:rPr>
                <w:rStyle w:val="Hyperlink"/>
                <w14:scene3d>
                  <w14:camera w14:prst="orthographicFront"/>
                  <w14:lightRig w14:rig="threePt" w14:dir="t">
                    <w14:rot w14:lat="0" w14:lon="0" w14:rev="0"/>
                  </w14:lightRig>
                </w14:scene3d>
              </w:rPr>
              <w:t>IV.</w:t>
            </w:r>
            <w:r w:rsidR="008B72C9">
              <w:rPr>
                <w:rFonts w:asciiTheme="minorHAnsi" w:eastAsiaTheme="minorEastAsia" w:hAnsiTheme="minorHAnsi" w:cstheme="minorBidi"/>
                <w:lang w:eastAsia="pl-PL"/>
              </w:rPr>
              <w:tab/>
            </w:r>
            <w:r w:rsidR="008B72C9" w:rsidRPr="00176E99">
              <w:rPr>
                <w:rStyle w:val="Hyperlink"/>
              </w:rPr>
              <w:t>ANALIZA I WNIOSKI.</w:t>
            </w:r>
            <w:r w:rsidR="008B72C9">
              <w:rPr>
                <w:webHidden/>
              </w:rPr>
              <w:tab/>
            </w:r>
            <w:r w:rsidR="008B72C9">
              <w:rPr>
                <w:webHidden/>
              </w:rPr>
              <w:fldChar w:fldCharType="begin"/>
            </w:r>
            <w:r w:rsidR="008B72C9">
              <w:rPr>
                <w:webHidden/>
              </w:rPr>
              <w:instrText xml:space="preserve"> PAGEREF _Toc521641244 \h </w:instrText>
            </w:r>
            <w:r w:rsidR="008B72C9">
              <w:rPr>
                <w:webHidden/>
              </w:rPr>
            </w:r>
            <w:r w:rsidR="008B72C9">
              <w:rPr>
                <w:webHidden/>
              </w:rPr>
              <w:fldChar w:fldCharType="separate"/>
            </w:r>
            <w:r w:rsidR="0014055E">
              <w:rPr>
                <w:webHidden/>
              </w:rPr>
              <w:t>51</w:t>
            </w:r>
            <w:r w:rsidR="008B72C9">
              <w:rPr>
                <w:webHidden/>
              </w:rPr>
              <w:fldChar w:fldCharType="end"/>
            </w:r>
          </w:hyperlink>
        </w:p>
        <w:p w14:paraId="260B2FC0" w14:textId="77777777" w:rsidR="008B72C9" w:rsidRDefault="00257EA4">
          <w:pPr>
            <w:pStyle w:val="TOC2"/>
            <w:tabs>
              <w:tab w:val="left" w:pos="1296"/>
              <w:tab w:val="right" w:leader="dot" w:pos="9770"/>
            </w:tabs>
            <w:rPr>
              <w:rFonts w:asciiTheme="minorHAnsi" w:eastAsiaTheme="minorEastAsia" w:hAnsiTheme="minorHAnsi" w:cstheme="minorBidi"/>
              <w:bCs w:val="0"/>
              <w:lang w:eastAsia="pl-PL"/>
            </w:rPr>
          </w:pPr>
          <w:hyperlink w:anchor="_Toc521641245" w:history="1">
            <w:r w:rsidR="008B72C9" w:rsidRPr="00176E99">
              <w:rPr>
                <w:rStyle w:val="Hyperlink"/>
              </w:rPr>
              <w:t>IV.1.</w:t>
            </w:r>
            <w:r w:rsidR="008B72C9">
              <w:rPr>
                <w:rFonts w:asciiTheme="minorHAnsi" w:eastAsiaTheme="minorEastAsia" w:hAnsiTheme="minorHAnsi" w:cstheme="minorBidi"/>
                <w:bCs w:val="0"/>
                <w:lang w:eastAsia="pl-PL"/>
              </w:rPr>
              <w:tab/>
            </w:r>
            <w:r w:rsidR="008B72C9" w:rsidRPr="00176E99">
              <w:rPr>
                <w:rStyle w:val="Hyperlink"/>
              </w:rPr>
              <w:t>Odniesienie do wcześniejszych wypadków zaistniałych w podobnych okolicznościach.</w:t>
            </w:r>
            <w:r w:rsidR="008B72C9">
              <w:rPr>
                <w:webHidden/>
              </w:rPr>
              <w:tab/>
            </w:r>
            <w:r w:rsidR="008B72C9">
              <w:rPr>
                <w:webHidden/>
              </w:rPr>
              <w:fldChar w:fldCharType="begin"/>
            </w:r>
            <w:r w:rsidR="008B72C9">
              <w:rPr>
                <w:webHidden/>
              </w:rPr>
              <w:instrText xml:space="preserve"> PAGEREF _Toc521641245 \h </w:instrText>
            </w:r>
            <w:r w:rsidR="008B72C9">
              <w:rPr>
                <w:webHidden/>
              </w:rPr>
            </w:r>
            <w:r w:rsidR="008B72C9">
              <w:rPr>
                <w:webHidden/>
              </w:rPr>
              <w:fldChar w:fldCharType="separate"/>
            </w:r>
            <w:r w:rsidR="0014055E">
              <w:rPr>
                <w:webHidden/>
              </w:rPr>
              <w:t>51</w:t>
            </w:r>
            <w:r w:rsidR="008B72C9">
              <w:rPr>
                <w:webHidden/>
              </w:rPr>
              <w:fldChar w:fldCharType="end"/>
            </w:r>
          </w:hyperlink>
        </w:p>
        <w:p w14:paraId="1633AD6C" w14:textId="77777777" w:rsidR="008B72C9" w:rsidRDefault="00257EA4">
          <w:pPr>
            <w:pStyle w:val="TOC2"/>
            <w:tabs>
              <w:tab w:val="right" w:leader="dot" w:pos="9770"/>
            </w:tabs>
            <w:rPr>
              <w:rFonts w:asciiTheme="minorHAnsi" w:eastAsiaTheme="minorEastAsia" w:hAnsiTheme="minorHAnsi" w:cstheme="minorBidi"/>
              <w:bCs w:val="0"/>
              <w:lang w:eastAsia="pl-PL"/>
            </w:rPr>
          </w:pPr>
          <w:hyperlink w:anchor="_Toc521641246" w:history="1">
            <w:r w:rsidR="008B72C9" w:rsidRPr="00176E99">
              <w:rPr>
                <w:rStyle w:val="Hyperlink"/>
              </w:rPr>
              <w:t>IV.2. Opis sekwencji zdarzeń pozostających w związku z badanym poważnym wypadkiem.</w:t>
            </w:r>
            <w:r w:rsidR="008B72C9">
              <w:rPr>
                <w:webHidden/>
              </w:rPr>
              <w:tab/>
            </w:r>
            <w:r w:rsidR="008B72C9">
              <w:rPr>
                <w:webHidden/>
              </w:rPr>
              <w:fldChar w:fldCharType="begin"/>
            </w:r>
            <w:r w:rsidR="008B72C9">
              <w:rPr>
                <w:webHidden/>
              </w:rPr>
              <w:instrText xml:space="preserve"> PAGEREF _Toc521641246 \h </w:instrText>
            </w:r>
            <w:r w:rsidR="008B72C9">
              <w:rPr>
                <w:webHidden/>
              </w:rPr>
            </w:r>
            <w:r w:rsidR="008B72C9">
              <w:rPr>
                <w:webHidden/>
              </w:rPr>
              <w:fldChar w:fldCharType="separate"/>
            </w:r>
            <w:r w:rsidR="0014055E">
              <w:rPr>
                <w:webHidden/>
              </w:rPr>
              <w:t>52</w:t>
            </w:r>
            <w:r w:rsidR="008B72C9">
              <w:rPr>
                <w:webHidden/>
              </w:rPr>
              <w:fldChar w:fldCharType="end"/>
            </w:r>
          </w:hyperlink>
        </w:p>
        <w:p w14:paraId="5790C573" w14:textId="77777777" w:rsidR="008B72C9" w:rsidRDefault="00257EA4">
          <w:pPr>
            <w:pStyle w:val="TOC2"/>
            <w:tabs>
              <w:tab w:val="left" w:pos="1296"/>
              <w:tab w:val="right" w:leader="dot" w:pos="9770"/>
            </w:tabs>
            <w:rPr>
              <w:rFonts w:asciiTheme="minorHAnsi" w:eastAsiaTheme="minorEastAsia" w:hAnsiTheme="minorHAnsi" w:cstheme="minorBidi"/>
              <w:bCs w:val="0"/>
              <w:lang w:eastAsia="pl-PL"/>
            </w:rPr>
          </w:pPr>
          <w:hyperlink w:anchor="_Toc521641247" w:history="1">
            <w:r w:rsidR="008B72C9" w:rsidRPr="00176E99">
              <w:rPr>
                <w:rStyle w:val="Hyperlink"/>
              </w:rPr>
              <w:t>IV.3.</w:t>
            </w:r>
            <w:r w:rsidR="008B72C9">
              <w:rPr>
                <w:rFonts w:asciiTheme="minorHAnsi" w:eastAsiaTheme="minorEastAsia" w:hAnsiTheme="minorHAnsi" w:cstheme="minorBidi"/>
                <w:bCs w:val="0"/>
                <w:lang w:eastAsia="pl-PL"/>
              </w:rPr>
              <w:tab/>
            </w:r>
            <w:r w:rsidR="008B72C9" w:rsidRPr="00176E99">
              <w:rPr>
                <w:rStyle w:val="Hyperlink"/>
              </w:rPr>
              <w:t>Ustalenie dotyczące poważnego wypadku w oparciu o zaistniałe fakty.</w:t>
            </w:r>
            <w:r w:rsidR="008B72C9">
              <w:rPr>
                <w:webHidden/>
              </w:rPr>
              <w:tab/>
            </w:r>
            <w:r w:rsidR="008B72C9">
              <w:rPr>
                <w:webHidden/>
              </w:rPr>
              <w:fldChar w:fldCharType="begin"/>
            </w:r>
            <w:r w:rsidR="008B72C9">
              <w:rPr>
                <w:webHidden/>
              </w:rPr>
              <w:instrText xml:space="preserve"> PAGEREF _Toc521641247 \h </w:instrText>
            </w:r>
            <w:r w:rsidR="008B72C9">
              <w:rPr>
                <w:webHidden/>
              </w:rPr>
            </w:r>
            <w:r w:rsidR="008B72C9">
              <w:rPr>
                <w:webHidden/>
              </w:rPr>
              <w:fldChar w:fldCharType="separate"/>
            </w:r>
            <w:r w:rsidR="0014055E">
              <w:rPr>
                <w:webHidden/>
              </w:rPr>
              <w:t>53</w:t>
            </w:r>
            <w:r w:rsidR="008B72C9">
              <w:rPr>
                <w:webHidden/>
              </w:rPr>
              <w:fldChar w:fldCharType="end"/>
            </w:r>
          </w:hyperlink>
        </w:p>
        <w:p w14:paraId="67F3B5F9" w14:textId="77777777" w:rsidR="008B72C9" w:rsidRDefault="00257EA4">
          <w:pPr>
            <w:pStyle w:val="TOC2"/>
            <w:tabs>
              <w:tab w:val="left" w:pos="1296"/>
              <w:tab w:val="right" w:leader="dot" w:pos="9770"/>
            </w:tabs>
            <w:rPr>
              <w:rFonts w:asciiTheme="minorHAnsi" w:eastAsiaTheme="minorEastAsia" w:hAnsiTheme="minorHAnsi" w:cstheme="minorBidi"/>
              <w:bCs w:val="0"/>
              <w:lang w:eastAsia="pl-PL"/>
            </w:rPr>
          </w:pPr>
          <w:hyperlink w:anchor="_Toc521641248" w:history="1">
            <w:r w:rsidR="008B72C9" w:rsidRPr="00176E99">
              <w:rPr>
                <w:rStyle w:val="Hyperlink"/>
              </w:rPr>
              <w:t>IV.4.</w:t>
            </w:r>
            <w:r w:rsidR="008B72C9">
              <w:rPr>
                <w:rFonts w:asciiTheme="minorHAnsi" w:eastAsiaTheme="minorEastAsia" w:hAnsiTheme="minorHAnsi" w:cstheme="minorBidi"/>
                <w:bCs w:val="0"/>
                <w:lang w:eastAsia="pl-PL"/>
              </w:rPr>
              <w:tab/>
            </w:r>
            <w:r w:rsidR="008B72C9" w:rsidRPr="00176E99">
              <w:rPr>
                <w:rStyle w:val="Hyperlink"/>
              </w:rPr>
              <w:t>Analiza faktów dla ustalenia wniosków odnośnie do przyczyn poważnego wypadku  i działania wyspecjalizowanych jednostek ratownictwa kolejowego, służb ustawowo powołanych do niesienia pomocy oraz ratownictwa medycznego służb ratowniczych.</w:t>
            </w:r>
            <w:r w:rsidR="008B72C9">
              <w:rPr>
                <w:webHidden/>
              </w:rPr>
              <w:tab/>
            </w:r>
            <w:r w:rsidR="008B72C9">
              <w:rPr>
                <w:webHidden/>
              </w:rPr>
              <w:fldChar w:fldCharType="begin"/>
            </w:r>
            <w:r w:rsidR="008B72C9">
              <w:rPr>
                <w:webHidden/>
              </w:rPr>
              <w:instrText xml:space="preserve"> PAGEREF _Toc521641248 \h </w:instrText>
            </w:r>
            <w:r w:rsidR="008B72C9">
              <w:rPr>
                <w:webHidden/>
              </w:rPr>
            </w:r>
            <w:r w:rsidR="008B72C9">
              <w:rPr>
                <w:webHidden/>
              </w:rPr>
              <w:fldChar w:fldCharType="separate"/>
            </w:r>
            <w:r w:rsidR="0014055E">
              <w:rPr>
                <w:webHidden/>
              </w:rPr>
              <w:t>54</w:t>
            </w:r>
            <w:r w:rsidR="008B72C9">
              <w:rPr>
                <w:webHidden/>
              </w:rPr>
              <w:fldChar w:fldCharType="end"/>
            </w:r>
          </w:hyperlink>
        </w:p>
        <w:p w14:paraId="0B991290" w14:textId="77777777" w:rsidR="008B72C9" w:rsidRDefault="00257EA4">
          <w:pPr>
            <w:pStyle w:val="TOC2"/>
            <w:tabs>
              <w:tab w:val="left" w:pos="1296"/>
              <w:tab w:val="right" w:leader="dot" w:pos="9770"/>
            </w:tabs>
            <w:rPr>
              <w:rFonts w:asciiTheme="minorHAnsi" w:eastAsiaTheme="minorEastAsia" w:hAnsiTheme="minorHAnsi" w:cstheme="minorBidi"/>
              <w:bCs w:val="0"/>
              <w:lang w:eastAsia="pl-PL"/>
            </w:rPr>
          </w:pPr>
          <w:hyperlink w:anchor="_Toc521641249" w:history="1">
            <w:r w:rsidR="008B72C9" w:rsidRPr="00176E99">
              <w:rPr>
                <w:rStyle w:val="Hyperlink"/>
              </w:rPr>
              <w:t>IV.5.</w:t>
            </w:r>
            <w:r w:rsidR="008B72C9">
              <w:rPr>
                <w:rFonts w:asciiTheme="minorHAnsi" w:eastAsiaTheme="minorEastAsia" w:hAnsiTheme="minorHAnsi" w:cstheme="minorBidi"/>
                <w:bCs w:val="0"/>
                <w:lang w:eastAsia="pl-PL"/>
              </w:rPr>
              <w:tab/>
            </w:r>
            <w:r w:rsidR="008B72C9" w:rsidRPr="00176E99">
              <w:rPr>
                <w:rStyle w:val="Hyperlink"/>
              </w:rPr>
              <w:t>Określenie bezpośrednich przyczyn poważnego wypadku łącznie z czynnikami związanymi z działaniami podejmowanymi przez osoby związane z prowadzeniem ruchu pociągów, stanem pojazdów kolejowych lub urządzeń, a także przyczyn pośrednich związanych z umiejętnościami, procedurami i utrzymaniem oraz przyczyn systemowych związanych z uwarunkowaniami przepisów i innych regulacji  i stosowaniem systemu zarządzania bezpieczeństwem.</w:t>
            </w:r>
            <w:r w:rsidR="008B72C9">
              <w:rPr>
                <w:webHidden/>
              </w:rPr>
              <w:tab/>
            </w:r>
            <w:r w:rsidR="008B72C9">
              <w:rPr>
                <w:webHidden/>
              </w:rPr>
              <w:fldChar w:fldCharType="begin"/>
            </w:r>
            <w:r w:rsidR="008B72C9">
              <w:rPr>
                <w:webHidden/>
              </w:rPr>
              <w:instrText xml:space="preserve"> PAGEREF _Toc521641249 \h </w:instrText>
            </w:r>
            <w:r w:rsidR="008B72C9">
              <w:rPr>
                <w:webHidden/>
              </w:rPr>
            </w:r>
            <w:r w:rsidR="008B72C9">
              <w:rPr>
                <w:webHidden/>
              </w:rPr>
              <w:fldChar w:fldCharType="separate"/>
            </w:r>
            <w:r w:rsidR="0014055E">
              <w:rPr>
                <w:webHidden/>
              </w:rPr>
              <w:t>54</w:t>
            </w:r>
            <w:r w:rsidR="008B72C9">
              <w:rPr>
                <w:webHidden/>
              </w:rPr>
              <w:fldChar w:fldCharType="end"/>
            </w:r>
          </w:hyperlink>
        </w:p>
        <w:p w14:paraId="0A69D085" w14:textId="77777777" w:rsidR="008B72C9" w:rsidRDefault="00257EA4">
          <w:pPr>
            <w:pStyle w:val="TOC3"/>
            <w:tabs>
              <w:tab w:val="left" w:pos="1764"/>
              <w:tab w:val="right" w:leader="dot" w:pos="9770"/>
            </w:tabs>
            <w:rPr>
              <w:rFonts w:asciiTheme="minorHAnsi" w:eastAsiaTheme="minorEastAsia" w:hAnsiTheme="minorHAnsi" w:cstheme="minorBidi"/>
              <w:lang w:eastAsia="pl-PL"/>
            </w:rPr>
          </w:pPr>
          <w:hyperlink w:anchor="_Toc521641250" w:history="1">
            <w:r w:rsidR="008B72C9" w:rsidRPr="00176E99">
              <w:rPr>
                <w:rStyle w:val="Hyperlink"/>
              </w:rPr>
              <w:t>IV.5.1.</w:t>
            </w:r>
            <w:r w:rsidR="008B72C9">
              <w:rPr>
                <w:rFonts w:asciiTheme="minorHAnsi" w:eastAsiaTheme="minorEastAsia" w:hAnsiTheme="minorHAnsi" w:cstheme="minorBidi"/>
                <w:lang w:eastAsia="pl-PL"/>
              </w:rPr>
              <w:tab/>
            </w:r>
            <w:r w:rsidR="008B72C9" w:rsidRPr="00176E99">
              <w:rPr>
                <w:rStyle w:val="Hyperlink"/>
              </w:rPr>
              <w:t>Przyczyna bezpośrednia:</w:t>
            </w:r>
            <w:r w:rsidR="008B72C9">
              <w:rPr>
                <w:webHidden/>
              </w:rPr>
              <w:tab/>
            </w:r>
            <w:r w:rsidR="008B72C9">
              <w:rPr>
                <w:webHidden/>
              </w:rPr>
              <w:fldChar w:fldCharType="begin"/>
            </w:r>
            <w:r w:rsidR="008B72C9">
              <w:rPr>
                <w:webHidden/>
              </w:rPr>
              <w:instrText xml:space="preserve"> PAGEREF _Toc521641250 \h </w:instrText>
            </w:r>
            <w:r w:rsidR="008B72C9">
              <w:rPr>
                <w:webHidden/>
              </w:rPr>
            </w:r>
            <w:r w:rsidR="008B72C9">
              <w:rPr>
                <w:webHidden/>
              </w:rPr>
              <w:fldChar w:fldCharType="separate"/>
            </w:r>
            <w:r w:rsidR="0014055E">
              <w:rPr>
                <w:webHidden/>
              </w:rPr>
              <w:t>54</w:t>
            </w:r>
            <w:r w:rsidR="008B72C9">
              <w:rPr>
                <w:webHidden/>
              </w:rPr>
              <w:fldChar w:fldCharType="end"/>
            </w:r>
          </w:hyperlink>
        </w:p>
        <w:p w14:paraId="18712642" w14:textId="77777777" w:rsidR="008B72C9" w:rsidRDefault="00257EA4">
          <w:pPr>
            <w:pStyle w:val="TOC3"/>
            <w:tabs>
              <w:tab w:val="left" w:pos="1764"/>
              <w:tab w:val="right" w:leader="dot" w:pos="9770"/>
            </w:tabs>
            <w:rPr>
              <w:rFonts w:asciiTheme="minorHAnsi" w:eastAsiaTheme="minorEastAsia" w:hAnsiTheme="minorHAnsi" w:cstheme="minorBidi"/>
              <w:lang w:eastAsia="pl-PL"/>
            </w:rPr>
          </w:pPr>
          <w:hyperlink w:anchor="_Toc521641251" w:history="1">
            <w:r w:rsidR="008B72C9" w:rsidRPr="00176E99">
              <w:rPr>
                <w:rStyle w:val="Hyperlink"/>
              </w:rPr>
              <w:t>IV.5.2.</w:t>
            </w:r>
            <w:r w:rsidR="008B72C9">
              <w:rPr>
                <w:rFonts w:asciiTheme="minorHAnsi" w:eastAsiaTheme="minorEastAsia" w:hAnsiTheme="minorHAnsi" w:cstheme="minorBidi"/>
                <w:lang w:eastAsia="pl-PL"/>
              </w:rPr>
              <w:tab/>
            </w:r>
            <w:r w:rsidR="008B72C9" w:rsidRPr="00176E99">
              <w:rPr>
                <w:rStyle w:val="Hyperlink"/>
              </w:rPr>
              <w:t>Przyczyna pierwotna:</w:t>
            </w:r>
            <w:r w:rsidR="008B72C9">
              <w:rPr>
                <w:webHidden/>
              </w:rPr>
              <w:tab/>
            </w:r>
            <w:r w:rsidR="008B72C9">
              <w:rPr>
                <w:webHidden/>
              </w:rPr>
              <w:fldChar w:fldCharType="begin"/>
            </w:r>
            <w:r w:rsidR="008B72C9">
              <w:rPr>
                <w:webHidden/>
              </w:rPr>
              <w:instrText xml:space="preserve"> PAGEREF _Toc521641251 \h </w:instrText>
            </w:r>
            <w:r w:rsidR="008B72C9">
              <w:rPr>
                <w:webHidden/>
              </w:rPr>
            </w:r>
            <w:r w:rsidR="008B72C9">
              <w:rPr>
                <w:webHidden/>
              </w:rPr>
              <w:fldChar w:fldCharType="separate"/>
            </w:r>
            <w:r w:rsidR="0014055E">
              <w:rPr>
                <w:webHidden/>
              </w:rPr>
              <w:t>54</w:t>
            </w:r>
            <w:r w:rsidR="008B72C9">
              <w:rPr>
                <w:webHidden/>
              </w:rPr>
              <w:fldChar w:fldCharType="end"/>
            </w:r>
          </w:hyperlink>
        </w:p>
        <w:p w14:paraId="47D55E55" w14:textId="77777777" w:rsidR="008B72C9" w:rsidRDefault="00257EA4">
          <w:pPr>
            <w:pStyle w:val="TOC3"/>
            <w:tabs>
              <w:tab w:val="left" w:pos="1764"/>
              <w:tab w:val="right" w:leader="dot" w:pos="9770"/>
            </w:tabs>
            <w:rPr>
              <w:rFonts w:asciiTheme="minorHAnsi" w:eastAsiaTheme="minorEastAsia" w:hAnsiTheme="minorHAnsi" w:cstheme="minorBidi"/>
              <w:lang w:eastAsia="pl-PL"/>
            </w:rPr>
          </w:pPr>
          <w:hyperlink w:anchor="_Toc521641252" w:history="1">
            <w:r w:rsidR="008B72C9" w:rsidRPr="00176E99">
              <w:rPr>
                <w:rStyle w:val="Hyperlink"/>
              </w:rPr>
              <w:t>IV.5.3.</w:t>
            </w:r>
            <w:r w:rsidR="008B72C9">
              <w:rPr>
                <w:rFonts w:asciiTheme="minorHAnsi" w:eastAsiaTheme="minorEastAsia" w:hAnsiTheme="minorHAnsi" w:cstheme="minorBidi"/>
                <w:lang w:eastAsia="pl-PL"/>
              </w:rPr>
              <w:tab/>
            </w:r>
            <w:r w:rsidR="008B72C9" w:rsidRPr="00176E99">
              <w:rPr>
                <w:rStyle w:val="Hyperlink"/>
              </w:rPr>
              <w:t>Przyczyny pośrednie:</w:t>
            </w:r>
            <w:r w:rsidR="008B72C9">
              <w:rPr>
                <w:webHidden/>
              </w:rPr>
              <w:tab/>
            </w:r>
            <w:r w:rsidR="008B72C9">
              <w:rPr>
                <w:webHidden/>
              </w:rPr>
              <w:fldChar w:fldCharType="begin"/>
            </w:r>
            <w:r w:rsidR="008B72C9">
              <w:rPr>
                <w:webHidden/>
              </w:rPr>
              <w:instrText xml:space="preserve"> PAGEREF _Toc521641252 \h </w:instrText>
            </w:r>
            <w:r w:rsidR="008B72C9">
              <w:rPr>
                <w:webHidden/>
              </w:rPr>
            </w:r>
            <w:r w:rsidR="008B72C9">
              <w:rPr>
                <w:webHidden/>
              </w:rPr>
              <w:fldChar w:fldCharType="separate"/>
            </w:r>
            <w:r w:rsidR="0014055E">
              <w:rPr>
                <w:webHidden/>
              </w:rPr>
              <w:t>54</w:t>
            </w:r>
            <w:r w:rsidR="008B72C9">
              <w:rPr>
                <w:webHidden/>
              </w:rPr>
              <w:fldChar w:fldCharType="end"/>
            </w:r>
          </w:hyperlink>
        </w:p>
        <w:p w14:paraId="5F90D119" w14:textId="77777777" w:rsidR="008B72C9" w:rsidRDefault="00257EA4">
          <w:pPr>
            <w:pStyle w:val="TOC3"/>
            <w:tabs>
              <w:tab w:val="left" w:pos="1764"/>
              <w:tab w:val="right" w:leader="dot" w:pos="9770"/>
            </w:tabs>
            <w:rPr>
              <w:rFonts w:asciiTheme="minorHAnsi" w:eastAsiaTheme="minorEastAsia" w:hAnsiTheme="minorHAnsi" w:cstheme="minorBidi"/>
              <w:lang w:eastAsia="pl-PL"/>
            </w:rPr>
          </w:pPr>
          <w:hyperlink w:anchor="_Toc521641253" w:history="1">
            <w:r w:rsidR="008B72C9" w:rsidRPr="00176E99">
              <w:rPr>
                <w:rStyle w:val="Hyperlink"/>
              </w:rPr>
              <w:t>IV.5.4.</w:t>
            </w:r>
            <w:r w:rsidR="008B72C9">
              <w:rPr>
                <w:rFonts w:asciiTheme="minorHAnsi" w:eastAsiaTheme="minorEastAsia" w:hAnsiTheme="minorHAnsi" w:cstheme="minorBidi"/>
                <w:lang w:eastAsia="pl-PL"/>
              </w:rPr>
              <w:tab/>
            </w:r>
            <w:r w:rsidR="008B72C9" w:rsidRPr="00176E99">
              <w:rPr>
                <w:rStyle w:val="Hyperlink"/>
              </w:rPr>
              <w:t>Przyczyny systemowe:</w:t>
            </w:r>
            <w:r w:rsidR="008B72C9">
              <w:rPr>
                <w:webHidden/>
              </w:rPr>
              <w:tab/>
            </w:r>
            <w:r w:rsidR="008B72C9">
              <w:rPr>
                <w:webHidden/>
              </w:rPr>
              <w:fldChar w:fldCharType="begin"/>
            </w:r>
            <w:r w:rsidR="008B72C9">
              <w:rPr>
                <w:webHidden/>
              </w:rPr>
              <w:instrText xml:space="preserve"> PAGEREF _Toc521641253 \h </w:instrText>
            </w:r>
            <w:r w:rsidR="008B72C9">
              <w:rPr>
                <w:webHidden/>
              </w:rPr>
            </w:r>
            <w:r w:rsidR="008B72C9">
              <w:rPr>
                <w:webHidden/>
              </w:rPr>
              <w:fldChar w:fldCharType="separate"/>
            </w:r>
            <w:r w:rsidR="0014055E">
              <w:rPr>
                <w:webHidden/>
              </w:rPr>
              <w:t>55</w:t>
            </w:r>
            <w:r w:rsidR="008B72C9">
              <w:rPr>
                <w:webHidden/>
              </w:rPr>
              <w:fldChar w:fldCharType="end"/>
            </w:r>
          </w:hyperlink>
        </w:p>
        <w:p w14:paraId="51B28D57" w14:textId="77777777" w:rsidR="008B72C9" w:rsidRDefault="00257EA4">
          <w:pPr>
            <w:pStyle w:val="TOC2"/>
            <w:tabs>
              <w:tab w:val="left" w:pos="1296"/>
              <w:tab w:val="right" w:leader="dot" w:pos="9770"/>
            </w:tabs>
            <w:rPr>
              <w:rFonts w:asciiTheme="minorHAnsi" w:eastAsiaTheme="minorEastAsia" w:hAnsiTheme="minorHAnsi" w:cstheme="minorBidi"/>
              <w:bCs w:val="0"/>
              <w:lang w:eastAsia="pl-PL"/>
            </w:rPr>
          </w:pPr>
          <w:hyperlink w:anchor="_Toc521641254" w:history="1">
            <w:r w:rsidR="008B72C9" w:rsidRPr="00176E99">
              <w:rPr>
                <w:rStyle w:val="Hyperlink"/>
              </w:rPr>
              <w:t>IV.6.</w:t>
            </w:r>
            <w:r w:rsidR="008B72C9">
              <w:rPr>
                <w:rFonts w:asciiTheme="minorHAnsi" w:eastAsiaTheme="minorEastAsia" w:hAnsiTheme="minorHAnsi" w:cstheme="minorBidi"/>
                <w:bCs w:val="0"/>
                <w:lang w:eastAsia="pl-PL"/>
              </w:rPr>
              <w:tab/>
            </w:r>
            <w:r w:rsidR="008B72C9" w:rsidRPr="00176E99">
              <w:rPr>
                <w:rStyle w:val="Hyperlink"/>
              </w:rPr>
              <w:t>Wskazanie innych nieprawidłowości ujawnionych w trakcie postępowania, ale nie mających znaczenia dla wniosków w sprawie poważnego wypadku.</w:t>
            </w:r>
            <w:r w:rsidR="008B72C9">
              <w:rPr>
                <w:webHidden/>
              </w:rPr>
              <w:tab/>
            </w:r>
            <w:r w:rsidR="008B72C9">
              <w:rPr>
                <w:webHidden/>
              </w:rPr>
              <w:fldChar w:fldCharType="begin"/>
            </w:r>
            <w:r w:rsidR="008B72C9">
              <w:rPr>
                <w:webHidden/>
              </w:rPr>
              <w:instrText xml:space="preserve"> PAGEREF _Toc521641254 \h </w:instrText>
            </w:r>
            <w:r w:rsidR="008B72C9">
              <w:rPr>
                <w:webHidden/>
              </w:rPr>
            </w:r>
            <w:r w:rsidR="008B72C9">
              <w:rPr>
                <w:webHidden/>
              </w:rPr>
              <w:fldChar w:fldCharType="separate"/>
            </w:r>
            <w:r w:rsidR="0014055E">
              <w:rPr>
                <w:webHidden/>
              </w:rPr>
              <w:t>55</w:t>
            </w:r>
            <w:r w:rsidR="008B72C9">
              <w:rPr>
                <w:webHidden/>
              </w:rPr>
              <w:fldChar w:fldCharType="end"/>
            </w:r>
          </w:hyperlink>
        </w:p>
        <w:p w14:paraId="49E5139A" w14:textId="77777777" w:rsidR="008B72C9" w:rsidRDefault="00257EA4" w:rsidP="006A66BF">
          <w:pPr>
            <w:pStyle w:val="TOC1"/>
            <w:rPr>
              <w:rFonts w:asciiTheme="minorHAnsi" w:eastAsiaTheme="minorEastAsia" w:hAnsiTheme="minorHAnsi" w:cstheme="minorBidi"/>
              <w:lang w:eastAsia="pl-PL"/>
            </w:rPr>
          </w:pPr>
          <w:hyperlink w:anchor="_Toc521641255" w:history="1">
            <w:r w:rsidR="008B72C9" w:rsidRPr="00176E99">
              <w:rPr>
                <w:rStyle w:val="Hyperlink"/>
                <w14:scene3d>
                  <w14:camera w14:prst="orthographicFront"/>
                  <w14:lightRig w14:rig="threePt" w14:dir="t">
                    <w14:rot w14:lat="0" w14:lon="0" w14:rev="0"/>
                  </w14:lightRig>
                </w14:scene3d>
              </w:rPr>
              <w:t>V.</w:t>
            </w:r>
            <w:r w:rsidR="008B72C9">
              <w:rPr>
                <w:rFonts w:asciiTheme="minorHAnsi" w:eastAsiaTheme="minorEastAsia" w:hAnsiTheme="minorHAnsi" w:cstheme="minorBidi"/>
                <w:lang w:eastAsia="pl-PL"/>
              </w:rPr>
              <w:tab/>
            </w:r>
            <w:r w:rsidR="008B72C9" w:rsidRPr="00176E99">
              <w:rPr>
                <w:rStyle w:val="Hyperlink"/>
              </w:rPr>
              <w:t>OPIS ŚRODKÓW ZAPOBIEGAWCZYCH</w:t>
            </w:r>
            <w:r w:rsidR="008B72C9">
              <w:rPr>
                <w:webHidden/>
              </w:rPr>
              <w:tab/>
            </w:r>
            <w:r w:rsidR="008B72C9">
              <w:rPr>
                <w:webHidden/>
              </w:rPr>
              <w:fldChar w:fldCharType="begin"/>
            </w:r>
            <w:r w:rsidR="008B72C9">
              <w:rPr>
                <w:webHidden/>
              </w:rPr>
              <w:instrText xml:space="preserve"> PAGEREF _Toc521641255 \h </w:instrText>
            </w:r>
            <w:r w:rsidR="008B72C9">
              <w:rPr>
                <w:webHidden/>
              </w:rPr>
            </w:r>
            <w:r w:rsidR="008B72C9">
              <w:rPr>
                <w:webHidden/>
              </w:rPr>
              <w:fldChar w:fldCharType="separate"/>
            </w:r>
            <w:r w:rsidR="0014055E">
              <w:rPr>
                <w:webHidden/>
              </w:rPr>
              <w:t>55</w:t>
            </w:r>
            <w:r w:rsidR="008B72C9">
              <w:rPr>
                <w:webHidden/>
              </w:rPr>
              <w:fldChar w:fldCharType="end"/>
            </w:r>
          </w:hyperlink>
        </w:p>
        <w:p w14:paraId="2BD777F3" w14:textId="2E3E4C12" w:rsidR="00C43F5B" w:rsidRDefault="006B6B40">
          <w:r>
            <w:rPr>
              <w:rFonts w:ascii="Arial" w:hAnsi="Arial" w:cs="Arial"/>
              <w:noProof/>
              <w:sz w:val="22"/>
              <w:szCs w:val="22"/>
            </w:rPr>
            <w:fldChar w:fldCharType="end"/>
          </w:r>
        </w:p>
      </w:sdtContent>
    </w:sdt>
    <w:p w14:paraId="1EB3027A" w14:textId="77777777" w:rsidR="00371B49" w:rsidRDefault="00371B49">
      <w:pPr>
        <w:spacing w:after="0"/>
        <w:rPr>
          <w:rFonts w:ascii="Arial" w:eastAsia="Times New Roman" w:hAnsi="Arial" w:cs="Times New Roman"/>
          <w:b/>
          <w:kern w:val="1"/>
          <w:sz w:val="28"/>
          <w:szCs w:val="20"/>
          <w:lang w:eastAsia="ar-SA"/>
        </w:rPr>
      </w:pPr>
      <w:bookmarkStart w:id="3" w:name="_Toc521394361"/>
      <w:r>
        <w:br w:type="page"/>
      </w:r>
    </w:p>
    <w:p w14:paraId="0A774A35" w14:textId="119F1345" w:rsidR="00FA39C4" w:rsidRPr="00E964E6" w:rsidRDefault="00FA39C4" w:rsidP="00371B49">
      <w:pPr>
        <w:pStyle w:val="Title"/>
        <w:spacing w:before="120" w:after="120"/>
        <w:outlineLvl w:val="0"/>
      </w:pPr>
      <w:bookmarkStart w:id="4" w:name="_Toc521641186"/>
      <w:r w:rsidRPr="00E964E6">
        <w:lastRenderedPageBreak/>
        <w:t>W</w:t>
      </w:r>
      <w:r w:rsidR="00DF40CC" w:rsidRPr="00E964E6">
        <w:t>STĘP</w:t>
      </w:r>
      <w:bookmarkEnd w:id="3"/>
      <w:bookmarkEnd w:id="4"/>
      <w:bookmarkEnd w:id="2"/>
    </w:p>
    <w:p w14:paraId="51E508D2" w14:textId="77777777" w:rsidR="00CC59F5" w:rsidRDefault="00CC59F5" w:rsidP="00ED6176">
      <w:pPr>
        <w:pStyle w:val="zNormaali"/>
        <w:tabs>
          <w:tab w:val="left" w:pos="1008"/>
        </w:tabs>
        <w:spacing w:line="276" w:lineRule="auto"/>
        <w:ind w:left="708"/>
        <w:rPr>
          <w:rFonts w:cs="Arial"/>
          <w:sz w:val="22"/>
          <w:szCs w:val="22"/>
        </w:rPr>
      </w:pPr>
    </w:p>
    <w:p w14:paraId="5A903016" w14:textId="77777777" w:rsidR="00CC59F5" w:rsidRDefault="00CC59F5" w:rsidP="00ED6176">
      <w:pPr>
        <w:pStyle w:val="zNormaali"/>
        <w:tabs>
          <w:tab w:val="left" w:pos="1008"/>
        </w:tabs>
        <w:spacing w:line="276" w:lineRule="auto"/>
        <w:ind w:left="708"/>
        <w:rPr>
          <w:rFonts w:cs="Arial"/>
          <w:sz w:val="22"/>
          <w:szCs w:val="22"/>
        </w:rPr>
      </w:pPr>
    </w:p>
    <w:p w14:paraId="7FE435C5" w14:textId="19250CC5" w:rsidR="00C8746E" w:rsidRPr="00476D6E" w:rsidRDefault="00FA39C4" w:rsidP="00ED6176">
      <w:pPr>
        <w:pStyle w:val="zNormaali"/>
        <w:tabs>
          <w:tab w:val="left" w:pos="1008"/>
        </w:tabs>
        <w:spacing w:line="276" w:lineRule="auto"/>
        <w:ind w:left="708"/>
        <w:rPr>
          <w:rFonts w:cs="Arial"/>
          <w:sz w:val="20"/>
          <w:szCs w:val="22"/>
        </w:rPr>
      </w:pPr>
      <w:r w:rsidRPr="00B505F4">
        <w:rPr>
          <w:rFonts w:cs="Arial"/>
          <w:sz w:val="22"/>
          <w:szCs w:val="22"/>
        </w:rPr>
        <w:t xml:space="preserve">Raport </w:t>
      </w:r>
      <w:r w:rsidR="00843844" w:rsidRPr="00B505F4">
        <w:rPr>
          <w:rFonts w:cs="Arial"/>
          <w:sz w:val="22"/>
          <w:szCs w:val="22"/>
        </w:rPr>
        <w:t>Nr P</w:t>
      </w:r>
      <w:r w:rsidR="003135DD" w:rsidRPr="00B505F4">
        <w:rPr>
          <w:rFonts w:cs="Arial"/>
          <w:sz w:val="22"/>
          <w:szCs w:val="22"/>
        </w:rPr>
        <w:t>KBWK/03</w:t>
      </w:r>
      <w:r w:rsidR="00934BC1" w:rsidRPr="00B505F4">
        <w:rPr>
          <w:rFonts w:cs="Arial"/>
          <w:sz w:val="22"/>
          <w:szCs w:val="22"/>
        </w:rPr>
        <w:t>/2018</w:t>
      </w:r>
      <w:r w:rsidR="00300059" w:rsidRPr="00B505F4">
        <w:rPr>
          <w:rFonts w:cs="Arial"/>
          <w:sz w:val="22"/>
          <w:szCs w:val="22"/>
        </w:rPr>
        <w:t xml:space="preserve"> </w:t>
      </w:r>
      <w:r w:rsidRPr="00B505F4">
        <w:rPr>
          <w:rFonts w:cs="Arial"/>
          <w:sz w:val="22"/>
          <w:szCs w:val="22"/>
        </w:rPr>
        <w:t xml:space="preserve">sporządzono w </w:t>
      </w:r>
      <w:r w:rsidR="000F735D" w:rsidRPr="00B505F4">
        <w:rPr>
          <w:rFonts w:cs="Arial"/>
          <w:sz w:val="22"/>
          <w:szCs w:val="22"/>
        </w:rPr>
        <w:t xml:space="preserve">siedzibie </w:t>
      </w:r>
      <w:r w:rsidRPr="00B505F4">
        <w:rPr>
          <w:rFonts w:cs="Arial"/>
          <w:sz w:val="22"/>
          <w:szCs w:val="22"/>
        </w:rPr>
        <w:t>Państwowej Komisji Badania Wypadków Kolejowych (</w:t>
      </w:r>
      <w:r w:rsidR="00926034" w:rsidRPr="00B505F4">
        <w:rPr>
          <w:rFonts w:cs="Arial"/>
          <w:sz w:val="22"/>
          <w:szCs w:val="22"/>
        </w:rPr>
        <w:t>zwanej</w:t>
      </w:r>
      <w:r w:rsidR="005D50F3" w:rsidRPr="00B505F4">
        <w:rPr>
          <w:rFonts w:cs="Arial"/>
          <w:sz w:val="22"/>
          <w:szCs w:val="22"/>
        </w:rPr>
        <w:t xml:space="preserve"> dalej </w:t>
      </w:r>
      <w:r w:rsidRPr="00B505F4">
        <w:rPr>
          <w:rFonts w:cs="Arial"/>
          <w:sz w:val="22"/>
          <w:szCs w:val="22"/>
        </w:rPr>
        <w:t>„PKBWK” lub „Komisja”) działającej pr</w:t>
      </w:r>
      <w:r w:rsidR="00843844" w:rsidRPr="00B505F4">
        <w:rPr>
          <w:rFonts w:cs="Arial"/>
          <w:sz w:val="22"/>
          <w:szCs w:val="22"/>
        </w:rPr>
        <w:t>zy Ministrze</w:t>
      </w:r>
      <w:r w:rsidR="005D50F3" w:rsidRPr="00B505F4">
        <w:rPr>
          <w:rFonts w:cs="Arial"/>
          <w:sz w:val="22"/>
          <w:szCs w:val="22"/>
        </w:rPr>
        <w:t xml:space="preserve"> Infrastruktury </w:t>
      </w:r>
      <w:r w:rsidR="00061890" w:rsidRPr="00B505F4">
        <w:rPr>
          <w:rFonts w:cs="Arial"/>
          <w:sz w:val="22"/>
          <w:szCs w:val="22"/>
        </w:rPr>
        <w:br/>
      </w:r>
      <w:r w:rsidRPr="00B505F4">
        <w:rPr>
          <w:rFonts w:cs="Arial"/>
          <w:sz w:val="22"/>
          <w:szCs w:val="22"/>
        </w:rPr>
        <w:t>w</w:t>
      </w:r>
      <w:r w:rsidR="00CC0010" w:rsidRPr="00B505F4">
        <w:rPr>
          <w:rFonts w:cs="Arial"/>
          <w:sz w:val="22"/>
          <w:szCs w:val="22"/>
        </w:rPr>
        <w:t xml:space="preserve"> </w:t>
      </w:r>
      <w:r w:rsidRPr="00B505F4">
        <w:rPr>
          <w:rFonts w:cs="Arial"/>
          <w:sz w:val="22"/>
          <w:szCs w:val="22"/>
        </w:rPr>
        <w:t>Warszawie</w:t>
      </w:r>
      <w:r w:rsidR="006223D8" w:rsidRPr="00B505F4">
        <w:rPr>
          <w:rFonts w:cs="Arial"/>
          <w:sz w:val="22"/>
          <w:szCs w:val="22"/>
        </w:rPr>
        <w:t>,</w:t>
      </w:r>
      <w:r w:rsidR="00CC0010" w:rsidRPr="00B505F4">
        <w:rPr>
          <w:rFonts w:cs="Arial"/>
          <w:sz w:val="22"/>
          <w:szCs w:val="22"/>
        </w:rPr>
        <w:t xml:space="preserve"> </w:t>
      </w:r>
      <w:r w:rsidR="00006CEF" w:rsidRPr="00B505F4">
        <w:rPr>
          <w:rFonts w:cs="Arial"/>
          <w:sz w:val="22"/>
          <w:szCs w:val="22"/>
        </w:rPr>
        <w:t>powołanej na mocy Decyzji nr PKBWK.</w:t>
      </w:r>
      <w:r w:rsidR="003135DD" w:rsidRPr="00B505F4">
        <w:rPr>
          <w:rFonts w:cs="Arial"/>
          <w:sz w:val="22"/>
          <w:szCs w:val="22"/>
        </w:rPr>
        <w:t>116</w:t>
      </w:r>
      <w:r w:rsidR="00AD0D7E" w:rsidRPr="00B505F4">
        <w:rPr>
          <w:rFonts w:cs="Arial"/>
          <w:sz w:val="22"/>
          <w:szCs w:val="22"/>
        </w:rPr>
        <w:t>.2017</w:t>
      </w:r>
      <w:r w:rsidR="00006CEF" w:rsidRPr="00B505F4">
        <w:rPr>
          <w:rFonts w:cs="Arial"/>
          <w:sz w:val="22"/>
          <w:szCs w:val="22"/>
        </w:rPr>
        <w:t>.BP</w:t>
      </w:r>
      <w:r w:rsidR="00E00586" w:rsidRPr="00B505F4">
        <w:rPr>
          <w:rFonts w:cs="Arial"/>
          <w:sz w:val="22"/>
          <w:szCs w:val="22"/>
        </w:rPr>
        <w:t xml:space="preserve"> </w:t>
      </w:r>
      <w:r w:rsidR="00006CEF" w:rsidRPr="00B505F4">
        <w:rPr>
          <w:rFonts w:cs="Arial"/>
          <w:sz w:val="22"/>
          <w:szCs w:val="22"/>
        </w:rPr>
        <w:t>Przewodniczącego Państwowej Komisji Badania Wypadków Kolejowych z</w:t>
      </w:r>
      <w:r w:rsidR="003135DD" w:rsidRPr="00B505F4">
        <w:rPr>
          <w:rFonts w:cs="Arial"/>
          <w:sz w:val="22"/>
          <w:szCs w:val="22"/>
        </w:rPr>
        <w:t xml:space="preserve"> </w:t>
      </w:r>
      <w:r w:rsidR="00006CEF" w:rsidRPr="00B505F4">
        <w:rPr>
          <w:rFonts w:cs="Arial"/>
          <w:sz w:val="22"/>
          <w:szCs w:val="22"/>
        </w:rPr>
        <w:t xml:space="preserve">dnia </w:t>
      </w:r>
      <w:r w:rsidR="00AD0D7E" w:rsidRPr="00B505F4">
        <w:rPr>
          <w:rFonts w:cs="Arial"/>
          <w:sz w:val="22"/>
          <w:szCs w:val="22"/>
        </w:rPr>
        <w:t>0</w:t>
      </w:r>
      <w:r w:rsidR="003135DD" w:rsidRPr="00B505F4">
        <w:rPr>
          <w:rFonts w:cs="Arial"/>
          <w:sz w:val="22"/>
          <w:szCs w:val="22"/>
        </w:rPr>
        <w:t>7</w:t>
      </w:r>
      <w:r w:rsidR="00006CEF" w:rsidRPr="00B505F4">
        <w:rPr>
          <w:rFonts w:cs="Arial"/>
          <w:sz w:val="22"/>
          <w:szCs w:val="22"/>
        </w:rPr>
        <w:t>.</w:t>
      </w:r>
      <w:r w:rsidR="003135DD" w:rsidRPr="00B505F4">
        <w:rPr>
          <w:rFonts w:cs="Arial"/>
          <w:sz w:val="22"/>
          <w:szCs w:val="22"/>
        </w:rPr>
        <w:t>11</w:t>
      </w:r>
      <w:r w:rsidR="00AD0D7E" w:rsidRPr="00B505F4">
        <w:rPr>
          <w:rFonts w:cs="Arial"/>
          <w:sz w:val="22"/>
          <w:szCs w:val="22"/>
        </w:rPr>
        <w:t>.2017</w:t>
      </w:r>
      <w:r w:rsidR="00006CEF" w:rsidRPr="00B505F4">
        <w:rPr>
          <w:rFonts w:cs="Arial"/>
          <w:sz w:val="22"/>
          <w:szCs w:val="22"/>
        </w:rPr>
        <w:t xml:space="preserve"> r.,</w:t>
      </w:r>
      <w:r w:rsidR="00E00586" w:rsidRPr="00B505F4">
        <w:rPr>
          <w:rFonts w:cs="Arial"/>
          <w:sz w:val="22"/>
          <w:szCs w:val="22"/>
        </w:rPr>
        <w:t xml:space="preserve"> </w:t>
      </w:r>
      <w:r w:rsidRPr="00B505F4">
        <w:rPr>
          <w:rFonts w:cs="Arial"/>
          <w:sz w:val="22"/>
          <w:szCs w:val="22"/>
        </w:rPr>
        <w:t>w</w:t>
      </w:r>
      <w:r w:rsidR="00E00586" w:rsidRPr="00B505F4">
        <w:rPr>
          <w:rFonts w:cs="Arial"/>
          <w:sz w:val="22"/>
          <w:szCs w:val="22"/>
        </w:rPr>
        <w:t xml:space="preserve"> </w:t>
      </w:r>
      <w:r w:rsidRPr="00B505F4">
        <w:rPr>
          <w:rFonts w:cs="Arial"/>
          <w:sz w:val="22"/>
          <w:szCs w:val="22"/>
        </w:rPr>
        <w:t>wyniku postępow</w:t>
      </w:r>
      <w:r w:rsidR="00E81299" w:rsidRPr="00B505F4">
        <w:rPr>
          <w:rFonts w:cs="Arial"/>
          <w:sz w:val="22"/>
          <w:szCs w:val="22"/>
        </w:rPr>
        <w:t>ania</w:t>
      </w:r>
      <w:r w:rsidRPr="00B505F4">
        <w:rPr>
          <w:rFonts w:cs="Arial"/>
          <w:sz w:val="22"/>
          <w:szCs w:val="22"/>
        </w:rPr>
        <w:t xml:space="preserve"> prowadzonego w okresie od</w:t>
      </w:r>
      <w:r w:rsidR="00E00586" w:rsidRPr="00B505F4">
        <w:rPr>
          <w:rFonts w:cs="Arial"/>
          <w:sz w:val="22"/>
          <w:szCs w:val="22"/>
        </w:rPr>
        <w:t xml:space="preserve"> </w:t>
      </w:r>
      <w:r w:rsidR="00AD0D7E" w:rsidRPr="00B505F4">
        <w:rPr>
          <w:rFonts w:cs="Arial"/>
          <w:sz w:val="22"/>
          <w:szCs w:val="22"/>
        </w:rPr>
        <w:t>0</w:t>
      </w:r>
      <w:r w:rsidR="003135DD" w:rsidRPr="00B505F4">
        <w:rPr>
          <w:rFonts w:cs="Arial"/>
          <w:sz w:val="22"/>
          <w:szCs w:val="22"/>
        </w:rPr>
        <w:t>7.11</w:t>
      </w:r>
      <w:r w:rsidR="00C133BC" w:rsidRPr="00B505F4">
        <w:rPr>
          <w:rFonts w:cs="Arial"/>
          <w:sz w:val="22"/>
          <w:szCs w:val="22"/>
        </w:rPr>
        <w:t>.2017</w:t>
      </w:r>
      <w:r w:rsidR="003E00E1" w:rsidRPr="00B505F4">
        <w:rPr>
          <w:rFonts w:cs="Arial"/>
          <w:sz w:val="22"/>
          <w:szCs w:val="22"/>
        </w:rPr>
        <w:t xml:space="preserve"> </w:t>
      </w:r>
      <w:r w:rsidRPr="00B505F4">
        <w:rPr>
          <w:rFonts w:cs="Arial"/>
          <w:sz w:val="22"/>
          <w:szCs w:val="22"/>
        </w:rPr>
        <w:t xml:space="preserve">r. </w:t>
      </w:r>
      <w:r w:rsidR="00873DDC" w:rsidRPr="00B505F4">
        <w:rPr>
          <w:rFonts w:cs="Arial"/>
          <w:sz w:val="22"/>
          <w:szCs w:val="22"/>
        </w:rPr>
        <w:t xml:space="preserve">do </w:t>
      </w:r>
      <w:r w:rsidR="006530F8" w:rsidRPr="00B505F4">
        <w:rPr>
          <w:rFonts w:cs="Arial"/>
          <w:sz w:val="22"/>
          <w:szCs w:val="22"/>
        </w:rPr>
        <w:t>dnia</w:t>
      </w:r>
      <w:r w:rsidR="00890975">
        <w:rPr>
          <w:rFonts w:cs="Arial"/>
          <w:color w:val="FF0000"/>
          <w:sz w:val="22"/>
          <w:szCs w:val="22"/>
        </w:rPr>
        <w:t xml:space="preserve"> </w:t>
      </w:r>
      <w:r w:rsidR="00890975" w:rsidRPr="00890975">
        <w:rPr>
          <w:rFonts w:cs="Arial"/>
          <w:sz w:val="22"/>
          <w:szCs w:val="22"/>
        </w:rPr>
        <w:t>26.</w:t>
      </w:r>
      <w:r w:rsidR="005757AF" w:rsidRPr="00890975">
        <w:rPr>
          <w:rFonts w:cs="Arial"/>
          <w:sz w:val="22"/>
          <w:szCs w:val="22"/>
        </w:rPr>
        <w:t>09</w:t>
      </w:r>
      <w:r w:rsidR="00161331" w:rsidRPr="00890975">
        <w:rPr>
          <w:rFonts w:cs="Arial"/>
          <w:sz w:val="22"/>
          <w:szCs w:val="22"/>
        </w:rPr>
        <w:t>.2018</w:t>
      </w:r>
      <w:r w:rsidR="00E00586" w:rsidRPr="00890975">
        <w:rPr>
          <w:rFonts w:cs="Arial"/>
          <w:sz w:val="22"/>
          <w:szCs w:val="22"/>
        </w:rPr>
        <w:t xml:space="preserve"> </w:t>
      </w:r>
      <w:r w:rsidR="00D93A16" w:rsidRPr="00890975">
        <w:rPr>
          <w:rFonts w:cs="Arial"/>
          <w:sz w:val="22"/>
          <w:szCs w:val="22"/>
        </w:rPr>
        <w:t>r.</w:t>
      </w:r>
      <w:r w:rsidR="00E00586" w:rsidRPr="00890975">
        <w:rPr>
          <w:rFonts w:cs="Arial"/>
          <w:sz w:val="22"/>
          <w:szCs w:val="22"/>
        </w:rPr>
        <w:t xml:space="preserve"> </w:t>
      </w:r>
      <w:r w:rsidR="00D93A16" w:rsidRPr="00B505F4">
        <w:rPr>
          <w:rFonts w:cs="Arial"/>
          <w:sz w:val="22"/>
          <w:szCs w:val="22"/>
        </w:rPr>
        <w:t xml:space="preserve">przez </w:t>
      </w:r>
      <w:r w:rsidR="00CA033C" w:rsidRPr="00B505F4">
        <w:rPr>
          <w:rFonts w:cs="Arial"/>
          <w:sz w:val="22"/>
          <w:szCs w:val="22"/>
        </w:rPr>
        <w:t>Z</w:t>
      </w:r>
      <w:r w:rsidR="00CE09F6" w:rsidRPr="00B505F4">
        <w:rPr>
          <w:rFonts w:cs="Arial"/>
          <w:sz w:val="22"/>
          <w:szCs w:val="22"/>
        </w:rPr>
        <w:t xml:space="preserve">espół </w:t>
      </w:r>
      <w:r w:rsidR="00890975">
        <w:rPr>
          <w:rFonts w:cs="Arial"/>
          <w:sz w:val="22"/>
          <w:szCs w:val="22"/>
        </w:rPr>
        <w:t xml:space="preserve">badawczy </w:t>
      </w:r>
      <w:r w:rsidR="00D93A16" w:rsidRPr="00B505F4">
        <w:rPr>
          <w:rFonts w:cs="Arial"/>
          <w:sz w:val="22"/>
          <w:szCs w:val="22"/>
        </w:rPr>
        <w:t>PKBWK</w:t>
      </w:r>
      <w:r w:rsidR="00061890" w:rsidRPr="00B505F4">
        <w:rPr>
          <w:rFonts w:cs="Arial"/>
          <w:sz w:val="22"/>
          <w:szCs w:val="22"/>
        </w:rPr>
        <w:t xml:space="preserve">, w </w:t>
      </w:r>
      <w:r w:rsidRPr="00B505F4">
        <w:rPr>
          <w:rFonts w:cs="Arial"/>
          <w:sz w:val="22"/>
          <w:szCs w:val="22"/>
        </w:rPr>
        <w:t xml:space="preserve">związku z poważnym wypadkiem </w:t>
      </w:r>
      <w:r w:rsidR="00FC7892" w:rsidRPr="00B505F4">
        <w:rPr>
          <w:rFonts w:cs="Arial"/>
          <w:sz w:val="22"/>
          <w:szCs w:val="22"/>
        </w:rPr>
        <w:t xml:space="preserve">kolejowym </w:t>
      </w:r>
      <w:r w:rsidRPr="00B505F4">
        <w:rPr>
          <w:rFonts w:cs="Arial"/>
          <w:sz w:val="22"/>
          <w:szCs w:val="22"/>
        </w:rPr>
        <w:t xml:space="preserve">kategorii </w:t>
      </w:r>
      <w:r w:rsidR="00C8746E" w:rsidRPr="00B505F4">
        <w:rPr>
          <w:rFonts w:cs="Arial"/>
          <w:b/>
          <w:sz w:val="22"/>
          <w:szCs w:val="22"/>
        </w:rPr>
        <w:t>A18</w:t>
      </w:r>
      <w:r w:rsidR="00C8746E" w:rsidRPr="00B505F4">
        <w:rPr>
          <w:rFonts w:cs="Arial"/>
          <w:sz w:val="22"/>
          <w:szCs w:val="22"/>
        </w:rPr>
        <w:t>, tj.</w:t>
      </w:r>
      <w:r w:rsidR="00D13738" w:rsidRPr="00B505F4">
        <w:rPr>
          <w:rFonts w:cs="Arial"/>
          <w:sz w:val="22"/>
          <w:szCs w:val="22"/>
        </w:rPr>
        <w:t xml:space="preserve"> </w:t>
      </w:r>
      <w:r w:rsidR="003135DD" w:rsidRPr="00B505F4">
        <w:rPr>
          <w:rFonts w:cs="Arial"/>
          <w:sz w:val="22"/>
          <w:szCs w:val="22"/>
        </w:rPr>
        <w:t xml:space="preserve">najechaniem przez samochód osobowy marki Volkswagen Golf w prawą boczną przednią część pociągu roboczego Rob2 składającego się z </w:t>
      </w:r>
      <w:r w:rsidR="00B505F4" w:rsidRPr="00B505F4">
        <w:rPr>
          <w:rFonts w:cs="Arial"/>
          <w:sz w:val="22"/>
          <w:szCs w:val="22"/>
        </w:rPr>
        <w:t>wózk</w:t>
      </w:r>
      <w:r w:rsidR="00B505F4">
        <w:rPr>
          <w:rFonts w:cs="Arial"/>
          <w:sz w:val="22"/>
          <w:szCs w:val="22"/>
        </w:rPr>
        <w:t>a motorowego Ds10-02-221 przejeż</w:t>
      </w:r>
      <w:r w:rsidR="00B505F4" w:rsidRPr="00B505F4">
        <w:rPr>
          <w:rFonts w:cs="Arial"/>
          <w:sz w:val="22"/>
          <w:szCs w:val="22"/>
        </w:rPr>
        <w:t>dzającego przez przejazd koloejowo drogowy kat. A z zawieszoną obsługą zlokaliz</w:t>
      </w:r>
      <w:r w:rsidR="00476D6E">
        <w:rPr>
          <w:rFonts w:cs="Arial"/>
          <w:sz w:val="22"/>
          <w:szCs w:val="22"/>
        </w:rPr>
        <w:t>ow</w:t>
      </w:r>
      <w:r w:rsidR="00B505F4" w:rsidRPr="00B505F4">
        <w:rPr>
          <w:rFonts w:cs="Arial"/>
          <w:sz w:val="22"/>
          <w:szCs w:val="22"/>
        </w:rPr>
        <w:t xml:space="preserve">any </w:t>
      </w:r>
      <w:r w:rsidR="00B505F4" w:rsidRPr="00B505F4">
        <w:rPr>
          <w:rFonts w:cs="Arial"/>
          <w:bCs/>
          <w:sz w:val="22"/>
          <w:szCs w:val="22"/>
        </w:rPr>
        <w:t>w torze nr 1, w km 37,119 linii kolejowej nr 36 Ostrołęka – Łapy</w:t>
      </w:r>
      <w:r w:rsidR="00B505F4" w:rsidRPr="00B505F4">
        <w:rPr>
          <w:rFonts w:cs="Arial"/>
          <w:sz w:val="22"/>
          <w:szCs w:val="22"/>
        </w:rPr>
        <w:t xml:space="preserve"> </w:t>
      </w:r>
      <w:r w:rsidR="009A2520" w:rsidRPr="00B505F4">
        <w:rPr>
          <w:rFonts w:cs="Arial"/>
          <w:sz w:val="22"/>
          <w:szCs w:val="22"/>
        </w:rPr>
        <w:t>obszar zarządcy infrastruktury PKP Polskie Linie Kolejowe S.A. - Zakł</w:t>
      </w:r>
      <w:r w:rsidR="00204A5F" w:rsidRPr="00B505F4">
        <w:rPr>
          <w:rFonts w:cs="Arial"/>
          <w:sz w:val="22"/>
          <w:szCs w:val="22"/>
        </w:rPr>
        <w:t xml:space="preserve">ad Linii </w:t>
      </w:r>
      <w:r w:rsidR="00204A5F" w:rsidRPr="00476D6E">
        <w:rPr>
          <w:rFonts w:cs="Arial"/>
          <w:sz w:val="20"/>
          <w:szCs w:val="22"/>
        </w:rPr>
        <w:t xml:space="preserve">Kolejowych w </w:t>
      </w:r>
      <w:r w:rsidR="00B505F4" w:rsidRPr="00476D6E">
        <w:rPr>
          <w:rFonts w:cs="Arial"/>
          <w:sz w:val="20"/>
          <w:szCs w:val="22"/>
        </w:rPr>
        <w:t>Bi</w:t>
      </w:r>
      <w:r w:rsidR="00476D6E" w:rsidRPr="00476D6E">
        <w:rPr>
          <w:rFonts w:cs="Arial"/>
          <w:sz w:val="20"/>
          <w:szCs w:val="22"/>
        </w:rPr>
        <w:t>a</w:t>
      </w:r>
      <w:r w:rsidR="00B505F4" w:rsidRPr="00476D6E">
        <w:rPr>
          <w:rFonts w:cs="Arial"/>
          <w:sz w:val="20"/>
          <w:szCs w:val="22"/>
        </w:rPr>
        <w:t>łymstoku</w:t>
      </w:r>
      <w:r w:rsidR="00204A5F" w:rsidRPr="00476D6E">
        <w:rPr>
          <w:rFonts w:cs="Arial"/>
          <w:sz w:val="20"/>
          <w:szCs w:val="22"/>
        </w:rPr>
        <w:t xml:space="preserve"> </w:t>
      </w:r>
      <w:r w:rsidR="009A2520" w:rsidRPr="00476D6E">
        <w:rPr>
          <w:rFonts w:cs="Arial"/>
          <w:sz w:val="20"/>
          <w:szCs w:val="22"/>
        </w:rPr>
        <w:t xml:space="preserve">(dalej zwany „IZ </w:t>
      </w:r>
      <w:r w:rsidR="00B505F4" w:rsidRPr="00476D6E">
        <w:rPr>
          <w:rFonts w:cs="Arial"/>
          <w:sz w:val="20"/>
          <w:szCs w:val="22"/>
        </w:rPr>
        <w:t>Białystok</w:t>
      </w:r>
      <w:r w:rsidR="009A2520" w:rsidRPr="00476D6E">
        <w:rPr>
          <w:rFonts w:cs="Arial"/>
          <w:sz w:val="20"/>
          <w:szCs w:val="22"/>
        </w:rPr>
        <w:t>”)</w:t>
      </w:r>
      <w:r w:rsidR="009A2520" w:rsidRPr="00476D6E">
        <w:rPr>
          <w:rFonts w:ascii="Times New Roman" w:hAnsi="Times New Roman"/>
          <w:sz w:val="22"/>
          <w:szCs w:val="24"/>
        </w:rPr>
        <w:t>.</w:t>
      </w:r>
    </w:p>
    <w:p w14:paraId="70EFB05D" w14:textId="6F695EE3" w:rsidR="00FA39C4" w:rsidRPr="00AE4CD4" w:rsidRDefault="00FA39C4" w:rsidP="00E964E6">
      <w:pPr>
        <w:pStyle w:val="Heading1"/>
        <w:numPr>
          <w:ilvl w:val="0"/>
          <w:numId w:val="59"/>
        </w:numPr>
      </w:pPr>
      <w:bookmarkStart w:id="5" w:name="_Toc434823857"/>
      <w:bookmarkStart w:id="6" w:name="_Toc521394362"/>
      <w:bookmarkStart w:id="7" w:name="_Toc521641187"/>
      <w:r w:rsidRPr="001E6FDA">
        <w:t>PODSUMOWANIE</w:t>
      </w:r>
      <w:r w:rsidRPr="00AE4CD4">
        <w:t xml:space="preserve"> POSTĘPOWANIA</w:t>
      </w:r>
      <w:bookmarkEnd w:id="5"/>
      <w:bookmarkEnd w:id="6"/>
      <w:bookmarkEnd w:id="7"/>
    </w:p>
    <w:p w14:paraId="20B64E56" w14:textId="61AA5A61" w:rsidR="00F36C65" w:rsidRPr="00E964E6" w:rsidRDefault="00F36C65" w:rsidP="00E964E6">
      <w:pPr>
        <w:pStyle w:val="Heading2"/>
      </w:pPr>
      <w:bookmarkStart w:id="8" w:name="_Toc520966175"/>
      <w:bookmarkStart w:id="9" w:name="_Toc521394363"/>
      <w:bookmarkStart w:id="10" w:name="_Toc434823858"/>
      <w:bookmarkStart w:id="11" w:name="_Toc521641188"/>
      <w:bookmarkStart w:id="12" w:name="_Toc434823859"/>
      <w:r w:rsidRPr="00C241E4">
        <w:t>I.1.</w:t>
      </w:r>
      <w:r w:rsidRPr="00C241E4">
        <w:tab/>
      </w:r>
      <w:r w:rsidRPr="00E964E6">
        <w:t>Decyzja o wszczęciu postępowania w sprawie poważnego wypadku, skład komisji</w:t>
      </w:r>
      <w:bookmarkEnd w:id="8"/>
      <w:bookmarkEnd w:id="9"/>
      <w:r w:rsidRPr="00E964E6">
        <w:t xml:space="preserve"> </w:t>
      </w:r>
      <w:bookmarkStart w:id="13" w:name="_Toc520966176"/>
      <w:bookmarkStart w:id="14" w:name="_Toc521394364"/>
      <w:r w:rsidRPr="00E964E6">
        <w:t>i</w:t>
      </w:r>
      <w:r w:rsidR="00C43F5B">
        <w:t> </w:t>
      </w:r>
      <w:r w:rsidRPr="00E964E6">
        <w:t>opis przebiegu postępowania</w:t>
      </w:r>
      <w:bookmarkEnd w:id="10"/>
      <w:bookmarkEnd w:id="11"/>
      <w:bookmarkEnd w:id="13"/>
      <w:bookmarkEnd w:id="14"/>
    </w:p>
    <w:p w14:paraId="194DED3B" w14:textId="77777777" w:rsidR="00F3153B" w:rsidRDefault="00F3153B" w:rsidP="00A77533">
      <w:pPr>
        <w:tabs>
          <w:tab w:val="left" w:pos="8505"/>
        </w:tabs>
        <w:spacing w:line="276" w:lineRule="auto"/>
        <w:ind w:right="1"/>
        <w:jc w:val="both"/>
        <w:rPr>
          <w:rFonts w:ascii="Arial" w:hAnsi="Arial" w:cs="Arial"/>
          <w:sz w:val="22"/>
          <w:szCs w:val="22"/>
        </w:rPr>
      </w:pPr>
      <w:bookmarkStart w:id="15" w:name="_Toc521394365"/>
    </w:p>
    <w:p w14:paraId="61946151" w14:textId="587CAE99" w:rsidR="00905919" w:rsidRPr="00A77533" w:rsidRDefault="00CE09F6" w:rsidP="00ED6176">
      <w:pPr>
        <w:tabs>
          <w:tab w:val="left" w:pos="8505"/>
        </w:tabs>
        <w:spacing w:line="276" w:lineRule="auto"/>
        <w:ind w:left="629" w:right="1"/>
        <w:jc w:val="both"/>
        <w:rPr>
          <w:rFonts w:ascii="Arial" w:hAnsi="Arial" w:cs="Arial"/>
          <w:sz w:val="22"/>
          <w:szCs w:val="22"/>
        </w:rPr>
      </w:pPr>
      <w:r w:rsidRPr="00A77533">
        <w:rPr>
          <w:rFonts w:ascii="Arial" w:hAnsi="Arial" w:cs="Arial"/>
          <w:sz w:val="22"/>
          <w:szCs w:val="22"/>
        </w:rPr>
        <w:t xml:space="preserve">Zespół </w:t>
      </w:r>
      <w:r w:rsidR="00F86AC5" w:rsidRPr="00A77533">
        <w:rPr>
          <w:rFonts w:ascii="Arial" w:hAnsi="Arial" w:cs="Arial"/>
          <w:sz w:val="22"/>
          <w:szCs w:val="22"/>
        </w:rPr>
        <w:t xml:space="preserve">badawczy </w:t>
      </w:r>
      <w:r w:rsidR="00DE02FE" w:rsidRPr="00A77533">
        <w:rPr>
          <w:rFonts w:ascii="Arial" w:hAnsi="Arial" w:cs="Arial"/>
          <w:sz w:val="22"/>
          <w:szCs w:val="22"/>
        </w:rPr>
        <w:t xml:space="preserve">PKBWK </w:t>
      </w:r>
      <w:r w:rsidR="00FA39C4" w:rsidRPr="00A77533">
        <w:rPr>
          <w:rFonts w:ascii="Arial" w:hAnsi="Arial" w:cs="Arial"/>
          <w:sz w:val="22"/>
          <w:szCs w:val="22"/>
        </w:rPr>
        <w:t>przejął prowadzenie postępowania o</w:t>
      </w:r>
      <w:r w:rsidR="006A3EB0" w:rsidRPr="00A77533">
        <w:rPr>
          <w:rFonts w:ascii="Arial" w:hAnsi="Arial" w:cs="Arial"/>
          <w:sz w:val="22"/>
          <w:szCs w:val="22"/>
        </w:rPr>
        <w:t>d komisji kolejowej</w:t>
      </w:r>
      <w:bookmarkEnd w:id="12"/>
      <w:bookmarkEnd w:id="15"/>
      <w:r w:rsidR="00F3153B">
        <w:rPr>
          <w:rFonts w:ascii="Arial" w:hAnsi="Arial" w:cs="Arial"/>
          <w:sz w:val="22"/>
          <w:szCs w:val="22"/>
        </w:rPr>
        <w:t>.</w:t>
      </w:r>
      <w:r w:rsidR="00A851EB" w:rsidRPr="00A77533">
        <w:rPr>
          <w:rFonts w:ascii="Arial" w:hAnsi="Arial" w:cs="Arial"/>
          <w:sz w:val="22"/>
          <w:szCs w:val="22"/>
        </w:rPr>
        <w:t xml:space="preserve"> </w:t>
      </w:r>
    </w:p>
    <w:p w14:paraId="146638B2" w14:textId="0C20E51E" w:rsidR="00B20CA9" w:rsidRPr="00A77533" w:rsidRDefault="00B20CA9" w:rsidP="00ED6176">
      <w:pPr>
        <w:tabs>
          <w:tab w:val="left" w:pos="8505"/>
        </w:tabs>
        <w:spacing w:line="276" w:lineRule="auto"/>
        <w:ind w:left="629" w:right="1"/>
        <w:jc w:val="both"/>
        <w:rPr>
          <w:rFonts w:ascii="Arial" w:hAnsi="Arial" w:cs="Arial"/>
          <w:sz w:val="22"/>
          <w:szCs w:val="22"/>
        </w:rPr>
      </w:pPr>
      <w:bookmarkStart w:id="16" w:name="_Toc521394366"/>
      <w:r w:rsidRPr="00A77533">
        <w:rPr>
          <w:rFonts w:ascii="Arial" w:hAnsi="Arial" w:cs="Arial"/>
          <w:sz w:val="22"/>
          <w:szCs w:val="22"/>
        </w:rPr>
        <w:t xml:space="preserve">Przewodniczący </w:t>
      </w:r>
      <w:r w:rsidR="00F3153B">
        <w:rPr>
          <w:rFonts w:ascii="Arial" w:hAnsi="Arial" w:cs="Arial"/>
          <w:sz w:val="22"/>
          <w:szCs w:val="22"/>
        </w:rPr>
        <w:t xml:space="preserve">komisji kolejowej zgodnie z §8 ust. 2 </w:t>
      </w:r>
      <w:r w:rsidR="00F3153B" w:rsidRPr="00A77533">
        <w:rPr>
          <w:rFonts w:ascii="Arial" w:hAnsi="Arial" w:cs="Arial"/>
          <w:sz w:val="22"/>
          <w:szCs w:val="22"/>
        </w:rPr>
        <w:t>rozporządzenia Ministra Infrastruktury i Budownictwa z</w:t>
      </w:r>
      <w:r w:rsidR="00F3153B">
        <w:rPr>
          <w:rFonts w:ascii="Arial" w:hAnsi="Arial" w:cs="Arial"/>
          <w:sz w:val="22"/>
          <w:szCs w:val="22"/>
        </w:rPr>
        <w:t> </w:t>
      </w:r>
      <w:r w:rsidR="00F3153B" w:rsidRPr="00A77533">
        <w:rPr>
          <w:rFonts w:ascii="Arial" w:hAnsi="Arial" w:cs="Arial"/>
          <w:sz w:val="22"/>
          <w:szCs w:val="22"/>
        </w:rPr>
        <w:t xml:space="preserve">dnia 16 marca 2016 r. w sprawie poważnych wypadków, wypadków i incydentów w transporcie kolejowym (Dz. U. z 2016 r. poz. 369 z późn. zm.) </w:t>
      </w:r>
      <w:r w:rsidRPr="00A77533">
        <w:rPr>
          <w:rFonts w:ascii="Arial" w:hAnsi="Arial" w:cs="Arial"/>
          <w:sz w:val="22"/>
          <w:szCs w:val="22"/>
        </w:rPr>
        <w:t>został wyznaczony Decyz</w:t>
      </w:r>
      <w:r w:rsidR="00357073" w:rsidRPr="00A77533">
        <w:rPr>
          <w:rFonts w:ascii="Arial" w:hAnsi="Arial" w:cs="Arial"/>
          <w:sz w:val="22"/>
          <w:szCs w:val="22"/>
        </w:rPr>
        <w:t>ją nr IZESd-732-1091-1</w:t>
      </w:r>
      <w:r w:rsidR="008151B8" w:rsidRPr="00A77533">
        <w:rPr>
          <w:rFonts w:ascii="Arial" w:hAnsi="Arial" w:cs="Arial"/>
          <w:sz w:val="22"/>
          <w:szCs w:val="22"/>
        </w:rPr>
        <w:t>/2017 z</w:t>
      </w:r>
      <w:r w:rsidR="00A77533" w:rsidRPr="00A77533">
        <w:rPr>
          <w:rFonts w:ascii="Arial" w:hAnsi="Arial" w:cs="Arial"/>
          <w:sz w:val="22"/>
          <w:szCs w:val="22"/>
        </w:rPr>
        <w:t> </w:t>
      </w:r>
      <w:r w:rsidR="008151B8" w:rsidRPr="00A77533">
        <w:rPr>
          <w:rFonts w:ascii="Arial" w:hAnsi="Arial" w:cs="Arial"/>
          <w:sz w:val="22"/>
          <w:szCs w:val="22"/>
        </w:rPr>
        <w:t xml:space="preserve">dnia </w:t>
      </w:r>
      <w:r w:rsidR="00357073" w:rsidRPr="00A77533">
        <w:rPr>
          <w:rFonts w:ascii="Arial" w:hAnsi="Arial" w:cs="Arial"/>
          <w:sz w:val="22"/>
          <w:szCs w:val="22"/>
        </w:rPr>
        <w:t>3.11.</w:t>
      </w:r>
      <w:r w:rsidRPr="00A77533">
        <w:rPr>
          <w:rFonts w:ascii="Arial" w:hAnsi="Arial" w:cs="Arial"/>
          <w:sz w:val="22"/>
          <w:szCs w:val="22"/>
        </w:rPr>
        <w:t xml:space="preserve">2017 r. wydaną przez Zastępcę Dyrektora </w:t>
      </w:r>
      <w:r w:rsidR="00A851EB" w:rsidRPr="00A77533">
        <w:rPr>
          <w:rFonts w:ascii="Arial" w:hAnsi="Arial" w:cs="Arial"/>
          <w:sz w:val="22"/>
          <w:szCs w:val="22"/>
        </w:rPr>
        <w:t>Zakładu Linii Kolej</w:t>
      </w:r>
      <w:r w:rsidR="00F82C0F" w:rsidRPr="00A77533">
        <w:rPr>
          <w:rFonts w:ascii="Arial" w:hAnsi="Arial" w:cs="Arial"/>
          <w:sz w:val="22"/>
          <w:szCs w:val="22"/>
        </w:rPr>
        <w:t xml:space="preserve">owych </w:t>
      </w:r>
      <w:r w:rsidR="00161331" w:rsidRPr="00A77533">
        <w:rPr>
          <w:rFonts w:ascii="Arial" w:hAnsi="Arial" w:cs="Arial"/>
          <w:sz w:val="22"/>
          <w:szCs w:val="22"/>
        </w:rPr>
        <w:t>w</w:t>
      </w:r>
      <w:r w:rsidR="00A77533" w:rsidRPr="00A77533">
        <w:rPr>
          <w:rFonts w:ascii="Arial" w:hAnsi="Arial" w:cs="Arial"/>
          <w:sz w:val="22"/>
          <w:szCs w:val="22"/>
        </w:rPr>
        <w:t> </w:t>
      </w:r>
      <w:r w:rsidR="00B505F4" w:rsidRPr="00A77533">
        <w:rPr>
          <w:rFonts w:ascii="Arial" w:hAnsi="Arial" w:cs="Arial"/>
          <w:sz w:val="22"/>
          <w:szCs w:val="22"/>
        </w:rPr>
        <w:t>Białymstoku</w:t>
      </w:r>
      <w:r w:rsidR="00161331" w:rsidRPr="00A77533">
        <w:rPr>
          <w:rFonts w:ascii="Arial" w:hAnsi="Arial" w:cs="Arial"/>
          <w:sz w:val="22"/>
          <w:szCs w:val="22"/>
        </w:rPr>
        <w:t xml:space="preserve"> będącego jednostką organizacyjną spółki PKP Polskie Linie Kolejowe S.A.</w:t>
      </w:r>
      <w:bookmarkEnd w:id="16"/>
    </w:p>
    <w:p w14:paraId="3099B718" w14:textId="0CF7E398" w:rsidR="00C801DC" w:rsidRPr="00A77533" w:rsidRDefault="00ED27A9" w:rsidP="00ED6176">
      <w:pPr>
        <w:tabs>
          <w:tab w:val="left" w:pos="8505"/>
        </w:tabs>
        <w:spacing w:line="276" w:lineRule="auto"/>
        <w:ind w:left="629" w:right="1"/>
        <w:jc w:val="both"/>
        <w:rPr>
          <w:rFonts w:ascii="Arial" w:hAnsi="Arial" w:cs="Arial"/>
          <w:sz w:val="22"/>
          <w:szCs w:val="22"/>
        </w:rPr>
      </w:pPr>
      <w:bookmarkStart w:id="17" w:name="_Toc521394367"/>
      <w:r w:rsidRPr="00A77533">
        <w:rPr>
          <w:rFonts w:ascii="Arial" w:hAnsi="Arial" w:cs="Arial"/>
          <w:sz w:val="22"/>
          <w:szCs w:val="22"/>
        </w:rPr>
        <w:t>Zgodnie z postanowieniem §7, ust 1</w:t>
      </w:r>
      <w:r w:rsidR="00357073" w:rsidRPr="00A77533">
        <w:rPr>
          <w:rFonts w:ascii="Arial" w:hAnsi="Arial" w:cs="Arial"/>
          <w:sz w:val="22"/>
          <w:szCs w:val="22"/>
        </w:rPr>
        <w:t>.</w:t>
      </w:r>
      <w:r w:rsidRPr="00A77533">
        <w:rPr>
          <w:rFonts w:ascii="Arial" w:hAnsi="Arial" w:cs="Arial"/>
          <w:sz w:val="22"/>
          <w:szCs w:val="22"/>
        </w:rPr>
        <w:t xml:space="preserve"> i ust.</w:t>
      </w:r>
      <w:r w:rsidR="003E00E1" w:rsidRPr="00A77533">
        <w:rPr>
          <w:rFonts w:ascii="Arial" w:hAnsi="Arial" w:cs="Arial"/>
          <w:sz w:val="22"/>
          <w:szCs w:val="22"/>
        </w:rPr>
        <w:t xml:space="preserve"> </w:t>
      </w:r>
      <w:r w:rsidRPr="00A77533">
        <w:rPr>
          <w:rFonts w:ascii="Arial" w:hAnsi="Arial" w:cs="Arial"/>
          <w:sz w:val="22"/>
          <w:szCs w:val="22"/>
        </w:rPr>
        <w:t xml:space="preserve">5 </w:t>
      </w:r>
      <w:r w:rsidR="00F3153B">
        <w:rPr>
          <w:rFonts w:ascii="Arial" w:hAnsi="Arial" w:cs="Arial"/>
          <w:sz w:val="22"/>
          <w:szCs w:val="22"/>
        </w:rPr>
        <w:t xml:space="preserve">ww. </w:t>
      </w:r>
      <w:r w:rsidR="00A91850" w:rsidRPr="00A77533">
        <w:rPr>
          <w:rFonts w:ascii="Arial" w:hAnsi="Arial" w:cs="Arial"/>
          <w:sz w:val="22"/>
          <w:szCs w:val="22"/>
        </w:rPr>
        <w:t>r</w:t>
      </w:r>
      <w:r w:rsidRPr="00A77533">
        <w:rPr>
          <w:rFonts w:ascii="Arial" w:hAnsi="Arial" w:cs="Arial"/>
          <w:sz w:val="22"/>
          <w:szCs w:val="22"/>
        </w:rPr>
        <w:t>ozporząd</w:t>
      </w:r>
      <w:r w:rsidR="00F3153B">
        <w:rPr>
          <w:rFonts w:ascii="Arial" w:hAnsi="Arial" w:cs="Arial"/>
          <w:sz w:val="22"/>
          <w:szCs w:val="22"/>
        </w:rPr>
        <w:t xml:space="preserve">zenia </w:t>
      </w:r>
      <w:r w:rsidR="00357073" w:rsidRPr="00A77533">
        <w:rPr>
          <w:rFonts w:ascii="Arial" w:hAnsi="Arial" w:cs="Arial"/>
          <w:sz w:val="22"/>
          <w:szCs w:val="22"/>
        </w:rPr>
        <w:t>zarządca infrastruktury sporządził</w:t>
      </w:r>
      <w:r w:rsidRPr="00A77533">
        <w:rPr>
          <w:rFonts w:ascii="Arial" w:hAnsi="Arial" w:cs="Arial"/>
          <w:sz w:val="22"/>
          <w:szCs w:val="22"/>
        </w:rPr>
        <w:t xml:space="preserve"> „Zawiadomienie o wypadku na linii kolejowej”</w:t>
      </w:r>
      <w:r w:rsidR="00E00586" w:rsidRPr="00A77533">
        <w:rPr>
          <w:rFonts w:ascii="Arial" w:hAnsi="Arial" w:cs="Arial"/>
          <w:sz w:val="22"/>
          <w:szCs w:val="22"/>
        </w:rPr>
        <w:t xml:space="preserve"> </w:t>
      </w:r>
      <w:r w:rsidR="00357073" w:rsidRPr="00A77533">
        <w:rPr>
          <w:rFonts w:ascii="Arial" w:hAnsi="Arial" w:cs="Arial"/>
          <w:sz w:val="22"/>
          <w:szCs w:val="22"/>
        </w:rPr>
        <w:t>(pismo nr ISE2 – 732 – 84</w:t>
      </w:r>
      <w:r w:rsidR="00C133BC" w:rsidRPr="00A77533">
        <w:rPr>
          <w:rFonts w:ascii="Arial" w:hAnsi="Arial" w:cs="Arial"/>
          <w:sz w:val="22"/>
          <w:szCs w:val="22"/>
        </w:rPr>
        <w:t>/17</w:t>
      </w:r>
      <w:r w:rsidR="00357073" w:rsidRPr="00A77533">
        <w:rPr>
          <w:rFonts w:ascii="Arial" w:hAnsi="Arial" w:cs="Arial"/>
          <w:sz w:val="22"/>
          <w:szCs w:val="22"/>
        </w:rPr>
        <w:t xml:space="preserve"> z dnia 03.11</w:t>
      </w:r>
      <w:r w:rsidR="00F86AC5" w:rsidRPr="00A77533">
        <w:rPr>
          <w:rFonts w:ascii="Arial" w:hAnsi="Arial" w:cs="Arial"/>
          <w:sz w:val="22"/>
          <w:szCs w:val="22"/>
        </w:rPr>
        <w:t>.2017 r.</w:t>
      </w:r>
      <w:r w:rsidRPr="00A77533">
        <w:rPr>
          <w:rFonts w:ascii="Arial" w:hAnsi="Arial" w:cs="Arial"/>
          <w:sz w:val="22"/>
          <w:szCs w:val="22"/>
        </w:rPr>
        <w:t>)</w:t>
      </w:r>
      <w:r w:rsidR="00E00586" w:rsidRPr="00A77533">
        <w:rPr>
          <w:rFonts w:ascii="Arial" w:hAnsi="Arial" w:cs="Arial"/>
          <w:sz w:val="22"/>
          <w:szCs w:val="22"/>
        </w:rPr>
        <w:t xml:space="preserve"> </w:t>
      </w:r>
      <w:r w:rsidRPr="00A77533">
        <w:rPr>
          <w:rFonts w:ascii="Arial" w:hAnsi="Arial" w:cs="Arial"/>
          <w:sz w:val="22"/>
          <w:szCs w:val="22"/>
        </w:rPr>
        <w:t>z</w:t>
      </w:r>
      <w:r w:rsidR="00A77533">
        <w:rPr>
          <w:rFonts w:ascii="Arial" w:hAnsi="Arial" w:cs="Arial"/>
          <w:sz w:val="22"/>
          <w:szCs w:val="22"/>
        </w:rPr>
        <w:t> </w:t>
      </w:r>
      <w:r w:rsidR="00106CE4" w:rsidRPr="00A77533">
        <w:rPr>
          <w:rFonts w:ascii="Arial" w:hAnsi="Arial" w:cs="Arial"/>
          <w:sz w:val="22"/>
          <w:szCs w:val="22"/>
        </w:rPr>
        <w:t>zakwalifikowaniem</w:t>
      </w:r>
      <w:r w:rsidRPr="00A77533">
        <w:rPr>
          <w:rFonts w:ascii="Arial" w:hAnsi="Arial" w:cs="Arial"/>
          <w:sz w:val="22"/>
          <w:szCs w:val="22"/>
        </w:rPr>
        <w:t xml:space="preserve"> zaistniałego zdarzenia do kategorii </w:t>
      </w:r>
      <w:r w:rsidR="00C133BC" w:rsidRPr="00A77533">
        <w:rPr>
          <w:rFonts w:ascii="Arial" w:hAnsi="Arial" w:cs="Arial"/>
          <w:sz w:val="22"/>
          <w:szCs w:val="22"/>
        </w:rPr>
        <w:t>A</w:t>
      </w:r>
      <w:r w:rsidR="00106CE4" w:rsidRPr="00A77533">
        <w:rPr>
          <w:rFonts w:ascii="Arial" w:hAnsi="Arial" w:cs="Arial"/>
          <w:sz w:val="22"/>
          <w:szCs w:val="22"/>
        </w:rPr>
        <w:t>18,</w:t>
      </w:r>
      <w:r w:rsidR="00E00586" w:rsidRPr="00A77533">
        <w:rPr>
          <w:rFonts w:ascii="Arial" w:hAnsi="Arial" w:cs="Arial"/>
          <w:sz w:val="22"/>
          <w:szCs w:val="22"/>
        </w:rPr>
        <w:t xml:space="preserve"> </w:t>
      </w:r>
      <w:r w:rsidR="00106CE4" w:rsidRPr="00A77533">
        <w:rPr>
          <w:rFonts w:ascii="Arial" w:hAnsi="Arial" w:cs="Arial"/>
          <w:sz w:val="22"/>
          <w:szCs w:val="22"/>
        </w:rPr>
        <w:t xml:space="preserve">przesyłając </w:t>
      </w:r>
      <w:r w:rsidR="006746C4" w:rsidRPr="00A77533">
        <w:rPr>
          <w:rFonts w:ascii="Arial" w:hAnsi="Arial" w:cs="Arial"/>
          <w:sz w:val="22"/>
          <w:szCs w:val="22"/>
        </w:rPr>
        <w:t xml:space="preserve">je </w:t>
      </w:r>
      <w:r w:rsidR="00106CE4" w:rsidRPr="00A77533">
        <w:rPr>
          <w:rFonts w:ascii="Arial" w:hAnsi="Arial" w:cs="Arial"/>
          <w:sz w:val="22"/>
          <w:szCs w:val="22"/>
        </w:rPr>
        <w:t>do Przewodniczącego PKBWK, Prezesa U</w:t>
      </w:r>
      <w:r w:rsidR="00C133BC" w:rsidRPr="00A77533">
        <w:rPr>
          <w:rFonts w:ascii="Arial" w:hAnsi="Arial" w:cs="Arial"/>
          <w:sz w:val="22"/>
          <w:szCs w:val="22"/>
        </w:rPr>
        <w:t>rzędu Transportu Kolejowego (UTK)</w:t>
      </w:r>
      <w:r w:rsidR="00106CE4" w:rsidRPr="00A77533">
        <w:rPr>
          <w:rFonts w:ascii="Arial" w:hAnsi="Arial" w:cs="Arial"/>
          <w:sz w:val="22"/>
          <w:szCs w:val="22"/>
        </w:rPr>
        <w:t>, Prokuratury Rej</w:t>
      </w:r>
      <w:r w:rsidR="00357073" w:rsidRPr="00A77533">
        <w:rPr>
          <w:rFonts w:ascii="Arial" w:hAnsi="Arial" w:cs="Arial"/>
          <w:sz w:val="22"/>
          <w:szCs w:val="22"/>
        </w:rPr>
        <w:t>onowej w Zambrowie i</w:t>
      </w:r>
      <w:r w:rsidR="00A77533">
        <w:rPr>
          <w:rFonts w:ascii="Arial" w:hAnsi="Arial" w:cs="Arial"/>
          <w:sz w:val="22"/>
          <w:szCs w:val="22"/>
        </w:rPr>
        <w:t> </w:t>
      </w:r>
      <w:r w:rsidR="00C133BC" w:rsidRPr="00A77533">
        <w:rPr>
          <w:rFonts w:ascii="Arial" w:hAnsi="Arial" w:cs="Arial"/>
          <w:sz w:val="22"/>
          <w:szCs w:val="22"/>
        </w:rPr>
        <w:t xml:space="preserve">Komendy </w:t>
      </w:r>
      <w:r w:rsidR="00357073" w:rsidRPr="00A77533">
        <w:rPr>
          <w:rFonts w:ascii="Arial" w:hAnsi="Arial" w:cs="Arial"/>
          <w:sz w:val="22"/>
          <w:szCs w:val="22"/>
        </w:rPr>
        <w:t>Powiatowej</w:t>
      </w:r>
      <w:r w:rsidR="00106CE4" w:rsidRPr="00A77533">
        <w:rPr>
          <w:rFonts w:ascii="Arial" w:hAnsi="Arial" w:cs="Arial"/>
          <w:sz w:val="22"/>
          <w:szCs w:val="22"/>
        </w:rPr>
        <w:t xml:space="preserve"> Policji w </w:t>
      </w:r>
      <w:r w:rsidR="00357073" w:rsidRPr="00A77533">
        <w:rPr>
          <w:rFonts w:ascii="Arial" w:hAnsi="Arial" w:cs="Arial"/>
          <w:sz w:val="22"/>
          <w:szCs w:val="22"/>
        </w:rPr>
        <w:t xml:space="preserve">Zambrowie </w:t>
      </w:r>
      <w:r w:rsidR="00106CE4" w:rsidRPr="00A77533">
        <w:rPr>
          <w:rFonts w:ascii="Arial" w:hAnsi="Arial" w:cs="Arial"/>
          <w:sz w:val="22"/>
          <w:szCs w:val="22"/>
        </w:rPr>
        <w:t>z</w:t>
      </w:r>
      <w:r w:rsidR="00EF240D" w:rsidRPr="00A77533">
        <w:rPr>
          <w:rFonts w:ascii="Arial" w:hAnsi="Arial" w:cs="Arial"/>
          <w:sz w:val="22"/>
          <w:szCs w:val="22"/>
        </w:rPr>
        <w:t xml:space="preserve"> równoczesnym </w:t>
      </w:r>
      <w:r w:rsidR="00106CE4" w:rsidRPr="00A77533">
        <w:rPr>
          <w:rFonts w:ascii="Arial" w:hAnsi="Arial" w:cs="Arial"/>
          <w:sz w:val="22"/>
          <w:szCs w:val="22"/>
        </w:rPr>
        <w:t>powiadomieniem Dyrektora Bi</w:t>
      </w:r>
      <w:r w:rsidR="00FB08DB" w:rsidRPr="00A77533">
        <w:rPr>
          <w:rFonts w:ascii="Arial" w:hAnsi="Arial" w:cs="Arial"/>
          <w:sz w:val="22"/>
          <w:szCs w:val="22"/>
        </w:rPr>
        <w:t xml:space="preserve">ura Bezpieczeństwa PKP PLK S.A. </w:t>
      </w:r>
      <w:r w:rsidR="00106CE4" w:rsidRPr="00A77533">
        <w:rPr>
          <w:rFonts w:ascii="Arial" w:hAnsi="Arial" w:cs="Arial"/>
          <w:sz w:val="22"/>
          <w:szCs w:val="22"/>
        </w:rPr>
        <w:t>w</w:t>
      </w:r>
      <w:r w:rsidR="003E00E1" w:rsidRPr="00A77533">
        <w:rPr>
          <w:rFonts w:ascii="Arial" w:hAnsi="Arial" w:cs="Arial"/>
          <w:sz w:val="22"/>
          <w:szCs w:val="22"/>
        </w:rPr>
        <w:t xml:space="preserve"> </w:t>
      </w:r>
      <w:r w:rsidR="00106CE4" w:rsidRPr="00A77533">
        <w:rPr>
          <w:rFonts w:ascii="Arial" w:hAnsi="Arial" w:cs="Arial"/>
          <w:sz w:val="22"/>
          <w:szCs w:val="22"/>
        </w:rPr>
        <w:t>Warszawie, Inspektoratu Bezpieczeństwa</w:t>
      </w:r>
      <w:r w:rsidR="00533516" w:rsidRPr="00A77533">
        <w:rPr>
          <w:rFonts w:ascii="Arial" w:hAnsi="Arial" w:cs="Arial"/>
          <w:sz w:val="22"/>
          <w:szCs w:val="22"/>
        </w:rPr>
        <w:t xml:space="preserve"> Ruchu K</w:t>
      </w:r>
      <w:r w:rsidR="00A77533">
        <w:rPr>
          <w:rFonts w:ascii="Arial" w:hAnsi="Arial" w:cs="Arial"/>
          <w:sz w:val="22"/>
          <w:szCs w:val="22"/>
        </w:rPr>
        <w:t>olejowego w </w:t>
      </w:r>
      <w:r w:rsidR="00357073" w:rsidRPr="00A77533">
        <w:rPr>
          <w:rFonts w:ascii="Arial" w:hAnsi="Arial" w:cs="Arial"/>
          <w:sz w:val="22"/>
          <w:szCs w:val="22"/>
        </w:rPr>
        <w:t>Warszawie oraz</w:t>
      </w:r>
      <w:r w:rsidR="00106CE4" w:rsidRPr="00A77533">
        <w:rPr>
          <w:rFonts w:ascii="Arial" w:hAnsi="Arial" w:cs="Arial"/>
          <w:sz w:val="22"/>
          <w:szCs w:val="22"/>
        </w:rPr>
        <w:t xml:space="preserve"> Dyrektora Zakładu</w:t>
      </w:r>
      <w:r w:rsidR="00FB08DB" w:rsidRPr="00A77533">
        <w:rPr>
          <w:rFonts w:ascii="Arial" w:hAnsi="Arial" w:cs="Arial"/>
          <w:sz w:val="22"/>
          <w:szCs w:val="22"/>
        </w:rPr>
        <w:t xml:space="preserve"> Linii Kole</w:t>
      </w:r>
      <w:r w:rsidR="00985EA4" w:rsidRPr="00A77533">
        <w:rPr>
          <w:rFonts w:ascii="Arial" w:hAnsi="Arial" w:cs="Arial"/>
          <w:sz w:val="22"/>
          <w:szCs w:val="22"/>
        </w:rPr>
        <w:t>jowych w</w:t>
      </w:r>
      <w:r w:rsidR="00CC0010" w:rsidRPr="00A77533">
        <w:rPr>
          <w:rFonts w:ascii="Arial" w:hAnsi="Arial" w:cs="Arial"/>
          <w:sz w:val="22"/>
          <w:szCs w:val="22"/>
        </w:rPr>
        <w:t xml:space="preserve"> </w:t>
      </w:r>
      <w:r w:rsidR="00357073" w:rsidRPr="00A77533">
        <w:rPr>
          <w:rFonts w:ascii="Arial" w:hAnsi="Arial" w:cs="Arial"/>
          <w:sz w:val="22"/>
          <w:szCs w:val="22"/>
        </w:rPr>
        <w:t>Białymstoku.</w:t>
      </w:r>
      <w:bookmarkEnd w:id="17"/>
      <w:r w:rsidR="00357073" w:rsidRPr="00A77533">
        <w:rPr>
          <w:rFonts w:ascii="Arial" w:hAnsi="Arial" w:cs="Arial"/>
          <w:sz w:val="22"/>
          <w:szCs w:val="22"/>
        </w:rPr>
        <w:t xml:space="preserve"> </w:t>
      </w:r>
      <w:r w:rsidR="00FB08DB" w:rsidRPr="00A77533">
        <w:rPr>
          <w:rFonts w:ascii="Arial" w:hAnsi="Arial" w:cs="Arial"/>
          <w:sz w:val="22"/>
          <w:szCs w:val="22"/>
        </w:rPr>
        <w:t xml:space="preserve"> </w:t>
      </w:r>
    </w:p>
    <w:p w14:paraId="1411D090" w14:textId="67FCB9DD" w:rsidR="00FA39C4" w:rsidRPr="00A77533" w:rsidRDefault="00985EA4" w:rsidP="00ED6176">
      <w:pPr>
        <w:tabs>
          <w:tab w:val="left" w:pos="8505"/>
        </w:tabs>
        <w:spacing w:line="276" w:lineRule="auto"/>
        <w:ind w:left="629" w:right="1"/>
        <w:jc w:val="both"/>
        <w:rPr>
          <w:rFonts w:ascii="Arial" w:hAnsi="Arial" w:cs="Arial"/>
          <w:sz w:val="22"/>
          <w:szCs w:val="22"/>
        </w:rPr>
      </w:pPr>
      <w:bookmarkStart w:id="18" w:name="_Toc521394368"/>
      <w:r w:rsidRPr="00A77533">
        <w:rPr>
          <w:rFonts w:ascii="Arial" w:hAnsi="Arial" w:cs="Arial"/>
          <w:sz w:val="22"/>
          <w:szCs w:val="22"/>
        </w:rPr>
        <w:t xml:space="preserve">W dniu </w:t>
      </w:r>
      <w:r w:rsidR="00680316" w:rsidRPr="00A77533">
        <w:rPr>
          <w:rFonts w:ascii="Arial" w:hAnsi="Arial" w:cs="Arial"/>
          <w:sz w:val="22"/>
          <w:szCs w:val="22"/>
        </w:rPr>
        <w:t>7</w:t>
      </w:r>
      <w:r w:rsidR="00B505F4" w:rsidRPr="00A77533">
        <w:rPr>
          <w:rFonts w:ascii="Arial" w:hAnsi="Arial" w:cs="Arial"/>
          <w:sz w:val="22"/>
          <w:szCs w:val="22"/>
        </w:rPr>
        <w:t>.11.2017</w:t>
      </w:r>
      <w:r w:rsidR="00926034" w:rsidRPr="00A77533">
        <w:rPr>
          <w:rFonts w:ascii="Arial" w:hAnsi="Arial" w:cs="Arial"/>
          <w:sz w:val="22"/>
          <w:szCs w:val="22"/>
        </w:rPr>
        <w:t xml:space="preserve"> r. został sporządzony „Protokół oględzin miejsca wypadku na przejeździe kolejowo-drogowym”</w:t>
      </w:r>
      <w:bookmarkStart w:id="19" w:name="_Toc434823862"/>
      <w:r w:rsidR="00E00586" w:rsidRPr="00A77533">
        <w:rPr>
          <w:rFonts w:ascii="Arial" w:hAnsi="Arial" w:cs="Arial"/>
          <w:sz w:val="22"/>
          <w:szCs w:val="22"/>
        </w:rPr>
        <w:t xml:space="preserve"> </w:t>
      </w:r>
      <w:r w:rsidR="00FA39C4" w:rsidRPr="00A77533">
        <w:rPr>
          <w:rFonts w:ascii="Arial" w:hAnsi="Arial" w:cs="Arial"/>
          <w:sz w:val="22"/>
          <w:szCs w:val="22"/>
        </w:rPr>
        <w:t xml:space="preserve">przez </w:t>
      </w:r>
      <w:r w:rsidR="00492C2F" w:rsidRPr="00A77533">
        <w:rPr>
          <w:rFonts w:ascii="Arial" w:hAnsi="Arial" w:cs="Arial"/>
          <w:sz w:val="22"/>
          <w:szCs w:val="22"/>
        </w:rPr>
        <w:t>komisję</w:t>
      </w:r>
      <w:r w:rsidR="00E00586" w:rsidRPr="00A77533">
        <w:rPr>
          <w:rFonts w:ascii="Arial" w:hAnsi="Arial" w:cs="Arial"/>
          <w:sz w:val="22"/>
          <w:szCs w:val="22"/>
        </w:rPr>
        <w:t xml:space="preserve"> </w:t>
      </w:r>
      <w:r w:rsidR="00683E5D" w:rsidRPr="00A77533">
        <w:rPr>
          <w:rFonts w:ascii="Arial" w:hAnsi="Arial" w:cs="Arial"/>
          <w:sz w:val="22"/>
          <w:szCs w:val="22"/>
        </w:rPr>
        <w:t>kolejową</w:t>
      </w:r>
      <w:bookmarkEnd w:id="18"/>
      <w:bookmarkEnd w:id="19"/>
      <w:r w:rsidR="00484618">
        <w:rPr>
          <w:rFonts w:ascii="Arial" w:hAnsi="Arial" w:cs="Arial"/>
          <w:sz w:val="22"/>
          <w:szCs w:val="22"/>
        </w:rPr>
        <w:t>.</w:t>
      </w:r>
    </w:p>
    <w:p w14:paraId="7004C199" w14:textId="41AD7B50" w:rsidR="00981ED5" w:rsidRPr="00A77533" w:rsidRDefault="00FA39C4" w:rsidP="00ED6176">
      <w:pPr>
        <w:tabs>
          <w:tab w:val="left" w:pos="8505"/>
        </w:tabs>
        <w:spacing w:line="276" w:lineRule="auto"/>
        <w:ind w:left="629" w:right="1"/>
        <w:jc w:val="both"/>
        <w:rPr>
          <w:rFonts w:ascii="Arial" w:hAnsi="Arial" w:cs="Arial"/>
          <w:sz w:val="22"/>
          <w:szCs w:val="22"/>
        </w:rPr>
      </w:pPr>
      <w:r w:rsidRPr="00A77533">
        <w:rPr>
          <w:rFonts w:ascii="Arial" w:hAnsi="Arial" w:cs="Arial"/>
          <w:sz w:val="22"/>
          <w:szCs w:val="22"/>
        </w:rPr>
        <w:t xml:space="preserve">W okresie od dnia zaistnienia </w:t>
      </w:r>
      <w:r w:rsidR="00F36500" w:rsidRPr="00A77533">
        <w:rPr>
          <w:rFonts w:ascii="Arial" w:hAnsi="Arial" w:cs="Arial"/>
          <w:sz w:val="22"/>
          <w:szCs w:val="22"/>
        </w:rPr>
        <w:t>poważnego wypadku</w:t>
      </w:r>
      <w:r w:rsidR="000C7841" w:rsidRPr="00A77533">
        <w:rPr>
          <w:rFonts w:ascii="Arial" w:hAnsi="Arial" w:cs="Arial"/>
          <w:sz w:val="22"/>
          <w:szCs w:val="22"/>
        </w:rPr>
        <w:t>,</w:t>
      </w:r>
      <w:r w:rsidR="008151B8" w:rsidRPr="00A77533">
        <w:rPr>
          <w:rFonts w:ascii="Arial" w:hAnsi="Arial" w:cs="Arial"/>
          <w:sz w:val="22"/>
          <w:szCs w:val="22"/>
        </w:rPr>
        <w:t xml:space="preserve"> tj. od dnia </w:t>
      </w:r>
      <w:r w:rsidR="00B505F4" w:rsidRPr="00A77533">
        <w:rPr>
          <w:rFonts w:ascii="Arial" w:hAnsi="Arial" w:cs="Arial"/>
          <w:sz w:val="22"/>
          <w:szCs w:val="22"/>
        </w:rPr>
        <w:t>2</w:t>
      </w:r>
      <w:r w:rsidR="00683E5D" w:rsidRPr="00A77533">
        <w:rPr>
          <w:rFonts w:ascii="Arial" w:hAnsi="Arial" w:cs="Arial"/>
          <w:sz w:val="22"/>
          <w:szCs w:val="22"/>
        </w:rPr>
        <w:t>.11.</w:t>
      </w:r>
      <w:r w:rsidR="006745F4" w:rsidRPr="00A77533">
        <w:rPr>
          <w:rFonts w:ascii="Arial" w:hAnsi="Arial" w:cs="Arial"/>
          <w:sz w:val="22"/>
          <w:szCs w:val="22"/>
        </w:rPr>
        <w:t>2017</w:t>
      </w:r>
      <w:r w:rsidRPr="00A77533">
        <w:rPr>
          <w:rFonts w:ascii="Arial" w:hAnsi="Arial" w:cs="Arial"/>
          <w:sz w:val="22"/>
          <w:szCs w:val="22"/>
        </w:rPr>
        <w:t xml:space="preserve"> r. do dnia wyznaczenia </w:t>
      </w:r>
      <w:r w:rsidR="0069258A" w:rsidRPr="00A77533">
        <w:rPr>
          <w:rFonts w:ascii="Arial" w:hAnsi="Arial" w:cs="Arial"/>
          <w:sz w:val="22"/>
          <w:szCs w:val="22"/>
        </w:rPr>
        <w:t xml:space="preserve">Zespołu badawczego </w:t>
      </w:r>
      <w:r w:rsidR="00F36500" w:rsidRPr="00A77533">
        <w:rPr>
          <w:rFonts w:ascii="Arial" w:hAnsi="Arial" w:cs="Arial"/>
          <w:sz w:val="22"/>
          <w:szCs w:val="22"/>
        </w:rPr>
        <w:t>w dniu</w:t>
      </w:r>
      <w:r w:rsidR="00E00586" w:rsidRPr="00A77533">
        <w:rPr>
          <w:rFonts w:ascii="Arial" w:hAnsi="Arial" w:cs="Arial"/>
          <w:sz w:val="22"/>
          <w:szCs w:val="22"/>
        </w:rPr>
        <w:t xml:space="preserve"> </w:t>
      </w:r>
      <w:r w:rsidR="00683E5D" w:rsidRPr="00A77533">
        <w:rPr>
          <w:rFonts w:ascii="Arial" w:hAnsi="Arial" w:cs="Arial"/>
          <w:sz w:val="22"/>
          <w:szCs w:val="22"/>
        </w:rPr>
        <w:t>7.11.2</w:t>
      </w:r>
      <w:r w:rsidR="00380C60" w:rsidRPr="00A77533">
        <w:rPr>
          <w:rFonts w:ascii="Arial" w:hAnsi="Arial" w:cs="Arial"/>
          <w:sz w:val="22"/>
          <w:szCs w:val="22"/>
        </w:rPr>
        <w:t>017</w:t>
      </w:r>
      <w:r w:rsidR="00E00586" w:rsidRPr="00A77533">
        <w:rPr>
          <w:rFonts w:ascii="Arial" w:hAnsi="Arial" w:cs="Arial"/>
          <w:sz w:val="22"/>
          <w:szCs w:val="22"/>
        </w:rPr>
        <w:t xml:space="preserve"> </w:t>
      </w:r>
      <w:r w:rsidR="00B21DDC" w:rsidRPr="00A77533">
        <w:rPr>
          <w:rFonts w:ascii="Arial" w:hAnsi="Arial" w:cs="Arial"/>
          <w:sz w:val="22"/>
          <w:szCs w:val="22"/>
        </w:rPr>
        <w:t>r. przez Przewodniczącego PKBWK</w:t>
      </w:r>
      <w:r w:rsidR="00E00586" w:rsidRPr="00A77533">
        <w:rPr>
          <w:rFonts w:ascii="Arial" w:hAnsi="Arial" w:cs="Arial"/>
          <w:sz w:val="22"/>
          <w:szCs w:val="22"/>
        </w:rPr>
        <w:t xml:space="preserve"> </w:t>
      </w:r>
      <w:r w:rsidRPr="00A77533">
        <w:rPr>
          <w:rFonts w:ascii="Arial" w:hAnsi="Arial" w:cs="Arial"/>
          <w:sz w:val="22"/>
          <w:szCs w:val="22"/>
        </w:rPr>
        <w:t xml:space="preserve">postępowanie prowadzone było </w:t>
      </w:r>
      <w:r w:rsidR="00380C60" w:rsidRPr="00A77533">
        <w:rPr>
          <w:rFonts w:ascii="Arial" w:hAnsi="Arial" w:cs="Arial"/>
          <w:sz w:val="22"/>
          <w:szCs w:val="22"/>
        </w:rPr>
        <w:t>przez komisję kolejową</w:t>
      </w:r>
      <w:r w:rsidRPr="00A77533">
        <w:rPr>
          <w:rFonts w:ascii="Arial" w:hAnsi="Arial" w:cs="Arial"/>
          <w:sz w:val="22"/>
          <w:szCs w:val="22"/>
        </w:rPr>
        <w:t xml:space="preserve">. </w:t>
      </w:r>
      <w:bookmarkStart w:id="20" w:name="_Toc434823864"/>
      <w:r w:rsidR="00683E5D" w:rsidRPr="00A77533">
        <w:rPr>
          <w:rFonts w:ascii="Arial" w:hAnsi="Arial" w:cs="Arial"/>
          <w:sz w:val="22"/>
          <w:szCs w:val="22"/>
        </w:rPr>
        <w:t>N</w:t>
      </w:r>
      <w:r w:rsidR="001E471F" w:rsidRPr="00A77533">
        <w:rPr>
          <w:rFonts w:ascii="Arial" w:hAnsi="Arial" w:cs="Arial"/>
          <w:sz w:val="22"/>
          <w:szCs w:val="22"/>
        </w:rPr>
        <w:t xml:space="preserve">astępnie w dniu </w:t>
      </w:r>
      <w:r w:rsidR="00683E5D" w:rsidRPr="00A77533">
        <w:rPr>
          <w:rFonts w:ascii="Arial" w:hAnsi="Arial" w:cs="Arial"/>
          <w:sz w:val="22"/>
          <w:szCs w:val="22"/>
        </w:rPr>
        <w:t>7.11.2</w:t>
      </w:r>
      <w:r w:rsidR="00A756AD" w:rsidRPr="00A77533">
        <w:rPr>
          <w:rFonts w:ascii="Arial" w:hAnsi="Arial" w:cs="Arial"/>
          <w:sz w:val="22"/>
          <w:szCs w:val="22"/>
        </w:rPr>
        <w:t>017 r., zgodnie z postanowieniem</w:t>
      </w:r>
      <w:r w:rsidR="00E00586" w:rsidRPr="00A77533">
        <w:rPr>
          <w:rFonts w:ascii="Arial" w:hAnsi="Arial" w:cs="Arial"/>
          <w:sz w:val="22"/>
          <w:szCs w:val="22"/>
        </w:rPr>
        <w:t xml:space="preserve"> art. 28</w:t>
      </w:r>
      <w:r w:rsidR="00A756AD" w:rsidRPr="00A77533">
        <w:rPr>
          <w:rFonts w:ascii="Arial" w:hAnsi="Arial" w:cs="Arial"/>
          <w:sz w:val="22"/>
          <w:szCs w:val="22"/>
        </w:rPr>
        <w:t>e ust. 1 ustawy o transpo</w:t>
      </w:r>
      <w:r w:rsidR="00F43621" w:rsidRPr="00A77533">
        <w:rPr>
          <w:rFonts w:ascii="Arial" w:hAnsi="Arial" w:cs="Arial"/>
          <w:sz w:val="22"/>
          <w:szCs w:val="22"/>
        </w:rPr>
        <w:t xml:space="preserve">rcie kolejowym z dnia 28 marca </w:t>
      </w:r>
      <w:r w:rsidR="00A756AD" w:rsidRPr="00A77533">
        <w:rPr>
          <w:rFonts w:ascii="Arial" w:hAnsi="Arial" w:cs="Arial"/>
          <w:sz w:val="22"/>
          <w:szCs w:val="22"/>
        </w:rPr>
        <w:t xml:space="preserve">2003 r. </w:t>
      </w:r>
      <w:r w:rsidR="00683E5D" w:rsidRPr="00A77533">
        <w:rPr>
          <w:rFonts w:ascii="Arial" w:hAnsi="Arial" w:cs="Arial"/>
          <w:sz w:val="22"/>
          <w:szCs w:val="22"/>
        </w:rPr>
        <w:t>(Dz. U. 2017</w:t>
      </w:r>
      <w:r w:rsidR="009974AE" w:rsidRPr="00A77533">
        <w:rPr>
          <w:rFonts w:ascii="Arial" w:hAnsi="Arial" w:cs="Arial"/>
          <w:sz w:val="22"/>
          <w:szCs w:val="22"/>
        </w:rPr>
        <w:t xml:space="preserve"> poz. </w:t>
      </w:r>
      <w:r w:rsidR="00683E5D" w:rsidRPr="00A77533">
        <w:rPr>
          <w:rFonts w:ascii="Arial" w:hAnsi="Arial" w:cs="Arial"/>
          <w:sz w:val="22"/>
          <w:szCs w:val="22"/>
        </w:rPr>
        <w:t xml:space="preserve">2117 </w:t>
      </w:r>
      <w:r w:rsidR="009974AE" w:rsidRPr="00A77533">
        <w:rPr>
          <w:rFonts w:ascii="Arial" w:hAnsi="Arial" w:cs="Arial"/>
          <w:sz w:val="22"/>
          <w:szCs w:val="22"/>
        </w:rPr>
        <w:t>z</w:t>
      </w:r>
      <w:r w:rsidR="00A77533">
        <w:rPr>
          <w:rFonts w:ascii="Arial" w:hAnsi="Arial" w:cs="Arial"/>
          <w:sz w:val="22"/>
          <w:szCs w:val="22"/>
        </w:rPr>
        <w:t> </w:t>
      </w:r>
      <w:r w:rsidR="009974AE" w:rsidRPr="00A77533">
        <w:rPr>
          <w:rFonts w:ascii="Arial" w:hAnsi="Arial" w:cs="Arial"/>
          <w:sz w:val="22"/>
          <w:szCs w:val="22"/>
        </w:rPr>
        <w:t xml:space="preserve">późn. zm.) </w:t>
      </w:r>
      <w:r w:rsidR="00846359" w:rsidRPr="00A77533">
        <w:rPr>
          <w:rFonts w:ascii="Arial" w:hAnsi="Arial" w:cs="Arial"/>
          <w:sz w:val="22"/>
          <w:szCs w:val="22"/>
        </w:rPr>
        <w:t xml:space="preserve">Przewodniczący PKBWK – Pan Tadeusz Ryś </w:t>
      </w:r>
      <w:r w:rsidR="00F744CE" w:rsidRPr="00A77533">
        <w:rPr>
          <w:rFonts w:ascii="Arial" w:hAnsi="Arial" w:cs="Arial"/>
          <w:sz w:val="22"/>
          <w:szCs w:val="22"/>
        </w:rPr>
        <w:t>wyznaczył Zespół badawczy</w:t>
      </w:r>
      <w:r w:rsidR="000510CB" w:rsidRPr="00A77533">
        <w:rPr>
          <w:rFonts w:ascii="Arial" w:hAnsi="Arial" w:cs="Arial"/>
          <w:sz w:val="22"/>
          <w:szCs w:val="22"/>
        </w:rPr>
        <w:t xml:space="preserve"> działający w</w:t>
      </w:r>
      <w:r w:rsidR="00A77533">
        <w:rPr>
          <w:rFonts w:ascii="Arial" w:hAnsi="Arial" w:cs="Arial"/>
          <w:sz w:val="22"/>
          <w:szCs w:val="22"/>
        </w:rPr>
        <w:t> </w:t>
      </w:r>
      <w:r w:rsidR="000510CB" w:rsidRPr="00A77533">
        <w:rPr>
          <w:rFonts w:ascii="Arial" w:hAnsi="Arial" w:cs="Arial"/>
          <w:sz w:val="22"/>
          <w:szCs w:val="22"/>
        </w:rPr>
        <w:t xml:space="preserve">ramach Komisji do ustalenia przyczyn </w:t>
      </w:r>
      <w:r w:rsidR="000510CB" w:rsidRPr="00A77533">
        <w:rPr>
          <w:rFonts w:ascii="Arial" w:hAnsi="Arial" w:cs="Arial"/>
          <w:sz w:val="22"/>
          <w:szCs w:val="22"/>
        </w:rPr>
        <w:lastRenderedPageBreak/>
        <w:t xml:space="preserve">przedmiotowego </w:t>
      </w:r>
      <w:r w:rsidR="0069258A" w:rsidRPr="00A77533">
        <w:rPr>
          <w:rFonts w:ascii="Arial" w:hAnsi="Arial" w:cs="Arial"/>
          <w:sz w:val="22"/>
          <w:szCs w:val="22"/>
        </w:rPr>
        <w:t xml:space="preserve">poważnego </w:t>
      </w:r>
      <w:r w:rsidR="000510CB" w:rsidRPr="00A77533">
        <w:rPr>
          <w:rFonts w:ascii="Arial" w:hAnsi="Arial" w:cs="Arial"/>
          <w:sz w:val="22"/>
          <w:szCs w:val="22"/>
        </w:rPr>
        <w:t>wypadku</w:t>
      </w:r>
      <w:r w:rsidR="00981ED5" w:rsidRPr="00A77533">
        <w:rPr>
          <w:rFonts w:ascii="Arial" w:hAnsi="Arial" w:cs="Arial"/>
          <w:sz w:val="22"/>
          <w:szCs w:val="22"/>
        </w:rPr>
        <w:t xml:space="preserve">. </w:t>
      </w:r>
      <w:r w:rsidR="00944EAF" w:rsidRPr="00A77533">
        <w:rPr>
          <w:rFonts w:ascii="Arial" w:hAnsi="Arial" w:cs="Arial"/>
          <w:sz w:val="22"/>
          <w:szCs w:val="22"/>
        </w:rPr>
        <w:t xml:space="preserve">Wyznaczenie Zespołu badawczego jest zgodne z </w:t>
      </w:r>
      <w:r w:rsidR="00981ED5" w:rsidRPr="00A77533">
        <w:rPr>
          <w:rFonts w:ascii="Arial" w:hAnsi="Arial" w:cs="Arial"/>
          <w:sz w:val="22"/>
          <w:szCs w:val="22"/>
        </w:rPr>
        <w:t>Regulaminem działania Państwowej Komisji Badania Wypadków Kolejowych, wprowadzonym zarządzeniem nr 29 Ministra Infrastruktury i Budownictwa z</w:t>
      </w:r>
      <w:r w:rsidR="00A77533">
        <w:rPr>
          <w:rFonts w:ascii="Arial" w:hAnsi="Arial" w:cs="Arial"/>
          <w:sz w:val="22"/>
          <w:szCs w:val="22"/>
        </w:rPr>
        <w:t> </w:t>
      </w:r>
      <w:r w:rsidR="00981ED5" w:rsidRPr="00A77533">
        <w:rPr>
          <w:rFonts w:ascii="Arial" w:hAnsi="Arial" w:cs="Arial"/>
          <w:sz w:val="22"/>
          <w:szCs w:val="22"/>
        </w:rPr>
        <w:t>dnia 22 czerwca 2017 r. w sprawie regulaminu działania Państwowej Komisji Badania Wypadków Kolejowych (Dz. Urz. Min. Inf. i Bud. poz. 48).</w:t>
      </w:r>
    </w:p>
    <w:p w14:paraId="0183EF71" w14:textId="338B7550" w:rsidR="00FA39C4" w:rsidRPr="00A77533" w:rsidRDefault="00FA39C4" w:rsidP="00ED6176">
      <w:pPr>
        <w:tabs>
          <w:tab w:val="left" w:pos="8505"/>
        </w:tabs>
        <w:spacing w:line="276" w:lineRule="auto"/>
        <w:ind w:left="708" w:right="1"/>
        <w:jc w:val="both"/>
        <w:rPr>
          <w:rFonts w:ascii="Arial" w:hAnsi="Arial" w:cs="Arial"/>
          <w:sz w:val="22"/>
          <w:szCs w:val="22"/>
        </w:rPr>
      </w:pPr>
      <w:bookmarkStart w:id="21" w:name="_Toc521394369"/>
      <w:r w:rsidRPr="00A77533">
        <w:rPr>
          <w:rFonts w:ascii="Arial" w:hAnsi="Arial" w:cs="Arial"/>
          <w:sz w:val="22"/>
          <w:szCs w:val="22"/>
        </w:rPr>
        <w:t xml:space="preserve">W skład Zespołu </w:t>
      </w:r>
      <w:r w:rsidR="00150B02" w:rsidRPr="00A77533">
        <w:rPr>
          <w:rFonts w:ascii="Arial" w:hAnsi="Arial" w:cs="Arial"/>
          <w:sz w:val="22"/>
          <w:szCs w:val="22"/>
        </w:rPr>
        <w:t>badawczego</w:t>
      </w:r>
      <w:r w:rsidR="002B2F5A" w:rsidRPr="00A77533">
        <w:rPr>
          <w:rFonts w:ascii="Arial" w:hAnsi="Arial" w:cs="Arial"/>
          <w:sz w:val="22"/>
          <w:szCs w:val="22"/>
        </w:rPr>
        <w:t xml:space="preserve"> </w:t>
      </w:r>
      <w:r w:rsidRPr="00A77533">
        <w:rPr>
          <w:rFonts w:ascii="Arial" w:hAnsi="Arial" w:cs="Arial"/>
          <w:sz w:val="22"/>
          <w:szCs w:val="22"/>
        </w:rPr>
        <w:t>Komisji do dalszego prowadzenia postępowania wyjaśniającego</w:t>
      </w:r>
      <w:r w:rsidR="00942FAB" w:rsidRPr="00A77533">
        <w:rPr>
          <w:rFonts w:ascii="Arial" w:hAnsi="Arial" w:cs="Arial"/>
          <w:sz w:val="22"/>
          <w:szCs w:val="22"/>
        </w:rPr>
        <w:t xml:space="preserve"> wyznaczeni zostali</w:t>
      </w:r>
      <w:r w:rsidRPr="00A77533">
        <w:rPr>
          <w:rFonts w:ascii="Arial" w:hAnsi="Arial" w:cs="Arial"/>
          <w:sz w:val="22"/>
          <w:szCs w:val="22"/>
        </w:rPr>
        <w:t>:</w:t>
      </w:r>
      <w:bookmarkEnd w:id="20"/>
      <w:bookmarkEnd w:id="21"/>
    </w:p>
    <w:p w14:paraId="3D85620C" w14:textId="77777777" w:rsidR="0069258A" w:rsidRPr="00A77533" w:rsidRDefault="0069258A" w:rsidP="00ED6176">
      <w:pPr>
        <w:tabs>
          <w:tab w:val="left" w:pos="8505"/>
        </w:tabs>
        <w:spacing w:line="276" w:lineRule="auto"/>
        <w:ind w:left="708" w:right="1"/>
        <w:jc w:val="both"/>
        <w:rPr>
          <w:rFonts w:ascii="Arial" w:hAnsi="Arial" w:cs="Arial"/>
          <w:sz w:val="22"/>
          <w:szCs w:val="22"/>
        </w:rPr>
      </w:pPr>
      <w:bookmarkStart w:id="22" w:name="_Toc434823865"/>
      <w:bookmarkStart w:id="23" w:name="_Toc521394370"/>
      <w:bookmarkStart w:id="24" w:name="_Toc434823868"/>
      <w:r w:rsidRPr="00A77533">
        <w:rPr>
          <w:rFonts w:ascii="Arial" w:hAnsi="Arial" w:cs="Arial"/>
          <w:sz w:val="22"/>
          <w:szCs w:val="22"/>
        </w:rPr>
        <w:t>Rafał Leśniowski – Kierujący Zespołem badawczym, Z-ca Przewodniczącego PKBWK</w:t>
      </w:r>
      <w:bookmarkStart w:id="25" w:name="_Toc434823866"/>
      <w:bookmarkEnd w:id="22"/>
      <w:bookmarkEnd w:id="23"/>
    </w:p>
    <w:p w14:paraId="410F2F57" w14:textId="77777777" w:rsidR="0069258A" w:rsidRPr="00A77533" w:rsidRDefault="0069258A" w:rsidP="00ED6176">
      <w:pPr>
        <w:tabs>
          <w:tab w:val="left" w:pos="8505"/>
        </w:tabs>
        <w:spacing w:line="276" w:lineRule="auto"/>
        <w:ind w:left="708" w:right="1"/>
        <w:jc w:val="both"/>
        <w:rPr>
          <w:rFonts w:ascii="Arial" w:hAnsi="Arial" w:cs="Arial"/>
          <w:sz w:val="22"/>
          <w:szCs w:val="22"/>
        </w:rPr>
      </w:pPr>
      <w:bookmarkStart w:id="26" w:name="_Toc521394371"/>
      <w:r w:rsidRPr="00A77533">
        <w:rPr>
          <w:rFonts w:ascii="Arial" w:hAnsi="Arial" w:cs="Arial"/>
          <w:sz w:val="22"/>
          <w:szCs w:val="22"/>
        </w:rPr>
        <w:t>oraz jako członkowie Zespołu badawczego:</w:t>
      </w:r>
      <w:bookmarkEnd w:id="25"/>
      <w:bookmarkEnd w:id="26"/>
    </w:p>
    <w:p w14:paraId="7E97FEC2" w14:textId="77777777" w:rsidR="0069258A" w:rsidRPr="00A77533" w:rsidRDefault="0069258A" w:rsidP="00ED6176">
      <w:pPr>
        <w:pStyle w:val="ListParagraph"/>
        <w:numPr>
          <w:ilvl w:val="0"/>
          <w:numId w:val="58"/>
        </w:numPr>
        <w:spacing w:line="276" w:lineRule="auto"/>
        <w:ind w:left="1428"/>
        <w:jc w:val="both"/>
        <w:rPr>
          <w:rStyle w:val="t3"/>
          <w:rFonts w:ascii="Arial" w:hAnsi="Arial" w:cs="Arial"/>
          <w:sz w:val="22"/>
          <w:szCs w:val="22"/>
        </w:rPr>
      </w:pPr>
      <w:bookmarkStart w:id="27" w:name="_Toc521394372"/>
      <w:r w:rsidRPr="00A77533">
        <w:rPr>
          <w:rStyle w:val="t3"/>
          <w:rFonts w:ascii="Arial" w:hAnsi="Arial" w:cs="Arial"/>
          <w:sz w:val="22"/>
          <w:szCs w:val="22"/>
        </w:rPr>
        <w:t>Andrzej Gniwek - członek stały PKBWK,</w:t>
      </w:r>
      <w:bookmarkEnd w:id="27"/>
    </w:p>
    <w:p w14:paraId="281556BC" w14:textId="77777777" w:rsidR="0069258A" w:rsidRPr="00A77533" w:rsidRDefault="0069258A" w:rsidP="00ED6176">
      <w:pPr>
        <w:pStyle w:val="ListParagraph"/>
        <w:numPr>
          <w:ilvl w:val="0"/>
          <w:numId w:val="58"/>
        </w:numPr>
        <w:spacing w:line="276" w:lineRule="auto"/>
        <w:ind w:left="1428"/>
        <w:jc w:val="both"/>
        <w:rPr>
          <w:rFonts w:ascii="Arial" w:hAnsi="Arial" w:cs="Arial"/>
          <w:sz w:val="22"/>
          <w:szCs w:val="22"/>
        </w:rPr>
      </w:pPr>
      <w:bookmarkStart w:id="28" w:name="_Toc521394373"/>
      <w:r w:rsidRPr="00A77533">
        <w:rPr>
          <w:rStyle w:val="t3"/>
          <w:rFonts w:ascii="Arial" w:hAnsi="Arial" w:cs="Arial"/>
          <w:sz w:val="22"/>
          <w:szCs w:val="22"/>
        </w:rPr>
        <w:t>Dionizy Jędrych - członek stały PKBWK.</w:t>
      </w:r>
      <w:bookmarkEnd w:id="28"/>
      <w:r w:rsidRPr="00A77533">
        <w:rPr>
          <w:rStyle w:val="t3"/>
          <w:rFonts w:ascii="Arial" w:hAnsi="Arial" w:cs="Arial"/>
          <w:sz w:val="22"/>
          <w:szCs w:val="22"/>
        </w:rPr>
        <w:t xml:space="preserve"> </w:t>
      </w:r>
      <w:bookmarkEnd w:id="24"/>
    </w:p>
    <w:p w14:paraId="55AD2052" w14:textId="59DFC5B0" w:rsidR="005B3DD1" w:rsidRPr="0069258A" w:rsidRDefault="00942FAB" w:rsidP="00ED6176">
      <w:pPr>
        <w:spacing w:before="120" w:after="0" w:line="276" w:lineRule="auto"/>
        <w:ind w:left="708"/>
        <w:jc w:val="both"/>
        <w:rPr>
          <w:rFonts w:ascii="Arial" w:hAnsi="Arial" w:cs="Arial"/>
          <w:sz w:val="22"/>
          <w:szCs w:val="22"/>
        </w:rPr>
      </w:pPr>
      <w:r w:rsidRPr="0069258A">
        <w:rPr>
          <w:rFonts w:ascii="Arial" w:hAnsi="Arial" w:cs="Arial"/>
          <w:sz w:val="22"/>
          <w:szCs w:val="22"/>
        </w:rPr>
        <w:t>Jednocześnie</w:t>
      </w:r>
      <w:r w:rsidR="00043388" w:rsidRPr="0069258A">
        <w:rPr>
          <w:rFonts w:ascii="Arial" w:hAnsi="Arial" w:cs="Arial"/>
          <w:sz w:val="22"/>
          <w:szCs w:val="22"/>
        </w:rPr>
        <w:t xml:space="preserve"> </w:t>
      </w:r>
      <w:r w:rsidR="00FA39C4" w:rsidRPr="0069258A">
        <w:rPr>
          <w:rFonts w:ascii="Arial" w:hAnsi="Arial" w:cs="Arial"/>
          <w:spacing w:val="2"/>
          <w:sz w:val="22"/>
          <w:szCs w:val="22"/>
        </w:rPr>
        <w:t>Przewodniczący PKBWK, zgodnie</w:t>
      </w:r>
      <w:r w:rsidR="006746C4" w:rsidRPr="0069258A">
        <w:rPr>
          <w:rFonts w:ascii="Arial" w:hAnsi="Arial" w:cs="Arial"/>
          <w:spacing w:val="2"/>
          <w:sz w:val="22"/>
          <w:szCs w:val="22"/>
        </w:rPr>
        <w:t xml:space="preserve"> z </w:t>
      </w:r>
      <w:r w:rsidR="00A91850" w:rsidRPr="0069258A">
        <w:rPr>
          <w:rFonts w:ascii="Arial" w:hAnsi="Arial" w:cs="Arial"/>
          <w:spacing w:val="2"/>
          <w:sz w:val="22"/>
          <w:szCs w:val="22"/>
        </w:rPr>
        <w:t>a</w:t>
      </w:r>
      <w:r w:rsidR="006746C4" w:rsidRPr="0069258A">
        <w:rPr>
          <w:rFonts w:ascii="Arial" w:hAnsi="Arial" w:cs="Arial"/>
          <w:spacing w:val="2"/>
          <w:sz w:val="22"/>
          <w:szCs w:val="22"/>
        </w:rPr>
        <w:t>rt. 28h</w:t>
      </w:r>
      <w:r w:rsidR="003813F0" w:rsidRPr="0069258A">
        <w:rPr>
          <w:rFonts w:ascii="Arial" w:hAnsi="Arial" w:cs="Arial"/>
          <w:spacing w:val="2"/>
          <w:sz w:val="22"/>
          <w:szCs w:val="22"/>
        </w:rPr>
        <w:t>, ust 2, pkt 5</w:t>
      </w:r>
      <w:r w:rsidR="00E00586" w:rsidRPr="0069258A">
        <w:rPr>
          <w:rFonts w:ascii="Arial" w:hAnsi="Arial" w:cs="Arial"/>
          <w:spacing w:val="2"/>
          <w:sz w:val="22"/>
          <w:szCs w:val="22"/>
        </w:rPr>
        <w:t xml:space="preserve"> </w:t>
      </w:r>
      <w:r w:rsidR="00A91850" w:rsidRPr="0069258A">
        <w:rPr>
          <w:rFonts w:ascii="Arial" w:hAnsi="Arial" w:cs="Arial"/>
          <w:sz w:val="22"/>
          <w:szCs w:val="22"/>
        </w:rPr>
        <w:t>u</w:t>
      </w:r>
      <w:r w:rsidR="000A6684" w:rsidRPr="0069258A">
        <w:rPr>
          <w:rFonts w:ascii="Arial" w:hAnsi="Arial" w:cs="Arial"/>
          <w:sz w:val="22"/>
          <w:szCs w:val="22"/>
        </w:rPr>
        <w:t xml:space="preserve">stawy z dnia </w:t>
      </w:r>
      <w:r w:rsidR="000A6684" w:rsidRPr="0069258A">
        <w:rPr>
          <w:rFonts w:ascii="Arial" w:hAnsi="Arial" w:cs="Arial"/>
          <w:sz w:val="22"/>
          <w:szCs w:val="22"/>
        </w:rPr>
        <w:br/>
        <w:t xml:space="preserve">28 </w:t>
      </w:r>
      <w:r w:rsidR="0069613B" w:rsidRPr="0069258A">
        <w:rPr>
          <w:rFonts w:ascii="Arial" w:hAnsi="Arial" w:cs="Arial"/>
          <w:sz w:val="22"/>
          <w:szCs w:val="22"/>
        </w:rPr>
        <w:t>marca 2003 r. o transporcie kolejowym</w:t>
      </w:r>
      <w:r w:rsidR="0069613B" w:rsidRPr="0069258A">
        <w:rPr>
          <w:rFonts w:ascii="Arial" w:hAnsi="Arial" w:cs="Arial"/>
          <w:b/>
          <w:sz w:val="22"/>
          <w:szCs w:val="22"/>
        </w:rPr>
        <w:t xml:space="preserve"> </w:t>
      </w:r>
      <w:r w:rsidR="0069613B" w:rsidRPr="0069258A">
        <w:rPr>
          <w:rFonts w:ascii="Arial" w:hAnsi="Arial" w:cs="Arial"/>
          <w:sz w:val="22"/>
          <w:szCs w:val="22"/>
        </w:rPr>
        <w:t xml:space="preserve">(Dz.U. </w:t>
      </w:r>
      <w:r w:rsidR="0069258A" w:rsidRPr="0069258A">
        <w:rPr>
          <w:rFonts w:ascii="Arial" w:hAnsi="Arial" w:cs="Arial"/>
          <w:sz w:val="22"/>
          <w:szCs w:val="22"/>
        </w:rPr>
        <w:t>z 2017</w:t>
      </w:r>
      <w:r w:rsidR="00A91850" w:rsidRPr="0069258A">
        <w:rPr>
          <w:rFonts w:ascii="Arial" w:hAnsi="Arial" w:cs="Arial"/>
          <w:sz w:val="22"/>
          <w:szCs w:val="22"/>
        </w:rPr>
        <w:t xml:space="preserve">, poz. </w:t>
      </w:r>
      <w:r w:rsidR="0069258A" w:rsidRPr="0069258A">
        <w:rPr>
          <w:rFonts w:ascii="Arial" w:hAnsi="Arial" w:cs="Arial"/>
          <w:sz w:val="22"/>
          <w:szCs w:val="22"/>
        </w:rPr>
        <w:t>2117</w:t>
      </w:r>
      <w:r w:rsidR="0069613B" w:rsidRPr="0069258A">
        <w:rPr>
          <w:rFonts w:ascii="Arial" w:hAnsi="Arial" w:cs="Arial"/>
          <w:sz w:val="22"/>
          <w:szCs w:val="22"/>
        </w:rPr>
        <w:t xml:space="preserve"> z późn. zm.),</w:t>
      </w:r>
      <w:r w:rsidR="00E00586" w:rsidRPr="0069258A">
        <w:rPr>
          <w:rFonts w:ascii="Arial" w:hAnsi="Arial" w:cs="Arial"/>
          <w:sz w:val="22"/>
          <w:szCs w:val="22"/>
        </w:rPr>
        <w:t xml:space="preserve"> </w:t>
      </w:r>
      <w:r w:rsidR="001C747F" w:rsidRPr="0069258A">
        <w:rPr>
          <w:rStyle w:val="Hyperlink"/>
          <w:rFonts w:ascii="Arial" w:hAnsi="Arial" w:cs="Arial"/>
          <w:color w:val="auto"/>
          <w:sz w:val="22"/>
          <w:szCs w:val="22"/>
          <w:u w:val="none"/>
        </w:rPr>
        <w:t>zwanej</w:t>
      </w:r>
      <w:r w:rsidR="005E1FF4" w:rsidRPr="0069258A">
        <w:rPr>
          <w:rStyle w:val="Hyperlink"/>
          <w:rFonts w:ascii="Arial" w:hAnsi="Arial" w:cs="Arial"/>
          <w:color w:val="auto"/>
          <w:sz w:val="22"/>
          <w:szCs w:val="22"/>
          <w:u w:val="none"/>
        </w:rPr>
        <w:t xml:space="preserve"> dalej „</w:t>
      </w:r>
      <w:r w:rsidR="0069258A" w:rsidRPr="0069258A">
        <w:rPr>
          <w:rStyle w:val="Hyperlink"/>
          <w:rFonts w:ascii="Arial" w:hAnsi="Arial" w:cs="Arial"/>
          <w:color w:val="auto"/>
          <w:sz w:val="22"/>
          <w:szCs w:val="22"/>
          <w:u w:val="none"/>
        </w:rPr>
        <w:t>u</w:t>
      </w:r>
      <w:r w:rsidR="005E1FF4" w:rsidRPr="0069258A">
        <w:rPr>
          <w:rStyle w:val="Hyperlink"/>
          <w:rFonts w:ascii="Arial" w:hAnsi="Arial" w:cs="Arial"/>
          <w:color w:val="auto"/>
          <w:sz w:val="22"/>
          <w:szCs w:val="22"/>
          <w:u w:val="none"/>
        </w:rPr>
        <w:t>stawą o transporcie kolejowym”</w:t>
      </w:r>
      <w:r w:rsidR="00002EF6" w:rsidRPr="0069258A">
        <w:rPr>
          <w:rFonts w:ascii="Arial" w:hAnsi="Arial" w:cs="Arial"/>
          <w:sz w:val="22"/>
          <w:szCs w:val="22"/>
        </w:rPr>
        <w:t>)</w:t>
      </w:r>
      <w:r w:rsidR="00002EF6" w:rsidRPr="0069258A">
        <w:rPr>
          <w:rFonts w:ascii="Arial" w:hAnsi="Arial" w:cs="Arial"/>
          <w:i/>
          <w:spacing w:val="2"/>
          <w:sz w:val="22"/>
          <w:szCs w:val="22"/>
        </w:rPr>
        <w:t>,</w:t>
      </w:r>
      <w:r w:rsidR="00E00586" w:rsidRPr="0069258A">
        <w:rPr>
          <w:rFonts w:ascii="Arial" w:hAnsi="Arial" w:cs="Arial"/>
          <w:i/>
          <w:spacing w:val="2"/>
          <w:sz w:val="22"/>
          <w:szCs w:val="22"/>
        </w:rPr>
        <w:t xml:space="preserve"> </w:t>
      </w:r>
      <w:r w:rsidR="005E1FF4" w:rsidRPr="0069258A">
        <w:rPr>
          <w:rFonts w:ascii="Arial" w:hAnsi="Arial" w:cs="Arial"/>
          <w:spacing w:val="2"/>
          <w:sz w:val="22"/>
          <w:szCs w:val="22"/>
        </w:rPr>
        <w:t>zo</w:t>
      </w:r>
      <w:r w:rsidR="00FA39C4" w:rsidRPr="0069258A">
        <w:rPr>
          <w:rFonts w:ascii="Arial" w:hAnsi="Arial" w:cs="Arial"/>
          <w:spacing w:val="2"/>
          <w:sz w:val="22"/>
          <w:szCs w:val="22"/>
        </w:rPr>
        <w:t xml:space="preserve">bowiązał </w:t>
      </w:r>
      <w:r w:rsidR="00FA39C4" w:rsidRPr="0069258A">
        <w:rPr>
          <w:rFonts w:ascii="Arial" w:hAnsi="Arial" w:cs="Arial"/>
          <w:sz w:val="22"/>
          <w:szCs w:val="22"/>
        </w:rPr>
        <w:t>dotychczasow</w:t>
      </w:r>
      <w:r w:rsidR="0069258A" w:rsidRPr="0069258A">
        <w:rPr>
          <w:rFonts w:ascii="Arial" w:hAnsi="Arial" w:cs="Arial"/>
          <w:sz w:val="22"/>
          <w:szCs w:val="22"/>
        </w:rPr>
        <w:t xml:space="preserve">ego przewodniczącego komisji kolejowej </w:t>
      </w:r>
      <w:r w:rsidR="005B09C9" w:rsidRPr="0069258A">
        <w:rPr>
          <w:rFonts w:ascii="Arial" w:hAnsi="Arial" w:cs="Arial"/>
          <w:sz w:val="22"/>
          <w:szCs w:val="22"/>
        </w:rPr>
        <w:t>do współpracy z Zespołem badawczym</w:t>
      </w:r>
      <w:r w:rsidR="00976474" w:rsidRPr="0069258A">
        <w:rPr>
          <w:rFonts w:ascii="Arial" w:hAnsi="Arial" w:cs="Arial"/>
          <w:sz w:val="22"/>
          <w:szCs w:val="22"/>
        </w:rPr>
        <w:t xml:space="preserve">, </w:t>
      </w:r>
      <w:r w:rsidR="00FA39C4" w:rsidRPr="0069258A">
        <w:rPr>
          <w:rFonts w:ascii="Arial" w:hAnsi="Arial" w:cs="Arial"/>
          <w:spacing w:val="2"/>
          <w:sz w:val="22"/>
          <w:szCs w:val="22"/>
        </w:rPr>
        <w:t>na podstawie pisemnego zobowiązania skierowane</w:t>
      </w:r>
      <w:r w:rsidR="000A6684" w:rsidRPr="0069258A">
        <w:rPr>
          <w:rFonts w:ascii="Arial" w:hAnsi="Arial" w:cs="Arial"/>
          <w:spacing w:val="2"/>
          <w:sz w:val="22"/>
          <w:szCs w:val="22"/>
        </w:rPr>
        <w:t xml:space="preserve">go do </w:t>
      </w:r>
      <w:r w:rsidR="0069258A" w:rsidRPr="0069258A">
        <w:rPr>
          <w:rFonts w:ascii="Arial" w:hAnsi="Arial" w:cs="Arial"/>
          <w:spacing w:val="2"/>
          <w:sz w:val="22"/>
          <w:szCs w:val="22"/>
        </w:rPr>
        <w:t>jego pracodawcy</w:t>
      </w:r>
      <w:r w:rsidR="00FA39C4" w:rsidRPr="0069258A">
        <w:rPr>
          <w:rFonts w:ascii="Arial" w:hAnsi="Arial" w:cs="Arial"/>
          <w:spacing w:val="2"/>
          <w:sz w:val="22"/>
          <w:szCs w:val="22"/>
        </w:rPr>
        <w:t xml:space="preserve"> za pismem </w:t>
      </w:r>
      <w:r w:rsidR="00E81299" w:rsidRPr="0069258A">
        <w:rPr>
          <w:rFonts w:ascii="Arial" w:hAnsi="Arial" w:cs="Arial"/>
          <w:spacing w:val="2"/>
          <w:sz w:val="22"/>
          <w:szCs w:val="22"/>
        </w:rPr>
        <w:t>n</w:t>
      </w:r>
      <w:r w:rsidR="00FA39C4" w:rsidRPr="0069258A">
        <w:rPr>
          <w:rFonts w:ascii="Arial" w:hAnsi="Arial" w:cs="Arial"/>
          <w:spacing w:val="2"/>
          <w:sz w:val="22"/>
          <w:szCs w:val="22"/>
        </w:rPr>
        <w:t>r</w:t>
      </w:r>
      <w:r w:rsidR="00E00586" w:rsidRPr="0069258A">
        <w:rPr>
          <w:rFonts w:ascii="Arial" w:hAnsi="Arial" w:cs="Arial"/>
          <w:spacing w:val="2"/>
          <w:sz w:val="22"/>
          <w:szCs w:val="22"/>
        </w:rPr>
        <w:t xml:space="preserve"> </w:t>
      </w:r>
      <w:r w:rsidR="00FA39C4" w:rsidRPr="0069258A">
        <w:rPr>
          <w:rFonts w:ascii="Arial" w:hAnsi="Arial" w:cs="Arial"/>
          <w:spacing w:val="2"/>
          <w:sz w:val="22"/>
          <w:szCs w:val="22"/>
        </w:rPr>
        <w:t>PKBW</w:t>
      </w:r>
      <w:r w:rsidR="005E4C92" w:rsidRPr="0069258A">
        <w:rPr>
          <w:rFonts w:ascii="Arial" w:hAnsi="Arial" w:cs="Arial"/>
          <w:spacing w:val="2"/>
          <w:sz w:val="22"/>
          <w:szCs w:val="22"/>
        </w:rPr>
        <w:t>K.4631.</w:t>
      </w:r>
      <w:r w:rsidR="0069258A" w:rsidRPr="0069258A">
        <w:rPr>
          <w:rFonts w:ascii="Arial" w:hAnsi="Arial" w:cs="Arial"/>
          <w:spacing w:val="2"/>
          <w:sz w:val="22"/>
          <w:szCs w:val="22"/>
        </w:rPr>
        <w:t>52.2017</w:t>
      </w:r>
      <w:r w:rsidR="000A5DD9" w:rsidRPr="0069258A">
        <w:rPr>
          <w:rFonts w:ascii="Arial" w:hAnsi="Arial" w:cs="Arial"/>
          <w:spacing w:val="2"/>
          <w:sz w:val="22"/>
          <w:szCs w:val="22"/>
        </w:rPr>
        <w:t>.BP</w:t>
      </w:r>
      <w:r w:rsidR="0069258A" w:rsidRPr="0069258A">
        <w:rPr>
          <w:rFonts w:ascii="Arial" w:hAnsi="Arial" w:cs="Arial"/>
          <w:spacing w:val="2"/>
          <w:sz w:val="22"/>
          <w:szCs w:val="22"/>
        </w:rPr>
        <w:t xml:space="preserve"> z dnia 08.11</w:t>
      </w:r>
      <w:r w:rsidR="00C53236" w:rsidRPr="0069258A">
        <w:rPr>
          <w:rFonts w:ascii="Arial" w:hAnsi="Arial" w:cs="Arial"/>
          <w:spacing w:val="2"/>
          <w:sz w:val="22"/>
          <w:szCs w:val="22"/>
        </w:rPr>
        <w:t>.</w:t>
      </w:r>
      <w:r w:rsidR="001612A4" w:rsidRPr="0069258A">
        <w:rPr>
          <w:rFonts w:ascii="Arial" w:hAnsi="Arial" w:cs="Arial"/>
          <w:spacing w:val="2"/>
          <w:sz w:val="22"/>
          <w:szCs w:val="22"/>
        </w:rPr>
        <w:t>20</w:t>
      </w:r>
      <w:r w:rsidR="000A5DD9" w:rsidRPr="0069258A">
        <w:rPr>
          <w:rFonts w:ascii="Arial" w:hAnsi="Arial" w:cs="Arial"/>
          <w:spacing w:val="2"/>
          <w:sz w:val="22"/>
          <w:szCs w:val="22"/>
        </w:rPr>
        <w:t>17</w:t>
      </w:r>
      <w:r w:rsidR="00FA39C4" w:rsidRPr="0069258A">
        <w:rPr>
          <w:rFonts w:ascii="Arial" w:hAnsi="Arial" w:cs="Arial"/>
          <w:spacing w:val="2"/>
          <w:sz w:val="22"/>
          <w:szCs w:val="22"/>
        </w:rPr>
        <w:t xml:space="preserve"> r. </w:t>
      </w:r>
    </w:p>
    <w:p w14:paraId="6DBDC234" w14:textId="094211DF" w:rsidR="00FA39C4" w:rsidRPr="000901CC" w:rsidRDefault="00FA39C4" w:rsidP="00ED6176">
      <w:pPr>
        <w:spacing w:before="120" w:after="0" w:line="276" w:lineRule="auto"/>
        <w:ind w:left="708"/>
        <w:jc w:val="both"/>
        <w:rPr>
          <w:rFonts w:ascii="Arial" w:hAnsi="Arial" w:cs="Arial"/>
          <w:spacing w:val="2"/>
          <w:sz w:val="22"/>
          <w:szCs w:val="24"/>
        </w:rPr>
      </w:pPr>
      <w:r w:rsidRPr="000901CC">
        <w:rPr>
          <w:rFonts w:ascii="Arial" w:hAnsi="Arial" w:cs="Arial"/>
          <w:spacing w:val="2"/>
          <w:sz w:val="22"/>
          <w:szCs w:val="24"/>
        </w:rPr>
        <w:t>W związku z podjęciem przez Przewodniczącego PKBWK decyzji o przejęciu postępowa</w:t>
      </w:r>
      <w:r w:rsidR="00A91850" w:rsidRPr="000901CC">
        <w:rPr>
          <w:rFonts w:ascii="Arial" w:hAnsi="Arial" w:cs="Arial"/>
          <w:spacing w:val="2"/>
          <w:sz w:val="22"/>
          <w:szCs w:val="24"/>
        </w:rPr>
        <w:t>nia przez Zespół</w:t>
      </w:r>
      <w:r w:rsidR="00CE5E3E" w:rsidRPr="000901CC">
        <w:rPr>
          <w:rFonts w:ascii="Arial" w:hAnsi="Arial" w:cs="Arial"/>
          <w:spacing w:val="2"/>
          <w:sz w:val="22"/>
          <w:szCs w:val="24"/>
        </w:rPr>
        <w:t xml:space="preserve"> badawczy</w:t>
      </w:r>
      <w:r w:rsidR="00A91850" w:rsidRPr="000901CC">
        <w:rPr>
          <w:rFonts w:ascii="Arial" w:hAnsi="Arial" w:cs="Arial"/>
          <w:spacing w:val="2"/>
          <w:sz w:val="22"/>
          <w:szCs w:val="24"/>
        </w:rPr>
        <w:t>, na podstawie a</w:t>
      </w:r>
      <w:r w:rsidRPr="000901CC">
        <w:rPr>
          <w:rFonts w:ascii="Arial" w:hAnsi="Arial" w:cs="Arial"/>
          <w:spacing w:val="2"/>
          <w:sz w:val="22"/>
          <w:szCs w:val="24"/>
        </w:rPr>
        <w:t>rt. 28e</w:t>
      </w:r>
      <w:r w:rsidR="005E1FF4" w:rsidRPr="000901CC">
        <w:rPr>
          <w:rFonts w:ascii="Arial" w:hAnsi="Arial" w:cs="Arial"/>
          <w:spacing w:val="2"/>
          <w:sz w:val="22"/>
          <w:szCs w:val="24"/>
        </w:rPr>
        <w:t xml:space="preserve">, ust. 4 </w:t>
      </w:r>
      <w:r w:rsidR="0069258A" w:rsidRPr="000901CC">
        <w:rPr>
          <w:rFonts w:ascii="Arial" w:hAnsi="Arial" w:cs="Arial"/>
          <w:spacing w:val="2"/>
          <w:sz w:val="22"/>
          <w:szCs w:val="24"/>
        </w:rPr>
        <w:t>ustawy o transporcie kolejowym,</w:t>
      </w:r>
      <w:r w:rsidR="00043388" w:rsidRPr="000901CC">
        <w:rPr>
          <w:rFonts w:ascii="Arial" w:hAnsi="Arial" w:cs="Arial"/>
          <w:i/>
          <w:spacing w:val="2"/>
          <w:sz w:val="22"/>
          <w:szCs w:val="24"/>
        </w:rPr>
        <w:t xml:space="preserve"> </w:t>
      </w:r>
      <w:r w:rsidR="006676B1" w:rsidRPr="000901CC">
        <w:rPr>
          <w:rFonts w:ascii="Arial" w:hAnsi="Arial" w:cs="Arial"/>
          <w:spacing w:val="2"/>
          <w:sz w:val="22"/>
          <w:szCs w:val="24"/>
        </w:rPr>
        <w:t>Komisja w</w:t>
      </w:r>
      <w:r w:rsidR="00043388" w:rsidRPr="000901CC">
        <w:rPr>
          <w:rFonts w:ascii="Arial" w:hAnsi="Arial" w:cs="Arial"/>
          <w:spacing w:val="2"/>
          <w:sz w:val="22"/>
          <w:szCs w:val="24"/>
        </w:rPr>
        <w:t xml:space="preserve"> </w:t>
      </w:r>
      <w:r w:rsidR="006676B1" w:rsidRPr="000901CC">
        <w:rPr>
          <w:rFonts w:ascii="Arial" w:hAnsi="Arial" w:cs="Arial"/>
          <w:spacing w:val="2"/>
          <w:sz w:val="22"/>
          <w:szCs w:val="24"/>
        </w:rPr>
        <w:t>dniu</w:t>
      </w:r>
      <w:r w:rsidR="002B2F5A" w:rsidRPr="000901CC">
        <w:rPr>
          <w:rFonts w:ascii="Arial" w:hAnsi="Arial" w:cs="Arial"/>
          <w:spacing w:val="2"/>
          <w:sz w:val="22"/>
          <w:szCs w:val="24"/>
        </w:rPr>
        <w:t xml:space="preserve"> </w:t>
      </w:r>
      <w:r w:rsidR="000901CC" w:rsidRPr="000901CC">
        <w:rPr>
          <w:rFonts w:ascii="Arial" w:hAnsi="Arial" w:cs="Arial"/>
          <w:spacing w:val="2"/>
          <w:sz w:val="22"/>
          <w:szCs w:val="24"/>
        </w:rPr>
        <w:t>13.11.</w:t>
      </w:r>
      <w:r w:rsidR="00316CC4" w:rsidRPr="000901CC">
        <w:rPr>
          <w:rFonts w:ascii="Arial" w:hAnsi="Arial" w:cs="Arial"/>
          <w:spacing w:val="2"/>
          <w:sz w:val="22"/>
          <w:szCs w:val="24"/>
        </w:rPr>
        <w:t>2017</w:t>
      </w:r>
      <w:r w:rsidR="000901CC" w:rsidRPr="000901CC">
        <w:rPr>
          <w:rFonts w:ascii="Arial" w:hAnsi="Arial" w:cs="Arial"/>
          <w:spacing w:val="2"/>
          <w:sz w:val="22"/>
          <w:szCs w:val="24"/>
        </w:rPr>
        <w:t xml:space="preserve"> </w:t>
      </w:r>
      <w:r w:rsidRPr="000901CC">
        <w:rPr>
          <w:rFonts w:ascii="Arial" w:hAnsi="Arial" w:cs="Arial"/>
          <w:spacing w:val="2"/>
          <w:sz w:val="22"/>
          <w:szCs w:val="24"/>
        </w:rPr>
        <w:t xml:space="preserve">r. zgłosiła ten fakt </w:t>
      </w:r>
      <w:r w:rsidR="00650284" w:rsidRPr="000901CC">
        <w:rPr>
          <w:rFonts w:ascii="Arial" w:hAnsi="Arial" w:cs="Arial"/>
          <w:sz w:val="22"/>
          <w:szCs w:val="22"/>
        </w:rPr>
        <w:t>Agencji Kolejowej Unii Europejskiej („EUAR”</w:t>
      </w:r>
      <w:r w:rsidR="00650284" w:rsidRPr="000901CC">
        <w:rPr>
          <w:rFonts w:ascii="Arial" w:hAnsi="Arial" w:cs="Arial"/>
          <w:spacing w:val="2"/>
          <w:sz w:val="22"/>
          <w:szCs w:val="24"/>
        </w:rPr>
        <w:t xml:space="preserve">) </w:t>
      </w:r>
      <w:r w:rsidRPr="000901CC">
        <w:rPr>
          <w:rFonts w:ascii="Arial" w:hAnsi="Arial" w:cs="Arial"/>
          <w:spacing w:val="2"/>
          <w:sz w:val="22"/>
          <w:szCs w:val="24"/>
        </w:rPr>
        <w:t xml:space="preserve">za pośrednictwem systemu informatycznego </w:t>
      </w:r>
      <w:r w:rsidR="00C53236" w:rsidRPr="000901CC">
        <w:rPr>
          <w:rFonts w:ascii="Arial" w:hAnsi="Arial" w:cs="Arial"/>
          <w:spacing w:val="2"/>
          <w:sz w:val="22"/>
          <w:szCs w:val="24"/>
        </w:rPr>
        <w:t>„</w:t>
      </w:r>
      <w:r w:rsidRPr="000901CC">
        <w:rPr>
          <w:rFonts w:ascii="Arial" w:hAnsi="Arial" w:cs="Arial"/>
          <w:spacing w:val="2"/>
          <w:sz w:val="22"/>
          <w:szCs w:val="24"/>
        </w:rPr>
        <w:t>ERAIL</w:t>
      </w:r>
      <w:r w:rsidR="00C53236" w:rsidRPr="000901CC">
        <w:rPr>
          <w:rFonts w:ascii="Arial" w:hAnsi="Arial" w:cs="Arial"/>
          <w:spacing w:val="2"/>
          <w:sz w:val="22"/>
          <w:szCs w:val="24"/>
        </w:rPr>
        <w:t>”</w:t>
      </w:r>
      <w:r w:rsidRPr="000901CC">
        <w:rPr>
          <w:rFonts w:ascii="Arial" w:hAnsi="Arial" w:cs="Arial"/>
          <w:spacing w:val="2"/>
          <w:sz w:val="22"/>
          <w:szCs w:val="24"/>
        </w:rPr>
        <w:t xml:space="preserve"> i </w:t>
      </w:r>
      <w:r w:rsidR="002A4A81" w:rsidRPr="000901CC">
        <w:rPr>
          <w:rFonts w:ascii="Arial" w:hAnsi="Arial" w:cs="Arial"/>
          <w:spacing w:val="2"/>
          <w:sz w:val="22"/>
          <w:szCs w:val="24"/>
        </w:rPr>
        <w:t xml:space="preserve">powyższe </w:t>
      </w:r>
      <w:r w:rsidR="0030793A" w:rsidRPr="000901CC">
        <w:rPr>
          <w:rFonts w:ascii="Arial" w:hAnsi="Arial" w:cs="Arial"/>
          <w:spacing w:val="2"/>
          <w:sz w:val="22"/>
          <w:szCs w:val="24"/>
        </w:rPr>
        <w:t xml:space="preserve">zdarzenie zostało </w:t>
      </w:r>
      <w:r w:rsidRPr="000901CC">
        <w:rPr>
          <w:rFonts w:ascii="Arial" w:hAnsi="Arial" w:cs="Arial"/>
          <w:spacing w:val="2"/>
          <w:sz w:val="22"/>
          <w:szCs w:val="24"/>
        </w:rPr>
        <w:t>zarejestrowane w</w:t>
      </w:r>
      <w:r w:rsidR="00E00586" w:rsidRPr="000901CC">
        <w:rPr>
          <w:rFonts w:ascii="Arial" w:hAnsi="Arial" w:cs="Arial"/>
          <w:spacing w:val="2"/>
          <w:sz w:val="22"/>
          <w:szCs w:val="24"/>
        </w:rPr>
        <w:t xml:space="preserve"> </w:t>
      </w:r>
      <w:r w:rsidR="006676B1" w:rsidRPr="000901CC">
        <w:rPr>
          <w:rFonts w:ascii="Arial" w:hAnsi="Arial" w:cs="Arial"/>
          <w:spacing w:val="2"/>
          <w:sz w:val="22"/>
          <w:szCs w:val="24"/>
        </w:rPr>
        <w:t xml:space="preserve">bazie </w:t>
      </w:r>
      <w:r w:rsidR="00B505F4" w:rsidRPr="000901CC">
        <w:rPr>
          <w:rFonts w:ascii="Arial" w:hAnsi="Arial" w:cs="Arial"/>
          <w:spacing w:val="2"/>
          <w:sz w:val="22"/>
          <w:szCs w:val="24"/>
        </w:rPr>
        <w:t xml:space="preserve">zdarzeń EUAR </w:t>
      </w:r>
      <w:r w:rsidR="009B4E31" w:rsidRPr="000901CC">
        <w:rPr>
          <w:rFonts w:ascii="Arial" w:hAnsi="Arial" w:cs="Arial"/>
          <w:spacing w:val="2"/>
          <w:sz w:val="22"/>
          <w:szCs w:val="24"/>
        </w:rPr>
        <w:t xml:space="preserve">pod numerem </w:t>
      </w:r>
      <w:r w:rsidR="000901CC" w:rsidRPr="000901CC">
        <w:rPr>
          <w:rFonts w:ascii="Arial" w:hAnsi="Arial" w:cs="Arial"/>
          <w:b/>
          <w:spacing w:val="2"/>
          <w:sz w:val="22"/>
          <w:szCs w:val="24"/>
        </w:rPr>
        <w:t>PL-5488</w:t>
      </w:r>
      <w:r w:rsidRPr="000901CC">
        <w:rPr>
          <w:rFonts w:ascii="Arial" w:hAnsi="Arial" w:cs="Arial"/>
          <w:spacing w:val="2"/>
          <w:sz w:val="22"/>
          <w:szCs w:val="24"/>
        </w:rPr>
        <w:t xml:space="preserve">. </w:t>
      </w:r>
    </w:p>
    <w:p w14:paraId="23D02B9F" w14:textId="77777777" w:rsidR="00FA39C4" w:rsidRPr="000C608E" w:rsidRDefault="00846359" w:rsidP="00ED6176">
      <w:pPr>
        <w:spacing w:before="120" w:after="240" w:line="276" w:lineRule="auto"/>
        <w:ind w:left="708"/>
        <w:jc w:val="both"/>
        <w:rPr>
          <w:rFonts w:ascii="Arial" w:hAnsi="Arial" w:cs="Arial"/>
          <w:spacing w:val="2"/>
          <w:sz w:val="22"/>
          <w:szCs w:val="22"/>
        </w:rPr>
      </w:pPr>
      <w:r w:rsidRPr="000C608E">
        <w:rPr>
          <w:rFonts w:ascii="Arial" w:hAnsi="Arial" w:cs="Arial"/>
          <w:spacing w:val="2"/>
          <w:sz w:val="22"/>
          <w:szCs w:val="22"/>
        </w:rPr>
        <w:t>W</w:t>
      </w:r>
      <w:r w:rsidR="00FA39C4" w:rsidRPr="000C608E">
        <w:rPr>
          <w:rFonts w:ascii="Arial" w:hAnsi="Arial" w:cs="Arial"/>
          <w:spacing w:val="2"/>
          <w:sz w:val="22"/>
          <w:szCs w:val="22"/>
        </w:rPr>
        <w:t xml:space="preserve"> dn</w:t>
      </w:r>
      <w:r w:rsidR="000901CC" w:rsidRPr="000C608E">
        <w:rPr>
          <w:rFonts w:ascii="Arial" w:hAnsi="Arial" w:cs="Arial"/>
          <w:spacing w:val="2"/>
          <w:sz w:val="22"/>
          <w:szCs w:val="22"/>
        </w:rPr>
        <w:t>iu 14.11.</w:t>
      </w:r>
      <w:r w:rsidRPr="000C608E">
        <w:rPr>
          <w:rFonts w:ascii="Arial" w:hAnsi="Arial" w:cs="Arial"/>
          <w:spacing w:val="2"/>
          <w:sz w:val="22"/>
          <w:szCs w:val="22"/>
        </w:rPr>
        <w:t>2017</w:t>
      </w:r>
      <w:r w:rsidR="00FA39C4" w:rsidRPr="000C608E">
        <w:rPr>
          <w:rFonts w:ascii="Arial" w:hAnsi="Arial" w:cs="Arial"/>
          <w:spacing w:val="2"/>
          <w:sz w:val="22"/>
          <w:szCs w:val="22"/>
        </w:rPr>
        <w:t xml:space="preserve"> r. </w:t>
      </w:r>
      <w:r w:rsidR="004857DC" w:rsidRPr="000C608E">
        <w:rPr>
          <w:rFonts w:ascii="Arial" w:hAnsi="Arial" w:cs="Arial"/>
          <w:spacing w:val="2"/>
          <w:sz w:val="22"/>
          <w:szCs w:val="22"/>
        </w:rPr>
        <w:t>w</w:t>
      </w:r>
      <w:r w:rsidR="00316CC4" w:rsidRPr="000C608E">
        <w:rPr>
          <w:rFonts w:ascii="Arial" w:hAnsi="Arial" w:cs="Arial"/>
          <w:spacing w:val="2"/>
          <w:sz w:val="22"/>
          <w:szCs w:val="22"/>
        </w:rPr>
        <w:t xml:space="preserve"> </w:t>
      </w:r>
      <w:r w:rsidR="005B3DD1" w:rsidRPr="000C608E">
        <w:rPr>
          <w:rFonts w:ascii="Arial" w:hAnsi="Arial" w:cs="Arial"/>
          <w:spacing w:val="2"/>
          <w:sz w:val="22"/>
          <w:szCs w:val="22"/>
        </w:rPr>
        <w:t xml:space="preserve">siedzibie </w:t>
      </w:r>
      <w:r w:rsidR="00316CC4" w:rsidRPr="000C608E">
        <w:rPr>
          <w:rFonts w:ascii="Arial" w:hAnsi="Arial" w:cs="Arial"/>
          <w:spacing w:val="2"/>
          <w:sz w:val="22"/>
          <w:szCs w:val="22"/>
        </w:rPr>
        <w:t xml:space="preserve">Zakładu Linii Kolejowych w </w:t>
      </w:r>
      <w:r w:rsidR="000901CC" w:rsidRPr="000C608E">
        <w:rPr>
          <w:rFonts w:ascii="Arial" w:hAnsi="Arial" w:cs="Arial"/>
          <w:spacing w:val="2"/>
          <w:sz w:val="22"/>
          <w:szCs w:val="22"/>
        </w:rPr>
        <w:t>Białymstoku</w:t>
      </w:r>
      <w:r w:rsidR="005E1FF4" w:rsidRPr="000C608E">
        <w:rPr>
          <w:rFonts w:ascii="Arial" w:hAnsi="Arial" w:cs="Arial"/>
          <w:spacing w:val="2"/>
          <w:sz w:val="22"/>
          <w:szCs w:val="22"/>
        </w:rPr>
        <w:t>,</w:t>
      </w:r>
      <w:r w:rsidR="0069613B" w:rsidRPr="000C608E">
        <w:rPr>
          <w:rFonts w:ascii="Arial" w:hAnsi="Arial" w:cs="Arial"/>
          <w:spacing w:val="2"/>
          <w:sz w:val="22"/>
          <w:szCs w:val="22"/>
        </w:rPr>
        <w:t xml:space="preserve"> </w:t>
      </w:r>
      <w:r w:rsidR="005E1FF4" w:rsidRPr="000C608E">
        <w:rPr>
          <w:rFonts w:ascii="Arial" w:hAnsi="Arial" w:cs="Arial"/>
          <w:spacing w:val="2"/>
          <w:sz w:val="22"/>
          <w:szCs w:val="22"/>
        </w:rPr>
        <w:t>nastąpiło formalne przekazanie Z</w:t>
      </w:r>
      <w:r w:rsidR="00FA39C4" w:rsidRPr="000C608E">
        <w:rPr>
          <w:rFonts w:ascii="Arial" w:hAnsi="Arial" w:cs="Arial"/>
          <w:spacing w:val="2"/>
          <w:sz w:val="22"/>
          <w:szCs w:val="22"/>
        </w:rPr>
        <w:t xml:space="preserve">espołowi </w:t>
      </w:r>
      <w:r w:rsidR="000901CC" w:rsidRPr="000C608E">
        <w:rPr>
          <w:rFonts w:ascii="Arial" w:hAnsi="Arial" w:cs="Arial"/>
          <w:spacing w:val="2"/>
          <w:sz w:val="22"/>
          <w:szCs w:val="22"/>
        </w:rPr>
        <w:t xml:space="preserve">badawczemu </w:t>
      </w:r>
      <w:r w:rsidR="001E471F" w:rsidRPr="000C608E">
        <w:rPr>
          <w:rFonts w:ascii="Arial" w:hAnsi="Arial" w:cs="Arial"/>
          <w:spacing w:val="2"/>
          <w:sz w:val="22"/>
          <w:szCs w:val="22"/>
        </w:rPr>
        <w:t>Protokół</w:t>
      </w:r>
      <w:r w:rsidR="00E00586" w:rsidRPr="000C608E">
        <w:rPr>
          <w:rFonts w:ascii="Arial" w:hAnsi="Arial" w:cs="Arial"/>
          <w:spacing w:val="2"/>
          <w:sz w:val="22"/>
          <w:szCs w:val="22"/>
        </w:rPr>
        <w:t xml:space="preserve">em zdawczo </w:t>
      </w:r>
      <w:r w:rsidRPr="000C608E">
        <w:rPr>
          <w:rFonts w:ascii="Arial" w:hAnsi="Arial" w:cs="Arial"/>
          <w:spacing w:val="2"/>
          <w:sz w:val="22"/>
          <w:szCs w:val="22"/>
        </w:rPr>
        <w:t>– odbiorczym</w:t>
      </w:r>
      <w:r w:rsidR="000901CC" w:rsidRPr="000C608E">
        <w:rPr>
          <w:rFonts w:ascii="Arial" w:hAnsi="Arial" w:cs="Arial"/>
          <w:spacing w:val="2"/>
          <w:sz w:val="22"/>
          <w:szCs w:val="22"/>
        </w:rPr>
        <w:t xml:space="preserve"> nr IZKD-732-9.3/2017</w:t>
      </w:r>
      <w:r w:rsidRPr="000C608E">
        <w:rPr>
          <w:rFonts w:ascii="Arial" w:hAnsi="Arial" w:cs="Arial"/>
          <w:spacing w:val="2"/>
          <w:sz w:val="22"/>
          <w:szCs w:val="22"/>
        </w:rPr>
        <w:t xml:space="preserve"> </w:t>
      </w:r>
      <w:r w:rsidR="000901CC" w:rsidRPr="000C608E">
        <w:rPr>
          <w:rFonts w:ascii="Arial" w:hAnsi="Arial" w:cs="Arial"/>
          <w:spacing w:val="2"/>
          <w:sz w:val="22"/>
          <w:szCs w:val="22"/>
        </w:rPr>
        <w:t xml:space="preserve">dokumentów </w:t>
      </w:r>
      <w:r w:rsidR="004D3B36" w:rsidRPr="000C608E">
        <w:rPr>
          <w:rFonts w:ascii="Arial" w:hAnsi="Arial" w:cs="Arial"/>
          <w:spacing w:val="2"/>
          <w:sz w:val="22"/>
          <w:szCs w:val="22"/>
        </w:rPr>
        <w:t xml:space="preserve">dotychczas </w:t>
      </w:r>
      <w:r w:rsidR="000901CC" w:rsidRPr="000C608E">
        <w:rPr>
          <w:rFonts w:ascii="Arial" w:hAnsi="Arial" w:cs="Arial"/>
          <w:spacing w:val="2"/>
          <w:sz w:val="22"/>
          <w:szCs w:val="22"/>
        </w:rPr>
        <w:t xml:space="preserve">prowadzonego </w:t>
      </w:r>
      <w:r w:rsidR="00500025" w:rsidRPr="000C608E">
        <w:rPr>
          <w:rFonts w:ascii="Arial" w:hAnsi="Arial" w:cs="Arial"/>
          <w:spacing w:val="2"/>
          <w:sz w:val="22"/>
          <w:szCs w:val="22"/>
        </w:rPr>
        <w:t xml:space="preserve">postępowania </w:t>
      </w:r>
      <w:r w:rsidR="000901CC" w:rsidRPr="000C608E">
        <w:rPr>
          <w:rFonts w:ascii="Arial" w:hAnsi="Arial" w:cs="Arial"/>
          <w:spacing w:val="2"/>
          <w:sz w:val="22"/>
          <w:szCs w:val="22"/>
        </w:rPr>
        <w:t xml:space="preserve">przez komisję </w:t>
      </w:r>
      <w:r w:rsidR="00500025" w:rsidRPr="000C608E">
        <w:rPr>
          <w:rFonts w:ascii="Arial" w:hAnsi="Arial" w:cs="Arial"/>
          <w:spacing w:val="2"/>
          <w:sz w:val="22"/>
          <w:szCs w:val="22"/>
        </w:rPr>
        <w:t xml:space="preserve">kolejową. </w:t>
      </w:r>
    </w:p>
    <w:p w14:paraId="26F938AE" w14:textId="77777777" w:rsidR="00E73CA9" w:rsidRPr="00CD6EC1" w:rsidRDefault="00E73CA9" w:rsidP="00E964E6">
      <w:pPr>
        <w:pStyle w:val="Heading2"/>
      </w:pPr>
      <w:bookmarkStart w:id="29" w:name="_Toc434823869"/>
      <w:bookmarkStart w:id="30" w:name="_Toc520966177"/>
      <w:bookmarkStart w:id="31" w:name="_Toc521394374"/>
      <w:bookmarkStart w:id="32" w:name="_Toc521641189"/>
      <w:r w:rsidRPr="00CD6EC1">
        <w:t>I.2.</w:t>
      </w:r>
      <w:r w:rsidRPr="00CD6EC1">
        <w:tab/>
        <w:t>Krótki opis zdarzenia, miejsca i czasu poważnego wypadku oraz jego skutki</w:t>
      </w:r>
      <w:bookmarkEnd w:id="29"/>
      <w:bookmarkEnd w:id="30"/>
      <w:bookmarkEnd w:id="31"/>
      <w:bookmarkEnd w:id="32"/>
    </w:p>
    <w:p w14:paraId="4200395D" w14:textId="77777777" w:rsidR="00E73CA9" w:rsidRDefault="00E73CA9" w:rsidP="004E7912">
      <w:pPr>
        <w:tabs>
          <w:tab w:val="left" w:pos="8505"/>
        </w:tabs>
        <w:spacing w:line="276" w:lineRule="auto"/>
        <w:ind w:right="1"/>
        <w:jc w:val="both"/>
        <w:rPr>
          <w:rFonts w:ascii="Arial" w:hAnsi="Arial" w:cs="Arial"/>
          <w:sz w:val="24"/>
          <w:szCs w:val="24"/>
        </w:rPr>
      </w:pPr>
    </w:p>
    <w:p w14:paraId="46C3C1C3" w14:textId="77777777" w:rsidR="000C608E" w:rsidRPr="00ED6176" w:rsidRDefault="00E24749" w:rsidP="00ED6176">
      <w:pPr>
        <w:spacing w:line="276" w:lineRule="auto"/>
        <w:ind w:left="567"/>
        <w:jc w:val="both"/>
        <w:rPr>
          <w:rFonts w:ascii="Arial" w:hAnsi="Arial" w:cs="Arial"/>
          <w:sz w:val="22"/>
          <w:szCs w:val="24"/>
        </w:rPr>
      </w:pPr>
      <w:r w:rsidRPr="00ED6176">
        <w:rPr>
          <w:rFonts w:ascii="Arial" w:hAnsi="Arial" w:cs="Arial"/>
          <w:sz w:val="22"/>
          <w:szCs w:val="24"/>
        </w:rPr>
        <w:t>W dniu 2.11.2017 r. o godz. 18:49 w</w:t>
      </w:r>
      <w:r w:rsidR="004E7912" w:rsidRPr="00ED6176">
        <w:rPr>
          <w:rFonts w:ascii="Arial" w:hAnsi="Arial" w:cs="Arial"/>
          <w:sz w:val="22"/>
          <w:szCs w:val="24"/>
        </w:rPr>
        <w:t xml:space="preserve">  bok pociągu roboczego Rob 2 składającego się z wózka motorowego DS10-02-221 prawidłowo osygnalizowanego</w:t>
      </w:r>
      <w:r w:rsidRPr="00ED6176">
        <w:rPr>
          <w:rFonts w:ascii="Arial" w:hAnsi="Arial" w:cs="Arial"/>
          <w:sz w:val="22"/>
          <w:szCs w:val="24"/>
        </w:rPr>
        <w:t xml:space="preserve"> sygnałem czoła pociągu Pc-1</w:t>
      </w:r>
      <w:r w:rsidR="004E7912" w:rsidRPr="00ED6176">
        <w:rPr>
          <w:rFonts w:ascii="Arial" w:hAnsi="Arial" w:cs="Arial"/>
          <w:sz w:val="22"/>
          <w:szCs w:val="24"/>
        </w:rPr>
        <w:t xml:space="preserve">,  przejeżdżającego przez przejazd kolejowo – drogowy kat. A z zawieszoną obsługą  km 37,119 linii nr 36 uderzył  </w:t>
      </w:r>
      <w:r w:rsidRPr="00ED6176">
        <w:rPr>
          <w:rFonts w:ascii="Arial" w:hAnsi="Arial" w:cs="Arial"/>
          <w:sz w:val="22"/>
          <w:szCs w:val="24"/>
        </w:rPr>
        <w:t xml:space="preserve">z dużą prędkością (ok. 90 km/h) </w:t>
      </w:r>
      <w:r w:rsidR="004E7912" w:rsidRPr="00ED6176">
        <w:rPr>
          <w:rFonts w:ascii="Arial" w:hAnsi="Arial" w:cs="Arial"/>
          <w:sz w:val="22"/>
          <w:szCs w:val="24"/>
        </w:rPr>
        <w:t xml:space="preserve">samochód osobowy marki VW Golf, którym podróżowały cztery osoby (jeden mężczyzna i trzy kobiety). </w:t>
      </w:r>
      <w:r w:rsidR="00925DBD" w:rsidRPr="00ED6176">
        <w:rPr>
          <w:rFonts w:ascii="Arial" w:hAnsi="Arial" w:cs="Arial"/>
          <w:sz w:val="22"/>
          <w:szCs w:val="24"/>
        </w:rPr>
        <w:t xml:space="preserve">Pociąg roboczy poruszał się w kierunku nieparzystym linii kolejowej nr 36 (rosnącego kilometrażu) w kierunku stacji Łapy, natomiast samochód osobowy poruszał się droga krajową nr 68  w kierunku Łomży. </w:t>
      </w:r>
      <w:r w:rsidR="004E7912" w:rsidRPr="00ED6176">
        <w:rPr>
          <w:rFonts w:ascii="Arial" w:hAnsi="Arial" w:cs="Arial"/>
          <w:sz w:val="22"/>
          <w:szCs w:val="24"/>
        </w:rPr>
        <w:t>W pojeździe drogowym</w:t>
      </w:r>
      <w:r w:rsidR="00925DBD" w:rsidRPr="00ED6176">
        <w:rPr>
          <w:rFonts w:ascii="Arial" w:hAnsi="Arial" w:cs="Arial"/>
          <w:sz w:val="22"/>
          <w:szCs w:val="24"/>
        </w:rPr>
        <w:t>, w wyniku uderzenia w prawą przednią część wózka motorowego,</w:t>
      </w:r>
      <w:r w:rsidR="004E7912" w:rsidRPr="00ED6176">
        <w:rPr>
          <w:rFonts w:ascii="Arial" w:hAnsi="Arial" w:cs="Arial"/>
          <w:sz w:val="22"/>
          <w:szCs w:val="24"/>
        </w:rPr>
        <w:t xml:space="preserve"> przód samochodu  został </w:t>
      </w:r>
      <w:r w:rsidR="00925DBD" w:rsidRPr="00ED6176">
        <w:rPr>
          <w:rFonts w:ascii="Arial" w:hAnsi="Arial" w:cs="Arial"/>
          <w:sz w:val="22"/>
          <w:szCs w:val="24"/>
        </w:rPr>
        <w:t>całkowicie uszkodzony</w:t>
      </w:r>
      <w:r w:rsidR="004E7912" w:rsidRPr="00ED6176">
        <w:rPr>
          <w:rFonts w:ascii="Arial" w:hAnsi="Arial" w:cs="Arial"/>
          <w:sz w:val="22"/>
          <w:szCs w:val="24"/>
        </w:rPr>
        <w:t xml:space="preserve">. </w:t>
      </w:r>
      <w:r w:rsidR="000C608E" w:rsidRPr="00ED6176">
        <w:rPr>
          <w:rFonts w:ascii="Arial" w:hAnsi="Arial" w:cs="Arial"/>
          <w:sz w:val="22"/>
          <w:szCs w:val="24"/>
        </w:rPr>
        <w:t xml:space="preserve">W wyniku poważnego wypadku śmierć na miejscu poniosły trzy osoby </w:t>
      </w:r>
      <w:r w:rsidR="00925DBD" w:rsidRPr="00ED6176">
        <w:rPr>
          <w:rFonts w:ascii="Arial" w:hAnsi="Arial" w:cs="Arial"/>
          <w:sz w:val="22"/>
          <w:szCs w:val="24"/>
        </w:rPr>
        <w:t xml:space="preserve">będące w samochodzie osobowym </w:t>
      </w:r>
      <w:r w:rsidR="000C608E" w:rsidRPr="00ED6176">
        <w:rPr>
          <w:rFonts w:ascii="Arial" w:hAnsi="Arial" w:cs="Arial"/>
          <w:sz w:val="22"/>
          <w:szCs w:val="24"/>
        </w:rPr>
        <w:t xml:space="preserve">tj. kierujący </w:t>
      </w:r>
      <w:r w:rsidR="00925DBD" w:rsidRPr="00ED6176">
        <w:rPr>
          <w:rFonts w:ascii="Arial" w:hAnsi="Arial" w:cs="Arial"/>
          <w:sz w:val="22"/>
          <w:szCs w:val="24"/>
        </w:rPr>
        <w:t>i dwoje pasażerów</w:t>
      </w:r>
      <w:r w:rsidR="000C608E" w:rsidRPr="00ED6176">
        <w:rPr>
          <w:rFonts w:ascii="Arial" w:hAnsi="Arial" w:cs="Arial"/>
          <w:sz w:val="22"/>
          <w:szCs w:val="24"/>
        </w:rPr>
        <w:t xml:space="preserve">, jedna z pasażerek </w:t>
      </w:r>
      <w:r w:rsidR="00925DBD" w:rsidRPr="00ED6176">
        <w:rPr>
          <w:rFonts w:ascii="Arial" w:hAnsi="Arial" w:cs="Arial"/>
          <w:sz w:val="22"/>
          <w:szCs w:val="24"/>
        </w:rPr>
        <w:t xml:space="preserve">samochodu została </w:t>
      </w:r>
      <w:r w:rsidR="000C608E" w:rsidRPr="00ED6176">
        <w:rPr>
          <w:rFonts w:ascii="Arial" w:hAnsi="Arial" w:cs="Arial"/>
          <w:sz w:val="22"/>
          <w:szCs w:val="24"/>
        </w:rPr>
        <w:t xml:space="preserve">przewieziona w stanie ciężkim do szpitala. </w:t>
      </w:r>
      <w:r w:rsidR="00925DBD" w:rsidRPr="00ED6176">
        <w:rPr>
          <w:rFonts w:ascii="Arial" w:hAnsi="Arial" w:cs="Arial"/>
          <w:sz w:val="22"/>
          <w:szCs w:val="24"/>
        </w:rPr>
        <w:t>W trakcie zdarzenia, w wyniku silnego uderzenia przez samochód osobowy w przednią prawą część pojazdu kolejowego, nastąpiło wykolejenie wózka motorowego jedną osią. Ponadto w pojeździe kolejowym uszkodzone zostały</w:t>
      </w:r>
      <w:r w:rsidR="004E7912" w:rsidRPr="00ED6176">
        <w:rPr>
          <w:rFonts w:ascii="Arial" w:hAnsi="Arial" w:cs="Arial"/>
          <w:sz w:val="22"/>
          <w:szCs w:val="24"/>
        </w:rPr>
        <w:t xml:space="preserve"> amortyzator, osłona czołowa</w:t>
      </w:r>
      <w:r w:rsidR="00925DBD" w:rsidRPr="00ED6176">
        <w:rPr>
          <w:rFonts w:ascii="Arial" w:hAnsi="Arial" w:cs="Arial"/>
          <w:sz w:val="22"/>
          <w:szCs w:val="24"/>
        </w:rPr>
        <w:t xml:space="preserve"> i</w:t>
      </w:r>
      <w:r w:rsidR="004E7912" w:rsidRPr="00ED6176">
        <w:rPr>
          <w:rFonts w:ascii="Arial" w:hAnsi="Arial" w:cs="Arial"/>
          <w:sz w:val="22"/>
          <w:szCs w:val="24"/>
        </w:rPr>
        <w:t xml:space="preserve"> urwana podstawa siłownika. </w:t>
      </w:r>
    </w:p>
    <w:p w14:paraId="5EED3A04" w14:textId="77777777" w:rsidR="004E7912" w:rsidRPr="00ED6176" w:rsidRDefault="000C608E" w:rsidP="00ED6176">
      <w:pPr>
        <w:spacing w:line="276" w:lineRule="auto"/>
        <w:ind w:left="567"/>
        <w:jc w:val="both"/>
        <w:rPr>
          <w:rFonts w:ascii="Arial" w:hAnsi="Arial" w:cs="Arial"/>
          <w:sz w:val="22"/>
          <w:szCs w:val="24"/>
        </w:rPr>
      </w:pPr>
      <w:r w:rsidRPr="00ED6176">
        <w:rPr>
          <w:rFonts w:ascii="Arial" w:hAnsi="Arial" w:cs="Arial"/>
          <w:sz w:val="22"/>
          <w:szCs w:val="24"/>
        </w:rPr>
        <w:lastRenderedPageBreak/>
        <w:t xml:space="preserve">Przejazd kolejowo drogowy kat. z zawieszoną obsługą osygnalizowany był od strony drogi:  A-30, T-10, G-3, G-1a, G-1b, G-1c, G-1d, G-1e, G-1f, G-3. </w:t>
      </w:r>
      <w:r w:rsidR="004E7912" w:rsidRPr="00ED6176">
        <w:rPr>
          <w:rFonts w:ascii="Arial" w:hAnsi="Arial" w:cs="Arial"/>
          <w:sz w:val="22"/>
          <w:szCs w:val="24"/>
        </w:rPr>
        <w:t>Kierowca wózka motorowego poddany badaniu na zawartość alkoholu w wydychanym powietrzu – wynik 0,0 ‰. Linia kolejowa nr 36 w momencie zaistnienia poważnego wypadku była zamknięta w związku z prowadzonymi na niej robotami związanymi z jej modernizacją. W związku z tym po linii poruszały się wyłącznie pojazdy robocze na podstawie „Regulaminu tymczasowego prowadzenia ruchu w czasie wykonywania robót” z dnia 19.01.2017 r.</w:t>
      </w:r>
    </w:p>
    <w:p w14:paraId="4DD7A609" w14:textId="480BE482" w:rsidR="004E7912" w:rsidRDefault="00893F97" w:rsidP="00ED6176">
      <w:pPr>
        <w:spacing w:line="276" w:lineRule="auto"/>
        <w:ind w:left="567"/>
        <w:jc w:val="both"/>
        <w:rPr>
          <w:rFonts w:ascii="Arial" w:hAnsi="Arial" w:cs="Arial"/>
          <w:sz w:val="22"/>
          <w:szCs w:val="24"/>
        </w:rPr>
      </w:pPr>
      <w:r w:rsidRPr="00ED6176">
        <w:rPr>
          <w:rFonts w:ascii="Arial" w:hAnsi="Arial" w:cs="Arial"/>
          <w:sz w:val="22"/>
          <w:szCs w:val="24"/>
        </w:rPr>
        <w:t>Na przejeździe</w:t>
      </w:r>
      <w:r w:rsidR="004E7912" w:rsidRPr="00ED6176">
        <w:rPr>
          <w:rFonts w:ascii="Arial" w:hAnsi="Arial" w:cs="Arial"/>
          <w:sz w:val="22"/>
          <w:szCs w:val="24"/>
        </w:rPr>
        <w:t xml:space="preserve"> kolejowo-drogowy</w:t>
      </w:r>
      <w:r w:rsidRPr="00ED6176">
        <w:rPr>
          <w:rFonts w:ascii="Arial" w:hAnsi="Arial" w:cs="Arial"/>
          <w:sz w:val="22"/>
          <w:szCs w:val="24"/>
        </w:rPr>
        <w:t>m</w:t>
      </w:r>
      <w:r w:rsidR="004E7912" w:rsidRPr="00ED6176">
        <w:rPr>
          <w:rFonts w:ascii="Arial" w:hAnsi="Arial" w:cs="Arial"/>
          <w:sz w:val="22"/>
          <w:szCs w:val="24"/>
        </w:rPr>
        <w:t xml:space="preserve"> kategorii ,,A” z zawieszoną obsługą </w:t>
      </w:r>
      <w:r w:rsidRPr="00ED6176">
        <w:rPr>
          <w:rFonts w:ascii="Arial" w:hAnsi="Arial" w:cs="Arial"/>
          <w:sz w:val="22"/>
          <w:szCs w:val="24"/>
        </w:rPr>
        <w:t>w km 37,119  zabudowano</w:t>
      </w:r>
      <w:r w:rsidR="004E7912" w:rsidRPr="00ED6176">
        <w:rPr>
          <w:rFonts w:ascii="Arial" w:hAnsi="Arial" w:cs="Arial"/>
          <w:sz w:val="22"/>
          <w:szCs w:val="24"/>
        </w:rPr>
        <w:t xml:space="preserve"> płyty betonowe CBP – stan dobry, nawierzchnia typu S-49 – stan dobry, podkłady betonowe INBK-7d – stan dobry, podsypka tłuczniowa  - stan techniczny dobry. Stan nawierzchni drogowej na przejeździe i dojazdach będącej w gestii zarządcy drogi powiatowej : dojazd do przejazdu droga asfaltowa – stan techniczny dobry. Przejazd kolejowo-drogowy kategorii ,,A” z zawieszoną obsługą  prawidłowo osygnalizowany od strony torów i drogi, widoczność zgodna z metryką. Uszkodzeń nawierzchni torowej nie było. Linia nr 36 Ostrołęka – Łapy na szlaku Śniadowo – Łapy zamknięta</w:t>
      </w:r>
      <w:r w:rsidR="00D53079" w:rsidRPr="00ED6176">
        <w:rPr>
          <w:rFonts w:ascii="Arial" w:hAnsi="Arial" w:cs="Arial"/>
          <w:sz w:val="22"/>
          <w:szCs w:val="24"/>
        </w:rPr>
        <w:t>,</w:t>
      </w:r>
      <w:r w:rsidR="004E7912" w:rsidRPr="00ED6176">
        <w:rPr>
          <w:rFonts w:ascii="Arial" w:hAnsi="Arial" w:cs="Arial"/>
          <w:sz w:val="22"/>
          <w:szCs w:val="24"/>
        </w:rPr>
        <w:t xml:space="preserve"> modernizowana. Na przejeździe w km 37,119 przewidziana jest kat. B – urządzenia w trakcie budowy – roboty inwestycyjne.</w:t>
      </w:r>
    </w:p>
    <w:p w14:paraId="6891A6FD" w14:textId="77777777" w:rsidR="00CC59F5" w:rsidRPr="00ED6176" w:rsidRDefault="00CC59F5" w:rsidP="00ED6176">
      <w:pPr>
        <w:spacing w:line="276" w:lineRule="auto"/>
        <w:ind w:left="567"/>
        <w:jc w:val="both"/>
        <w:rPr>
          <w:rFonts w:ascii="Arial" w:hAnsi="Arial" w:cs="Arial"/>
          <w:sz w:val="22"/>
          <w:szCs w:val="24"/>
        </w:rPr>
      </w:pPr>
    </w:p>
    <w:p w14:paraId="7471ABBF" w14:textId="77777777" w:rsidR="00E73CA9" w:rsidRPr="00E73CA9" w:rsidRDefault="00E73CA9" w:rsidP="00E964E6">
      <w:pPr>
        <w:pStyle w:val="Heading2"/>
      </w:pPr>
      <w:bookmarkStart w:id="33" w:name="_Toc520966178"/>
      <w:bookmarkStart w:id="34" w:name="_Toc521394375"/>
      <w:bookmarkStart w:id="35" w:name="_Toc521641190"/>
      <w:r w:rsidRPr="00E73CA9">
        <w:t>I.3.</w:t>
      </w:r>
      <w:r w:rsidRPr="00E73CA9">
        <w:tab/>
        <w:t xml:space="preserve">Opis bezpośredniej przyczyny poważnego wypadku i przyczyn pośrednich ustalonych </w:t>
      </w:r>
      <w:r w:rsidRPr="00E73CA9">
        <w:br/>
        <w:t>w postępowaniu</w:t>
      </w:r>
      <w:bookmarkEnd w:id="33"/>
      <w:bookmarkEnd w:id="34"/>
      <w:bookmarkEnd w:id="35"/>
    </w:p>
    <w:p w14:paraId="399C55FB" w14:textId="77777777" w:rsidR="00741E4B" w:rsidRPr="00BB55AD" w:rsidRDefault="00F639A0" w:rsidP="00BB55AD">
      <w:pPr>
        <w:pStyle w:val="ListParagraph"/>
        <w:spacing w:after="240" w:line="276" w:lineRule="auto"/>
        <w:ind w:left="601"/>
        <w:contextualSpacing w:val="0"/>
        <w:jc w:val="both"/>
        <w:rPr>
          <w:rFonts w:ascii="Arial" w:hAnsi="Arial" w:cs="Arial"/>
          <w:sz w:val="22"/>
          <w:szCs w:val="22"/>
        </w:rPr>
      </w:pPr>
      <w:r w:rsidRPr="00BB55AD">
        <w:rPr>
          <w:rFonts w:ascii="Arial" w:hAnsi="Arial" w:cs="Arial"/>
          <w:sz w:val="22"/>
          <w:szCs w:val="22"/>
        </w:rPr>
        <w:t>W wyniku</w:t>
      </w:r>
      <w:r w:rsidR="00FA39C4" w:rsidRPr="00BB55AD">
        <w:rPr>
          <w:rFonts w:ascii="Arial" w:hAnsi="Arial" w:cs="Arial"/>
          <w:sz w:val="22"/>
          <w:szCs w:val="22"/>
        </w:rPr>
        <w:t xml:space="preserve"> analizy faktów związanych z zaistnie</w:t>
      </w:r>
      <w:r w:rsidR="007F14AE" w:rsidRPr="00BB55AD">
        <w:rPr>
          <w:rFonts w:ascii="Arial" w:hAnsi="Arial" w:cs="Arial"/>
          <w:sz w:val="22"/>
          <w:szCs w:val="22"/>
        </w:rPr>
        <w:t>niem poważnego wypadku kat.</w:t>
      </w:r>
      <w:r w:rsidR="00933BE5" w:rsidRPr="00BB55AD">
        <w:rPr>
          <w:rFonts w:ascii="Arial" w:hAnsi="Arial" w:cs="Arial"/>
          <w:sz w:val="22"/>
          <w:szCs w:val="22"/>
        </w:rPr>
        <w:t xml:space="preserve"> </w:t>
      </w:r>
      <w:r w:rsidR="008D20E5" w:rsidRPr="00BB55AD">
        <w:rPr>
          <w:rFonts w:ascii="Arial" w:hAnsi="Arial" w:cs="Arial"/>
          <w:sz w:val="22"/>
          <w:szCs w:val="22"/>
        </w:rPr>
        <w:t>A18</w:t>
      </w:r>
      <w:r w:rsidR="00A801F0" w:rsidRPr="00BB55AD">
        <w:rPr>
          <w:rFonts w:ascii="Arial" w:hAnsi="Arial" w:cs="Arial"/>
          <w:sz w:val="22"/>
          <w:szCs w:val="22"/>
        </w:rPr>
        <w:br/>
      </w:r>
      <w:r w:rsidR="008D20E5" w:rsidRPr="00BB55AD">
        <w:rPr>
          <w:rFonts w:ascii="Arial" w:hAnsi="Arial" w:cs="Arial"/>
          <w:sz w:val="22"/>
          <w:szCs w:val="22"/>
        </w:rPr>
        <w:t>w</w:t>
      </w:r>
      <w:r w:rsidR="00BB55AD" w:rsidRPr="00BB55AD">
        <w:rPr>
          <w:rFonts w:ascii="Arial" w:hAnsi="Arial" w:cs="Arial"/>
          <w:sz w:val="22"/>
          <w:szCs w:val="22"/>
        </w:rPr>
        <w:t xml:space="preserve"> dniu 02.11.2017</w:t>
      </w:r>
      <w:r w:rsidRPr="00BB55AD">
        <w:rPr>
          <w:rFonts w:ascii="Arial" w:hAnsi="Arial" w:cs="Arial"/>
          <w:sz w:val="22"/>
          <w:szCs w:val="22"/>
        </w:rPr>
        <w:t xml:space="preserve"> </w:t>
      </w:r>
      <w:r w:rsidR="005905D5" w:rsidRPr="00BB55AD">
        <w:rPr>
          <w:rFonts w:ascii="Arial" w:hAnsi="Arial" w:cs="Arial"/>
          <w:sz w:val="22"/>
          <w:szCs w:val="22"/>
        </w:rPr>
        <w:t xml:space="preserve">r. </w:t>
      </w:r>
      <w:r w:rsidR="00BB55AD" w:rsidRPr="00BB55AD">
        <w:rPr>
          <w:rFonts w:cs="Arial"/>
          <w:bCs/>
          <w:sz w:val="22"/>
          <w:szCs w:val="22"/>
        </w:rPr>
        <w:t xml:space="preserve">w torze nr 1, w km 37,119 linii kolejowej nr 36 Ostrołęka – Łapy, </w:t>
      </w:r>
      <w:r w:rsidR="00FA39C4" w:rsidRPr="00BB55AD">
        <w:rPr>
          <w:rFonts w:ascii="Arial" w:hAnsi="Arial" w:cs="Arial"/>
          <w:sz w:val="22"/>
          <w:szCs w:val="22"/>
        </w:rPr>
        <w:t>Zespół</w:t>
      </w:r>
      <w:r w:rsidR="003D4F9A" w:rsidRPr="00BB55AD">
        <w:rPr>
          <w:rFonts w:ascii="Arial" w:hAnsi="Arial" w:cs="Arial"/>
          <w:sz w:val="22"/>
          <w:szCs w:val="22"/>
        </w:rPr>
        <w:t xml:space="preserve"> badawczy </w:t>
      </w:r>
      <w:r w:rsidR="00D0783D" w:rsidRPr="00BB55AD">
        <w:rPr>
          <w:rFonts w:ascii="Arial" w:hAnsi="Arial" w:cs="Arial"/>
          <w:sz w:val="22"/>
          <w:szCs w:val="22"/>
        </w:rPr>
        <w:t xml:space="preserve">PKBWK </w:t>
      </w:r>
      <w:r w:rsidR="00FA39C4" w:rsidRPr="00BB55AD">
        <w:rPr>
          <w:rFonts w:ascii="Arial" w:hAnsi="Arial" w:cs="Arial"/>
          <w:sz w:val="22"/>
          <w:szCs w:val="22"/>
        </w:rPr>
        <w:t>wskazał na</w:t>
      </w:r>
      <w:r w:rsidR="00163A8B" w:rsidRPr="00BB55AD">
        <w:rPr>
          <w:rFonts w:ascii="Arial" w:hAnsi="Arial" w:cs="Arial"/>
          <w:sz w:val="22"/>
          <w:szCs w:val="22"/>
        </w:rPr>
        <w:t>stępujące przyczyny</w:t>
      </w:r>
      <w:r w:rsidR="00B4355A" w:rsidRPr="00BB55AD">
        <w:rPr>
          <w:rFonts w:ascii="Arial" w:hAnsi="Arial" w:cs="Arial"/>
          <w:sz w:val="22"/>
          <w:szCs w:val="22"/>
        </w:rPr>
        <w:t xml:space="preserve"> </w:t>
      </w:r>
      <w:r w:rsidR="00163A8B" w:rsidRPr="00BB55AD">
        <w:rPr>
          <w:rFonts w:ascii="Arial" w:hAnsi="Arial" w:cs="Arial"/>
          <w:sz w:val="22"/>
          <w:szCs w:val="22"/>
        </w:rPr>
        <w:t>zdarzenia:</w:t>
      </w:r>
    </w:p>
    <w:p w14:paraId="11103E93" w14:textId="7E25DBBC" w:rsidR="00E73CA9" w:rsidRPr="00AE4CD4" w:rsidRDefault="00E73CA9" w:rsidP="00352921">
      <w:pPr>
        <w:pStyle w:val="Heading3"/>
      </w:pPr>
      <w:bookmarkStart w:id="36" w:name="_Toc521641191"/>
      <w:r w:rsidRPr="00AE4CD4">
        <w:t>I.3.1.</w:t>
      </w:r>
      <w:r w:rsidR="00AE4CD4" w:rsidRPr="00AE4CD4">
        <w:tab/>
      </w:r>
      <w:r w:rsidRPr="00AE4CD4">
        <w:t>Przyczyna bezpośrednia:</w:t>
      </w:r>
      <w:bookmarkEnd w:id="36"/>
    </w:p>
    <w:p w14:paraId="0B58F22F" w14:textId="1689B25A" w:rsidR="00BB55AD" w:rsidRPr="00BB55AD" w:rsidRDefault="00684EAF" w:rsidP="007D25E1">
      <w:pPr>
        <w:spacing w:line="276" w:lineRule="auto"/>
        <w:ind w:left="567"/>
        <w:jc w:val="both"/>
        <w:rPr>
          <w:rFonts w:ascii="Arial" w:hAnsi="Arial" w:cs="Arial"/>
          <w:sz w:val="22"/>
          <w:szCs w:val="24"/>
        </w:rPr>
      </w:pPr>
      <w:r w:rsidRPr="00BB55AD">
        <w:rPr>
          <w:rFonts w:ascii="Arial" w:hAnsi="Arial" w:cs="Arial"/>
          <w:sz w:val="22"/>
          <w:szCs w:val="24"/>
        </w:rPr>
        <w:t xml:space="preserve">Najechanie pojazdu </w:t>
      </w:r>
      <w:r w:rsidR="00BB55AD" w:rsidRPr="00BB55AD">
        <w:rPr>
          <w:rFonts w:ascii="Arial" w:hAnsi="Arial" w:cs="Arial"/>
          <w:sz w:val="22"/>
          <w:szCs w:val="24"/>
        </w:rPr>
        <w:t xml:space="preserve">drogowego – samochodu osobowego marki Volkswagen Golf ze znaczną prędkością w prawą boczną przednią część </w:t>
      </w:r>
      <w:r w:rsidR="00BB55AD" w:rsidRPr="00BB55AD">
        <w:rPr>
          <w:rFonts w:cs="Arial"/>
          <w:sz w:val="22"/>
          <w:szCs w:val="22"/>
        </w:rPr>
        <w:t xml:space="preserve">pociągu roboczego Rob2 </w:t>
      </w:r>
      <w:r w:rsidR="009E2549">
        <w:rPr>
          <w:rFonts w:cs="Arial"/>
          <w:sz w:val="22"/>
          <w:szCs w:val="22"/>
        </w:rPr>
        <w:t xml:space="preserve">w kierunku jazdy pociągu </w:t>
      </w:r>
      <w:r w:rsidR="00BB55AD" w:rsidRPr="00BB55AD">
        <w:rPr>
          <w:rFonts w:cs="Arial"/>
          <w:sz w:val="22"/>
          <w:szCs w:val="22"/>
        </w:rPr>
        <w:t xml:space="preserve">składającego się z wózka motorowego Ds10-02-221 </w:t>
      </w:r>
      <w:r w:rsidR="00C45745">
        <w:rPr>
          <w:rFonts w:cs="Arial"/>
          <w:sz w:val="22"/>
          <w:szCs w:val="22"/>
        </w:rPr>
        <w:t xml:space="preserve">w czasie przejazdu </w:t>
      </w:r>
      <w:r w:rsidR="005D6F27">
        <w:rPr>
          <w:rFonts w:cs="Arial"/>
          <w:sz w:val="22"/>
          <w:szCs w:val="22"/>
        </w:rPr>
        <w:t>przez przejazd kole</w:t>
      </w:r>
      <w:r w:rsidR="00955E7D">
        <w:rPr>
          <w:rFonts w:cs="Arial"/>
          <w:sz w:val="22"/>
          <w:szCs w:val="22"/>
        </w:rPr>
        <w:t>jowo-</w:t>
      </w:r>
      <w:r w:rsidR="005F7956">
        <w:rPr>
          <w:rFonts w:cs="Arial"/>
          <w:sz w:val="22"/>
          <w:szCs w:val="22"/>
        </w:rPr>
        <w:t>drogowy bez udziału pracownika kierującego ruchem drogowym.</w:t>
      </w:r>
    </w:p>
    <w:p w14:paraId="72A490EC" w14:textId="2145CB24" w:rsidR="00E73CA9" w:rsidRPr="00E73CA9" w:rsidRDefault="00E73CA9" w:rsidP="00352921">
      <w:pPr>
        <w:pStyle w:val="Heading3"/>
      </w:pPr>
      <w:bookmarkStart w:id="37" w:name="_Toc521641192"/>
      <w:r w:rsidRPr="00E73CA9">
        <w:t>I.3.2</w:t>
      </w:r>
      <w:r w:rsidRPr="00352921">
        <w:t>.</w:t>
      </w:r>
      <w:r w:rsidR="00C43F5B">
        <w:tab/>
      </w:r>
      <w:r w:rsidRPr="00352921">
        <w:t>Przyczyny pierwotne</w:t>
      </w:r>
      <w:r w:rsidRPr="00E73CA9">
        <w:t>:</w:t>
      </w:r>
      <w:bookmarkEnd w:id="37"/>
      <w:r w:rsidRPr="00E73CA9">
        <w:t xml:space="preserve"> </w:t>
      </w:r>
    </w:p>
    <w:p w14:paraId="008F0012" w14:textId="707DBFEB" w:rsidR="00A42436" w:rsidRPr="00951930" w:rsidRDefault="00A42436" w:rsidP="00A42436">
      <w:pPr>
        <w:spacing w:before="240" w:line="276" w:lineRule="auto"/>
        <w:ind w:left="630"/>
        <w:jc w:val="both"/>
        <w:rPr>
          <w:rFonts w:ascii="Arial" w:hAnsi="Arial" w:cs="Arial"/>
          <w:sz w:val="22"/>
          <w:szCs w:val="22"/>
        </w:rPr>
      </w:pPr>
      <w:r w:rsidRPr="00951930">
        <w:rPr>
          <w:rFonts w:ascii="Arial" w:hAnsi="Arial" w:cs="Arial"/>
          <w:sz w:val="22"/>
          <w:szCs w:val="22"/>
        </w:rPr>
        <w:t xml:space="preserve">1.  </w:t>
      </w:r>
      <w:r w:rsidR="00B52507" w:rsidRPr="00951930">
        <w:rPr>
          <w:rFonts w:ascii="Arial" w:hAnsi="Arial" w:cs="Arial"/>
          <w:sz w:val="22"/>
          <w:szCs w:val="22"/>
        </w:rPr>
        <w:t>Niezrealizowanie przez nadzór Sekcji Eksplotacji w Hajnówce PKP PLK S.A. ustaleń regulaminu tymczasowego</w:t>
      </w:r>
      <w:r w:rsidR="008B60EB" w:rsidRPr="00951930">
        <w:rPr>
          <w:rFonts w:ascii="Arial" w:hAnsi="Arial" w:cs="Arial"/>
          <w:sz w:val="22"/>
          <w:szCs w:val="22"/>
        </w:rPr>
        <w:t xml:space="preserve"> prowadzenia ruchu na linii nr </w:t>
      </w:r>
      <w:r w:rsidR="00B52507" w:rsidRPr="00951930">
        <w:rPr>
          <w:rFonts w:ascii="Arial" w:hAnsi="Arial" w:cs="Arial"/>
          <w:sz w:val="22"/>
          <w:szCs w:val="22"/>
        </w:rPr>
        <w:t>36 – nie przydzielenie do wykonania zleconych zadań takiej liczby osób o odpowiednich kwalifikacjach, która umożliwiałaby realizację prac zgodnie z obowiązującymi przepisami tj. n</w:t>
      </w:r>
      <w:r w:rsidR="00422532" w:rsidRPr="00951930">
        <w:rPr>
          <w:rFonts w:ascii="Arial" w:hAnsi="Arial" w:cs="Arial"/>
          <w:sz w:val="22"/>
          <w:szCs w:val="22"/>
        </w:rPr>
        <w:t xml:space="preserve">ie </w:t>
      </w:r>
      <w:r w:rsidR="00BB55AD" w:rsidRPr="00951930">
        <w:rPr>
          <w:rFonts w:ascii="Arial" w:hAnsi="Arial" w:cs="Arial"/>
          <w:sz w:val="22"/>
          <w:szCs w:val="22"/>
        </w:rPr>
        <w:t xml:space="preserve">zapewnienie przez zarządcę infrastruktury </w:t>
      </w:r>
      <w:r w:rsidR="002B06CE" w:rsidRPr="00951930">
        <w:rPr>
          <w:rFonts w:ascii="Arial" w:hAnsi="Arial" w:cs="Arial"/>
          <w:sz w:val="22"/>
          <w:szCs w:val="22"/>
        </w:rPr>
        <w:t xml:space="preserve">w obsadzie pociągu roboczego Rob2 </w:t>
      </w:r>
      <w:r w:rsidR="00BB55AD" w:rsidRPr="00951930">
        <w:rPr>
          <w:rFonts w:ascii="Arial" w:hAnsi="Arial" w:cs="Arial"/>
          <w:sz w:val="22"/>
          <w:szCs w:val="22"/>
        </w:rPr>
        <w:t xml:space="preserve">pracownika </w:t>
      </w:r>
      <w:r w:rsidR="00951930" w:rsidRPr="00951930">
        <w:rPr>
          <w:rFonts w:ascii="Arial" w:hAnsi="Arial" w:cs="Arial"/>
          <w:sz w:val="22"/>
          <w:szCs w:val="22"/>
        </w:rPr>
        <w:t xml:space="preserve">uprawnionego </w:t>
      </w:r>
      <w:r w:rsidR="00BB55AD" w:rsidRPr="00951930">
        <w:rPr>
          <w:rFonts w:ascii="Arial" w:hAnsi="Arial" w:cs="Arial"/>
          <w:sz w:val="22"/>
          <w:szCs w:val="22"/>
        </w:rPr>
        <w:t xml:space="preserve">do </w:t>
      </w:r>
      <w:r w:rsidR="008B60EB" w:rsidRPr="00951930">
        <w:rPr>
          <w:rFonts w:ascii="Arial" w:hAnsi="Arial" w:cs="Arial"/>
          <w:sz w:val="22"/>
          <w:szCs w:val="22"/>
        </w:rPr>
        <w:t>kierowania ruchem</w:t>
      </w:r>
      <w:r w:rsidR="00BB55AD" w:rsidRPr="00951930">
        <w:rPr>
          <w:rFonts w:ascii="Arial" w:hAnsi="Arial" w:cs="Arial"/>
          <w:sz w:val="22"/>
          <w:szCs w:val="22"/>
        </w:rPr>
        <w:t xml:space="preserve"> </w:t>
      </w:r>
      <w:r w:rsidR="00955E7D" w:rsidRPr="00951930">
        <w:rPr>
          <w:rFonts w:ascii="Arial" w:hAnsi="Arial" w:cs="Arial"/>
          <w:sz w:val="22"/>
          <w:szCs w:val="22"/>
        </w:rPr>
        <w:t>drog</w:t>
      </w:r>
      <w:r w:rsidR="002B06CE" w:rsidRPr="00951930">
        <w:rPr>
          <w:rFonts w:ascii="Arial" w:hAnsi="Arial" w:cs="Arial"/>
          <w:sz w:val="22"/>
          <w:szCs w:val="22"/>
        </w:rPr>
        <w:t>ow</w:t>
      </w:r>
      <w:r w:rsidR="008B60EB" w:rsidRPr="00951930">
        <w:rPr>
          <w:rFonts w:ascii="Arial" w:hAnsi="Arial" w:cs="Arial"/>
          <w:sz w:val="22"/>
          <w:szCs w:val="22"/>
        </w:rPr>
        <w:t>ym</w:t>
      </w:r>
      <w:r w:rsidR="00955E7D" w:rsidRPr="00951930">
        <w:rPr>
          <w:rFonts w:ascii="Arial" w:hAnsi="Arial" w:cs="Arial"/>
          <w:sz w:val="22"/>
          <w:szCs w:val="22"/>
        </w:rPr>
        <w:t xml:space="preserve"> </w:t>
      </w:r>
      <w:r w:rsidRPr="00951930">
        <w:rPr>
          <w:rFonts w:ascii="Arial" w:hAnsi="Arial" w:cs="Arial"/>
          <w:sz w:val="22"/>
          <w:szCs w:val="22"/>
        </w:rPr>
        <w:t>na przej</w:t>
      </w:r>
      <w:r w:rsidR="0089174F" w:rsidRPr="00951930">
        <w:rPr>
          <w:rFonts w:ascii="Arial" w:hAnsi="Arial" w:cs="Arial"/>
          <w:sz w:val="22"/>
          <w:szCs w:val="22"/>
        </w:rPr>
        <w:t>a</w:t>
      </w:r>
      <w:r w:rsidR="0069531A" w:rsidRPr="00951930">
        <w:rPr>
          <w:rFonts w:ascii="Arial" w:hAnsi="Arial" w:cs="Arial"/>
          <w:sz w:val="22"/>
          <w:szCs w:val="22"/>
        </w:rPr>
        <w:t>z</w:t>
      </w:r>
      <w:r w:rsidRPr="00951930">
        <w:rPr>
          <w:rFonts w:ascii="Arial" w:hAnsi="Arial" w:cs="Arial"/>
          <w:sz w:val="22"/>
          <w:szCs w:val="22"/>
        </w:rPr>
        <w:t>dach kolejowo-drogowych linii nr 36, w tym na przejeździe w km 37,119</w:t>
      </w:r>
      <w:r w:rsidR="00BB55AD" w:rsidRPr="00951930">
        <w:rPr>
          <w:rFonts w:ascii="Arial" w:hAnsi="Arial" w:cs="Arial"/>
          <w:sz w:val="22"/>
          <w:szCs w:val="22"/>
        </w:rPr>
        <w:t xml:space="preserve"> na c</w:t>
      </w:r>
      <w:r w:rsidR="00955E7D" w:rsidRPr="00951930">
        <w:rPr>
          <w:rFonts w:ascii="Arial" w:hAnsi="Arial" w:cs="Arial"/>
          <w:sz w:val="22"/>
          <w:szCs w:val="22"/>
        </w:rPr>
        <w:t xml:space="preserve">zas przejazdu pociągu roboczego Rob2, co </w:t>
      </w:r>
      <w:r w:rsidR="00376F73" w:rsidRPr="00951930">
        <w:rPr>
          <w:rFonts w:ascii="Arial" w:hAnsi="Arial" w:cs="Arial"/>
          <w:sz w:val="22"/>
          <w:szCs w:val="22"/>
        </w:rPr>
        <w:t xml:space="preserve">uniemożliwiło zrealizowanie wymogów § 6 ust. 2 „Regulaminu tymczasowego prowadzenia ruchu w czasie wykonywania robót” nr IZESa-703-06/2017 z dnia 19.01.2017 r. z późniejszymi zmianami. </w:t>
      </w:r>
    </w:p>
    <w:p w14:paraId="2DB5BD37" w14:textId="00F9C688" w:rsidR="00B52507" w:rsidRPr="00376F73" w:rsidRDefault="00A42436" w:rsidP="00C01C62">
      <w:pPr>
        <w:spacing w:before="240" w:line="276" w:lineRule="auto"/>
        <w:ind w:left="630"/>
        <w:jc w:val="both"/>
        <w:rPr>
          <w:rFonts w:ascii="Arial" w:hAnsi="Arial" w:cs="Arial"/>
          <w:sz w:val="22"/>
          <w:szCs w:val="22"/>
        </w:rPr>
      </w:pPr>
      <w:r w:rsidRPr="00376F73">
        <w:rPr>
          <w:rFonts w:ascii="Arial" w:hAnsi="Arial" w:cs="Arial"/>
          <w:sz w:val="22"/>
          <w:szCs w:val="22"/>
        </w:rPr>
        <w:t xml:space="preserve">2.  </w:t>
      </w:r>
      <w:r w:rsidR="00C7003D">
        <w:rPr>
          <w:rFonts w:ascii="Arial" w:hAnsi="Arial" w:cs="Arial"/>
          <w:sz w:val="22"/>
          <w:szCs w:val="22"/>
        </w:rPr>
        <w:t xml:space="preserve">Podjęcie czynności prowadzenia pociągu roboczego Rob2 przez kierowcę drezyny bez obecności </w:t>
      </w:r>
      <w:r w:rsidR="00C7003D" w:rsidRPr="00376F73">
        <w:rPr>
          <w:rFonts w:ascii="Arial" w:hAnsi="Arial" w:cs="Arial"/>
          <w:sz w:val="22"/>
          <w:szCs w:val="22"/>
        </w:rPr>
        <w:t>pracownika z uprawnieniami do kierowania ruchem drogowym na przejaz</w:t>
      </w:r>
      <w:r w:rsidR="00FF5855">
        <w:rPr>
          <w:rFonts w:ascii="Arial" w:hAnsi="Arial" w:cs="Arial"/>
          <w:sz w:val="22"/>
          <w:szCs w:val="22"/>
        </w:rPr>
        <w:t>d</w:t>
      </w:r>
      <w:r w:rsidR="008641D3">
        <w:rPr>
          <w:rFonts w:ascii="Arial" w:hAnsi="Arial" w:cs="Arial"/>
          <w:sz w:val="22"/>
          <w:szCs w:val="22"/>
        </w:rPr>
        <w:t xml:space="preserve">ach kolejowo-drogowych (w myśl otrzymanego rozkazu pisemnego „S” – kierownika pociągu) </w:t>
      </w:r>
      <w:r w:rsidR="00C7003D" w:rsidRPr="00376F73">
        <w:rPr>
          <w:rFonts w:ascii="Arial" w:hAnsi="Arial" w:cs="Arial"/>
          <w:sz w:val="22"/>
          <w:szCs w:val="22"/>
        </w:rPr>
        <w:t xml:space="preserve">w tym na przejeździe </w:t>
      </w:r>
      <w:r w:rsidR="00C7003D" w:rsidRPr="00376F73">
        <w:rPr>
          <w:rFonts w:cs="Arial"/>
          <w:bCs/>
          <w:sz w:val="22"/>
          <w:szCs w:val="22"/>
        </w:rPr>
        <w:t xml:space="preserve">w </w:t>
      </w:r>
      <w:r w:rsidR="00C7003D">
        <w:rPr>
          <w:rFonts w:cs="Arial"/>
          <w:bCs/>
          <w:sz w:val="22"/>
          <w:szCs w:val="22"/>
        </w:rPr>
        <w:t>km 37,119 linii kolejowej nr 36.</w:t>
      </w:r>
    </w:p>
    <w:p w14:paraId="3DB9E5FD" w14:textId="405141D2" w:rsidR="00684EAF" w:rsidRPr="00E73CA9" w:rsidRDefault="00352921" w:rsidP="00352921">
      <w:pPr>
        <w:pStyle w:val="Heading3"/>
      </w:pPr>
      <w:bookmarkStart w:id="38" w:name="_Toc521641193"/>
      <w:r>
        <w:lastRenderedPageBreak/>
        <w:t>I.</w:t>
      </w:r>
      <w:r w:rsidR="00C0510F" w:rsidRPr="00E73CA9">
        <w:t>3.3.</w:t>
      </w:r>
      <w:r w:rsidR="00C43F5B">
        <w:tab/>
      </w:r>
      <w:r w:rsidR="00684EAF" w:rsidRPr="00352921">
        <w:t>Przyczyny pośrednie:</w:t>
      </w:r>
      <w:bookmarkEnd w:id="38"/>
    </w:p>
    <w:p w14:paraId="1FB8DD56" w14:textId="1A263BF9" w:rsidR="00955E7D" w:rsidRDefault="00C7003D" w:rsidP="00955E7D">
      <w:pPr>
        <w:spacing w:line="276" w:lineRule="auto"/>
        <w:ind w:left="630"/>
        <w:jc w:val="both"/>
        <w:rPr>
          <w:rFonts w:ascii="Arial" w:hAnsi="Arial" w:cs="Arial"/>
          <w:sz w:val="22"/>
          <w:szCs w:val="22"/>
        </w:rPr>
      </w:pPr>
      <w:r>
        <w:rPr>
          <w:rFonts w:ascii="Arial" w:hAnsi="Arial" w:cs="Arial"/>
          <w:sz w:val="22"/>
          <w:szCs w:val="22"/>
        </w:rPr>
        <w:t xml:space="preserve">1. </w:t>
      </w:r>
      <w:r w:rsidR="00422532" w:rsidRPr="00376F73">
        <w:rPr>
          <w:rFonts w:ascii="Arial" w:hAnsi="Arial" w:cs="Arial"/>
          <w:sz w:val="22"/>
          <w:szCs w:val="22"/>
        </w:rPr>
        <w:t>Nie zachowanie szczególnej ostrożności przez ki</w:t>
      </w:r>
      <w:r w:rsidR="00955E7D" w:rsidRPr="00376F73">
        <w:rPr>
          <w:rFonts w:ascii="Arial" w:hAnsi="Arial" w:cs="Arial"/>
          <w:sz w:val="22"/>
          <w:szCs w:val="22"/>
        </w:rPr>
        <w:t>erującego</w:t>
      </w:r>
      <w:r w:rsidR="00422532" w:rsidRPr="00376F73">
        <w:rPr>
          <w:rFonts w:ascii="Arial" w:hAnsi="Arial" w:cs="Arial"/>
          <w:sz w:val="22"/>
          <w:szCs w:val="22"/>
        </w:rPr>
        <w:t xml:space="preserve"> samochodem osobowym marki </w:t>
      </w:r>
      <w:r w:rsidR="00955E7D" w:rsidRPr="00376F73">
        <w:rPr>
          <w:rFonts w:ascii="Arial" w:hAnsi="Arial" w:cs="Arial"/>
          <w:sz w:val="22"/>
          <w:szCs w:val="22"/>
        </w:rPr>
        <w:t>Volkswagen Golf</w:t>
      </w:r>
      <w:r w:rsidR="00422532" w:rsidRPr="00376F73">
        <w:rPr>
          <w:rFonts w:ascii="Arial" w:hAnsi="Arial" w:cs="Arial"/>
          <w:sz w:val="22"/>
          <w:szCs w:val="22"/>
        </w:rPr>
        <w:t xml:space="preserve">, w szczególności wjazd na przejazd </w:t>
      </w:r>
      <w:r w:rsidR="00955E7D" w:rsidRPr="00376F73">
        <w:rPr>
          <w:rFonts w:ascii="Arial" w:hAnsi="Arial" w:cs="Arial"/>
          <w:sz w:val="22"/>
          <w:szCs w:val="22"/>
        </w:rPr>
        <w:t xml:space="preserve">ze znaczną prędkością </w:t>
      </w:r>
      <w:r w:rsidR="00422532" w:rsidRPr="00376F73">
        <w:rPr>
          <w:rFonts w:ascii="Arial" w:hAnsi="Arial" w:cs="Arial"/>
          <w:sz w:val="22"/>
          <w:szCs w:val="22"/>
        </w:rPr>
        <w:t xml:space="preserve">bez upewnienia się czy nie zbliża się pojazd kolejowy, wbrew postanowieniom art. </w:t>
      </w:r>
      <w:r w:rsidR="00B14ED8">
        <w:rPr>
          <w:rFonts w:ascii="Arial" w:hAnsi="Arial" w:cs="Arial"/>
          <w:sz w:val="22"/>
          <w:szCs w:val="22"/>
        </w:rPr>
        <w:t xml:space="preserve">28 ust. 1 i 2 </w:t>
      </w:r>
      <w:r w:rsidR="00422532" w:rsidRPr="00376F73">
        <w:rPr>
          <w:rFonts w:ascii="Arial" w:hAnsi="Arial" w:cs="Arial"/>
          <w:sz w:val="22"/>
          <w:szCs w:val="22"/>
        </w:rPr>
        <w:t>ustawy z dnia 20 czerwca 1997 r. „Prawo o ruchu drogowym” – (Dz.U.2017</w:t>
      </w:r>
      <w:r w:rsidR="00DF71D7" w:rsidRPr="00376F73">
        <w:rPr>
          <w:rFonts w:ascii="Arial" w:hAnsi="Arial" w:cs="Arial"/>
          <w:sz w:val="22"/>
          <w:szCs w:val="22"/>
        </w:rPr>
        <w:t xml:space="preserve"> </w:t>
      </w:r>
      <w:r w:rsidR="00422532" w:rsidRPr="00376F73">
        <w:rPr>
          <w:rFonts w:ascii="Arial" w:hAnsi="Arial" w:cs="Arial"/>
          <w:sz w:val="22"/>
          <w:szCs w:val="22"/>
        </w:rPr>
        <w:t>r. poz 128 z póź. zmianami).</w:t>
      </w:r>
    </w:p>
    <w:p w14:paraId="6EE28653" w14:textId="35C9ECBB" w:rsidR="00C7003D" w:rsidRDefault="00C7003D" w:rsidP="00955E7D">
      <w:pPr>
        <w:spacing w:line="276" w:lineRule="auto"/>
        <w:ind w:left="630"/>
        <w:jc w:val="both"/>
        <w:rPr>
          <w:rFonts w:ascii="Arial" w:hAnsi="Arial" w:cs="Arial"/>
          <w:sz w:val="22"/>
          <w:szCs w:val="22"/>
        </w:rPr>
      </w:pPr>
      <w:r>
        <w:rPr>
          <w:rFonts w:ascii="Arial" w:hAnsi="Arial" w:cs="Arial"/>
          <w:sz w:val="22"/>
          <w:szCs w:val="22"/>
        </w:rPr>
        <w:t xml:space="preserve">2. </w:t>
      </w:r>
      <w:r w:rsidR="00AD1CC7">
        <w:rPr>
          <w:rFonts w:ascii="Arial" w:hAnsi="Arial" w:cs="Arial"/>
          <w:sz w:val="22"/>
          <w:szCs w:val="22"/>
        </w:rPr>
        <w:t>Kierujący pociągiem roboczym Rob2 nie poinformował</w:t>
      </w:r>
      <w:r>
        <w:rPr>
          <w:rFonts w:ascii="Arial" w:hAnsi="Arial" w:cs="Arial"/>
          <w:sz w:val="22"/>
          <w:szCs w:val="22"/>
        </w:rPr>
        <w:t xml:space="preserve"> b</w:t>
      </w:r>
      <w:r w:rsidR="00AD1CC7">
        <w:rPr>
          <w:rFonts w:ascii="Arial" w:hAnsi="Arial" w:cs="Arial"/>
          <w:sz w:val="22"/>
          <w:szCs w:val="22"/>
        </w:rPr>
        <w:t xml:space="preserve">ezpośredniego przełożonego </w:t>
      </w:r>
      <w:r>
        <w:rPr>
          <w:rFonts w:ascii="Arial" w:hAnsi="Arial" w:cs="Arial"/>
          <w:sz w:val="22"/>
          <w:szCs w:val="22"/>
        </w:rPr>
        <w:t xml:space="preserve"> o braku</w:t>
      </w:r>
      <w:r w:rsidR="00A96240">
        <w:rPr>
          <w:rFonts w:ascii="Arial" w:hAnsi="Arial" w:cs="Arial"/>
          <w:sz w:val="22"/>
          <w:szCs w:val="22"/>
        </w:rPr>
        <w:t xml:space="preserve"> uprawnionego</w:t>
      </w:r>
      <w:r w:rsidR="00951930">
        <w:rPr>
          <w:rFonts w:ascii="Arial" w:hAnsi="Arial" w:cs="Arial"/>
          <w:sz w:val="22"/>
          <w:szCs w:val="22"/>
        </w:rPr>
        <w:t xml:space="preserve"> </w:t>
      </w:r>
      <w:r>
        <w:rPr>
          <w:rFonts w:ascii="Arial" w:hAnsi="Arial" w:cs="Arial"/>
          <w:sz w:val="22"/>
          <w:szCs w:val="22"/>
        </w:rPr>
        <w:t xml:space="preserve">pracownika do kierowania ruchem drogowym na przejazdach kolejowo – drogowych. </w:t>
      </w:r>
    </w:p>
    <w:p w14:paraId="740EA800" w14:textId="240FFED1" w:rsidR="00B52507" w:rsidRPr="00B52507" w:rsidRDefault="00352921" w:rsidP="00B52507">
      <w:pPr>
        <w:pStyle w:val="Heading3"/>
      </w:pPr>
      <w:bookmarkStart w:id="39" w:name="_Toc521641194"/>
      <w:r>
        <w:t>I.</w:t>
      </w:r>
      <w:r w:rsidR="00BB55AD" w:rsidRPr="00E73CA9">
        <w:t>3.4.</w:t>
      </w:r>
      <w:r w:rsidR="005425B1">
        <w:tab/>
      </w:r>
      <w:r w:rsidR="00BB55AD" w:rsidRPr="00352921">
        <w:t>Przyczyny systemowe:</w:t>
      </w:r>
      <w:bookmarkEnd w:id="39"/>
    </w:p>
    <w:p w14:paraId="23BC8FAB" w14:textId="36C02070" w:rsidR="0078142F" w:rsidRPr="00955E7D" w:rsidRDefault="00EB7C36" w:rsidP="00CC59F5">
      <w:pPr>
        <w:spacing w:before="240" w:line="276" w:lineRule="auto"/>
        <w:ind w:left="630"/>
        <w:jc w:val="both"/>
        <w:rPr>
          <w:rFonts w:ascii="Arial" w:hAnsi="Arial" w:cs="Arial"/>
          <w:sz w:val="22"/>
          <w:szCs w:val="22"/>
        </w:rPr>
      </w:pPr>
      <w:r w:rsidRPr="00955E7D">
        <w:rPr>
          <w:rFonts w:ascii="Arial" w:hAnsi="Arial" w:cs="Arial"/>
          <w:sz w:val="22"/>
          <w:szCs w:val="22"/>
        </w:rPr>
        <w:t>Nie realizowanie przez zarządcę infrastruktury i jego jednostki wykonawcze</w:t>
      </w:r>
      <w:del w:id="40" w:author="rlesniowski" w:date="2018-03-02T08:57:00Z">
        <w:r w:rsidRPr="00955E7D" w:rsidDel="006709F5">
          <w:rPr>
            <w:rFonts w:ascii="Arial" w:hAnsi="Arial" w:cs="Arial"/>
            <w:sz w:val="22"/>
            <w:szCs w:val="22"/>
          </w:rPr>
          <w:delText>j</w:delText>
        </w:r>
      </w:del>
      <w:r w:rsidRPr="00955E7D">
        <w:rPr>
          <w:rFonts w:ascii="Arial" w:hAnsi="Arial" w:cs="Arial"/>
          <w:sz w:val="22"/>
          <w:szCs w:val="22"/>
        </w:rPr>
        <w:t xml:space="preserve"> procedur  systemu zarządzania bezpieczeństwem </w:t>
      </w:r>
      <w:r w:rsidR="00BB55AD" w:rsidRPr="00955E7D">
        <w:rPr>
          <w:rFonts w:ascii="Arial" w:hAnsi="Arial" w:cs="Arial"/>
          <w:sz w:val="22"/>
          <w:szCs w:val="22"/>
        </w:rPr>
        <w:t>–</w:t>
      </w:r>
      <w:r w:rsidRPr="00955E7D">
        <w:rPr>
          <w:rFonts w:ascii="Arial" w:hAnsi="Arial" w:cs="Arial"/>
          <w:sz w:val="22"/>
          <w:szCs w:val="22"/>
        </w:rPr>
        <w:t xml:space="preserve"> </w:t>
      </w:r>
      <w:r w:rsidR="00BB55AD" w:rsidRPr="00955E7D">
        <w:rPr>
          <w:rFonts w:ascii="Arial" w:hAnsi="Arial" w:cs="Arial"/>
          <w:sz w:val="22"/>
          <w:szCs w:val="22"/>
        </w:rPr>
        <w:t xml:space="preserve">w szczególności nie przeprowadzenie analizy znaczenia zmiany </w:t>
      </w:r>
      <w:r w:rsidR="00D53079">
        <w:rPr>
          <w:rFonts w:ascii="Arial" w:hAnsi="Arial" w:cs="Arial"/>
          <w:sz w:val="22"/>
          <w:szCs w:val="22"/>
        </w:rPr>
        <w:t xml:space="preserve">(procedura SMS PR-03) </w:t>
      </w:r>
      <w:r w:rsidR="00BB55AD" w:rsidRPr="00955E7D">
        <w:rPr>
          <w:rFonts w:ascii="Arial" w:hAnsi="Arial" w:cs="Arial"/>
          <w:sz w:val="22"/>
          <w:szCs w:val="22"/>
        </w:rPr>
        <w:t>wynikającej ze wznowienia ruchu kolejowego po zamkniętej linii kolejowej nr 36, nie przeprowa</w:t>
      </w:r>
      <w:r w:rsidR="00E471D8">
        <w:rPr>
          <w:rFonts w:ascii="Arial" w:hAnsi="Arial" w:cs="Arial"/>
          <w:sz w:val="22"/>
          <w:szCs w:val="22"/>
        </w:rPr>
        <w:t>dzenie analizy i wyceny ryzyka oraz</w:t>
      </w:r>
      <w:r w:rsidR="00BB55AD" w:rsidRPr="00955E7D">
        <w:rPr>
          <w:rFonts w:ascii="Arial" w:hAnsi="Arial" w:cs="Arial"/>
          <w:sz w:val="22"/>
          <w:szCs w:val="22"/>
        </w:rPr>
        <w:t xml:space="preserve"> nie podjęcie właściwych środków ograniczających ryzyko zaistnienia zdarzenia, w tym nie wystąpienie do zarządcy drogi o</w:t>
      </w:r>
      <w:r w:rsidR="001E127E">
        <w:rPr>
          <w:rFonts w:ascii="Arial" w:hAnsi="Arial" w:cs="Arial"/>
          <w:sz w:val="22"/>
          <w:szCs w:val="22"/>
        </w:rPr>
        <w:t> </w:t>
      </w:r>
      <w:r w:rsidR="00BB55AD" w:rsidRPr="00955E7D">
        <w:rPr>
          <w:rFonts w:ascii="Arial" w:hAnsi="Arial" w:cs="Arial"/>
          <w:sz w:val="22"/>
          <w:szCs w:val="22"/>
        </w:rPr>
        <w:t>wprowadzenie ograniczenia prędkości dla pojazdów drogowych przejeżdżających przez przejazd kolejowo-</w:t>
      </w:r>
      <w:r w:rsidR="00955E7D">
        <w:rPr>
          <w:rFonts w:ascii="Arial" w:hAnsi="Arial" w:cs="Arial"/>
          <w:sz w:val="22"/>
          <w:szCs w:val="22"/>
        </w:rPr>
        <w:t xml:space="preserve"> </w:t>
      </w:r>
      <w:r w:rsidR="00BB55AD" w:rsidRPr="00955E7D">
        <w:rPr>
          <w:rFonts w:ascii="Arial" w:hAnsi="Arial" w:cs="Arial"/>
          <w:sz w:val="22"/>
          <w:szCs w:val="22"/>
        </w:rPr>
        <w:t>drogowy w związku z przewidy</w:t>
      </w:r>
      <w:r w:rsidR="00955E7D" w:rsidRPr="00955E7D">
        <w:rPr>
          <w:rFonts w:ascii="Arial" w:hAnsi="Arial" w:cs="Arial"/>
          <w:sz w:val="22"/>
          <w:szCs w:val="22"/>
        </w:rPr>
        <w:t xml:space="preserve">wanym ruchem pojazdów roboczych po linii kolejowej nr 36. </w:t>
      </w:r>
      <w:r w:rsidR="00D53079">
        <w:rPr>
          <w:rFonts w:ascii="Arial" w:hAnsi="Arial" w:cs="Arial"/>
          <w:sz w:val="22"/>
          <w:szCs w:val="22"/>
        </w:rPr>
        <w:t>Brak nadzoru ze strony Centrum Realizacji Inwestycji (CRI) nad realizacją procedury „Działania korygujące i zapobiegawcze”</w:t>
      </w:r>
      <w:r w:rsidR="0078142F">
        <w:rPr>
          <w:rFonts w:ascii="Arial" w:hAnsi="Arial" w:cs="Arial"/>
          <w:sz w:val="22"/>
          <w:szCs w:val="22"/>
        </w:rPr>
        <w:t>.</w:t>
      </w:r>
    </w:p>
    <w:p w14:paraId="131CA0BE" w14:textId="77777777" w:rsidR="00EB7C36" w:rsidRDefault="00EB7C36" w:rsidP="00955E7D">
      <w:pPr>
        <w:spacing w:line="276" w:lineRule="auto"/>
        <w:ind w:left="567"/>
        <w:jc w:val="both"/>
        <w:rPr>
          <w:rFonts w:ascii="Arial" w:hAnsi="Arial" w:cs="Arial"/>
          <w:sz w:val="22"/>
          <w:szCs w:val="22"/>
        </w:rPr>
      </w:pPr>
      <w:r w:rsidRPr="00955E7D">
        <w:rPr>
          <w:rFonts w:ascii="Arial" w:hAnsi="Arial" w:cs="Arial"/>
          <w:sz w:val="22"/>
          <w:szCs w:val="22"/>
        </w:rPr>
        <w:t>Uzasadnienie poszczególnych przyczyn poważnego wypadku w zakresie zaistniałych niezgodności z obowiązującym stanem prawnym podano w rozdziałach III i IV niniejszego Raportu, opisujących szczegółowo przebieg zdarzenia.</w:t>
      </w:r>
    </w:p>
    <w:p w14:paraId="05DA535B" w14:textId="77777777" w:rsidR="0078142F" w:rsidRPr="00955E7D" w:rsidRDefault="0078142F" w:rsidP="00955E7D">
      <w:pPr>
        <w:spacing w:line="276" w:lineRule="auto"/>
        <w:ind w:left="567"/>
        <w:jc w:val="both"/>
        <w:rPr>
          <w:rFonts w:ascii="Arial" w:hAnsi="Arial" w:cs="Arial"/>
          <w:sz w:val="22"/>
          <w:szCs w:val="22"/>
        </w:rPr>
      </w:pPr>
    </w:p>
    <w:p w14:paraId="4C4F4A2D" w14:textId="7A6DA79A" w:rsidR="00490E81" w:rsidRPr="00395CD4" w:rsidRDefault="00395CD4" w:rsidP="00E964E6">
      <w:pPr>
        <w:pStyle w:val="Heading2"/>
      </w:pPr>
      <w:bookmarkStart w:id="41" w:name="_Toc521394376"/>
      <w:bookmarkStart w:id="42" w:name="_Toc521641195"/>
      <w:bookmarkStart w:id="43" w:name="_Toc434823871"/>
      <w:r>
        <w:t>I.4.</w:t>
      </w:r>
      <w:r>
        <w:tab/>
      </w:r>
      <w:r w:rsidR="00490E81" w:rsidRPr="00395CD4">
        <w:t>Kategoria zdarzenia określona w oparciu o ustalenia zespołu badawczego</w:t>
      </w:r>
      <w:bookmarkEnd w:id="41"/>
      <w:bookmarkEnd w:id="42"/>
      <w:r w:rsidR="00490E81" w:rsidRPr="00395CD4">
        <w:t xml:space="preserve"> </w:t>
      </w:r>
    </w:p>
    <w:p w14:paraId="18DD802F" w14:textId="77777777" w:rsidR="00160336" w:rsidRPr="00DF71D7" w:rsidRDefault="00490E81" w:rsidP="00160336">
      <w:pPr>
        <w:suppressAutoHyphens/>
        <w:spacing w:after="0" w:line="276" w:lineRule="auto"/>
        <w:ind w:firstLine="360"/>
        <w:jc w:val="both"/>
        <w:rPr>
          <w:rFonts w:ascii="Arial" w:hAnsi="Arial" w:cs="Arial"/>
          <w:sz w:val="22"/>
          <w:szCs w:val="22"/>
        </w:rPr>
      </w:pPr>
      <w:r w:rsidRPr="00DF71D7">
        <w:rPr>
          <w:rFonts w:ascii="Arial" w:hAnsi="Arial" w:cs="Arial"/>
          <w:sz w:val="22"/>
          <w:szCs w:val="22"/>
        </w:rPr>
        <w:t xml:space="preserve">Kategoria zdarzenia w oparciu o ustalenia Zespołu badawczego wypadku: </w:t>
      </w:r>
    </w:p>
    <w:p w14:paraId="048B4AC4" w14:textId="77777777" w:rsidR="00490E81" w:rsidRPr="00464F7B" w:rsidRDefault="006F1BDC" w:rsidP="00160336">
      <w:pPr>
        <w:suppressAutoHyphens/>
        <w:spacing w:after="0" w:line="276" w:lineRule="auto"/>
        <w:ind w:left="360"/>
        <w:jc w:val="both"/>
        <w:rPr>
          <w:rFonts w:ascii="Arial" w:hAnsi="Arial" w:cs="Arial"/>
          <w:b/>
          <w:sz w:val="22"/>
          <w:szCs w:val="22"/>
        </w:rPr>
      </w:pPr>
      <w:r w:rsidRPr="00DF71D7">
        <w:rPr>
          <w:rFonts w:ascii="Arial" w:hAnsi="Arial" w:cs="Arial"/>
          <w:b/>
          <w:sz w:val="22"/>
          <w:szCs w:val="22"/>
        </w:rPr>
        <w:t>„</w:t>
      </w:r>
      <w:r w:rsidR="001C0EA3" w:rsidRPr="00DF71D7">
        <w:rPr>
          <w:rFonts w:ascii="Arial" w:hAnsi="Arial" w:cs="Arial"/>
          <w:b/>
          <w:sz w:val="22"/>
          <w:szCs w:val="22"/>
        </w:rPr>
        <w:t xml:space="preserve">poważny </w:t>
      </w:r>
      <w:r w:rsidR="001C0EA3" w:rsidRPr="00464F7B">
        <w:rPr>
          <w:rFonts w:ascii="Arial" w:hAnsi="Arial" w:cs="Arial"/>
          <w:b/>
          <w:sz w:val="22"/>
          <w:szCs w:val="22"/>
        </w:rPr>
        <w:t>wypadek kategorii</w:t>
      </w:r>
      <w:r w:rsidR="001C0EA3" w:rsidRPr="00464F7B">
        <w:rPr>
          <w:rFonts w:ascii="Arial" w:hAnsi="Arial" w:cs="Arial"/>
          <w:sz w:val="22"/>
          <w:szCs w:val="22"/>
        </w:rPr>
        <w:t xml:space="preserve"> </w:t>
      </w:r>
      <w:r w:rsidR="00490E81" w:rsidRPr="00464F7B">
        <w:rPr>
          <w:rFonts w:ascii="Arial" w:hAnsi="Arial" w:cs="Arial"/>
          <w:b/>
          <w:sz w:val="22"/>
          <w:szCs w:val="22"/>
        </w:rPr>
        <w:t>A18</w:t>
      </w:r>
      <w:r w:rsidR="001C0EA3" w:rsidRPr="00464F7B">
        <w:rPr>
          <w:rFonts w:ascii="Arial" w:hAnsi="Arial" w:cs="Arial"/>
          <w:b/>
          <w:sz w:val="22"/>
          <w:szCs w:val="22"/>
        </w:rPr>
        <w:t xml:space="preserve"> </w:t>
      </w:r>
      <w:r w:rsidR="00BD3300" w:rsidRPr="00464F7B">
        <w:rPr>
          <w:rFonts w:ascii="Arial" w:hAnsi="Arial" w:cs="Arial"/>
          <w:strike/>
          <w:sz w:val="22"/>
          <w:szCs w:val="24"/>
        </w:rPr>
        <w:t>–</w:t>
      </w:r>
      <w:r w:rsidR="00BD3300" w:rsidRPr="00464F7B">
        <w:rPr>
          <w:rFonts w:ascii="Arial" w:hAnsi="Arial" w:cs="Arial"/>
          <w:b/>
          <w:sz w:val="22"/>
          <w:szCs w:val="22"/>
        </w:rPr>
        <w:t xml:space="preserve"> </w:t>
      </w:r>
      <w:r w:rsidR="001C0EA3" w:rsidRPr="00464F7B">
        <w:rPr>
          <w:rFonts w:ascii="Arial" w:hAnsi="Arial" w:cs="Arial"/>
          <w:b/>
          <w:sz w:val="22"/>
          <w:szCs w:val="22"/>
        </w:rPr>
        <w:t xml:space="preserve">najechanie pojazdu kolejowego </w:t>
      </w:r>
      <w:r w:rsidRPr="00464F7B">
        <w:rPr>
          <w:rFonts w:ascii="Arial" w:hAnsi="Arial" w:cs="Arial"/>
          <w:b/>
          <w:sz w:val="22"/>
          <w:szCs w:val="22"/>
        </w:rPr>
        <w:t>na po</w:t>
      </w:r>
      <w:r w:rsidR="001C0EA3" w:rsidRPr="00464F7B">
        <w:rPr>
          <w:rFonts w:ascii="Arial" w:hAnsi="Arial" w:cs="Arial"/>
          <w:b/>
          <w:sz w:val="22"/>
          <w:szCs w:val="22"/>
        </w:rPr>
        <w:t xml:space="preserve">jazd </w:t>
      </w:r>
      <w:r w:rsidR="00AA5C05" w:rsidRPr="00464F7B">
        <w:rPr>
          <w:rFonts w:ascii="Arial" w:hAnsi="Arial" w:cs="Arial"/>
          <w:b/>
          <w:sz w:val="22"/>
          <w:szCs w:val="22"/>
        </w:rPr>
        <w:t xml:space="preserve">drogowy </w:t>
      </w:r>
      <w:r w:rsidR="00DF71D7" w:rsidRPr="00464F7B">
        <w:rPr>
          <w:rFonts w:ascii="Arial" w:hAnsi="Arial" w:cs="Arial"/>
          <w:b/>
          <w:sz w:val="22"/>
          <w:szCs w:val="22"/>
        </w:rPr>
        <w:t xml:space="preserve">lub odwrotnie </w:t>
      </w:r>
      <w:r w:rsidR="001C0EA3" w:rsidRPr="00464F7B">
        <w:rPr>
          <w:rFonts w:ascii="Arial" w:hAnsi="Arial" w:cs="Arial"/>
          <w:b/>
          <w:sz w:val="22"/>
          <w:szCs w:val="22"/>
        </w:rPr>
        <w:t>na przejeździe kolejowo-drogowym z rogatkami (kat. A wg metryki przejazdow</w:t>
      </w:r>
      <w:r w:rsidRPr="00464F7B">
        <w:rPr>
          <w:rFonts w:ascii="Arial" w:hAnsi="Arial" w:cs="Arial"/>
          <w:b/>
          <w:sz w:val="22"/>
          <w:szCs w:val="22"/>
        </w:rPr>
        <w:t>ej)”</w:t>
      </w:r>
      <w:r w:rsidR="00DF71D7" w:rsidRPr="00464F7B">
        <w:rPr>
          <w:rFonts w:ascii="Arial" w:hAnsi="Arial" w:cs="Arial"/>
          <w:b/>
          <w:sz w:val="22"/>
          <w:szCs w:val="22"/>
        </w:rPr>
        <w:t>.</w:t>
      </w:r>
    </w:p>
    <w:p w14:paraId="6EC003D0" w14:textId="53B4CD95" w:rsidR="00FA39C4" w:rsidRPr="00395CD4" w:rsidRDefault="00395CD4" w:rsidP="00E964E6">
      <w:pPr>
        <w:pStyle w:val="Heading2"/>
      </w:pPr>
      <w:bookmarkStart w:id="44" w:name="_Toc521394377"/>
      <w:bookmarkStart w:id="45" w:name="_Toc521641196"/>
      <w:r>
        <w:t>I.5.</w:t>
      </w:r>
      <w:r>
        <w:tab/>
      </w:r>
      <w:r w:rsidR="00FA39C4" w:rsidRPr="00464F7B">
        <w:t xml:space="preserve">Wskazanie czynników mających wpływ na zaistnienie </w:t>
      </w:r>
      <w:r w:rsidR="00991AC1" w:rsidRPr="00464F7B">
        <w:t xml:space="preserve">poważnego </w:t>
      </w:r>
      <w:r w:rsidR="00FA39C4" w:rsidRPr="00464F7B">
        <w:t>wypadku.</w:t>
      </w:r>
      <w:bookmarkEnd w:id="43"/>
      <w:bookmarkEnd w:id="44"/>
      <w:bookmarkEnd w:id="45"/>
    </w:p>
    <w:p w14:paraId="575F2EC2" w14:textId="77777777" w:rsidR="00464F7B" w:rsidRPr="00DC0112" w:rsidRDefault="00DF71D7" w:rsidP="00DC0112">
      <w:pPr>
        <w:suppressAutoHyphens/>
        <w:spacing w:after="0" w:line="276" w:lineRule="auto"/>
        <w:ind w:left="360"/>
        <w:jc w:val="both"/>
        <w:rPr>
          <w:rFonts w:ascii="Arial" w:hAnsi="Arial" w:cs="Arial"/>
          <w:sz w:val="22"/>
          <w:szCs w:val="22"/>
        </w:rPr>
      </w:pPr>
      <w:bookmarkStart w:id="46" w:name="_Toc521394378"/>
      <w:r w:rsidRPr="00DC0112">
        <w:rPr>
          <w:rFonts w:ascii="Arial" w:hAnsi="Arial" w:cs="Arial"/>
          <w:sz w:val="22"/>
          <w:szCs w:val="22"/>
        </w:rPr>
        <w:t>Na zaistnienie poważnego wypadku mi</w:t>
      </w:r>
      <w:r w:rsidR="00464F7B" w:rsidRPr="00DC0112">
        <w:rPr>
          <w:rFonts w:ascii="Arial" w:hAnsi="Arial" w:cs="Arial"/>
          <w:sz w:val="22"/>
          <w:szCs w:val="22"/>
        </w:rPr>
        <w:t>ały wpływ następujące czynniki:</w:t>
      </w:r>
      <w:bookmarkEnd w:id="46"/>
    </w:p>
    <w:p w14:paraId="7991AD67" w14:textId="5A71B098" w:rsidR="00DF71D7" w:rsidRPr="00464F7B" w:rsidRDefault="00464F7B" w:rsidP="00CA02FE">
      <w:pPr>
        <w:pStyle w:val="ListParagraph"/>
        <w:numPr>
          <w:ilvl w:val="0"/>
          <w:numId w:val="43"/>
        </w:numPr>
        <w:rPr>
          <w:rFonts w:ascii="Arial" w:hAnsi="Arial" w:cs="Arial"/>
          <w:sz w:val="22"/>
          <w:szCs w:val="22"/>
        </w:rPr>
      </w:pPr>
      <w:r w:rsidRPr="00464F7B">
        <w:rPr>
          <w:rFonts w:ascii="Arial" w:hAnsi="Arial" w:cs="Arial"/>
          <w:sz w:val="22"/>
          <w:szCs w:val="22"/>
        </w:rPr>
        <w:t>o</w:t>
      </w:r>
      <w:r w:rsidR="00DF71D7" w:rsidRPr="00464F7B">
        <w:rPr>
          <w:rFonts w:ascii="Arial" w:hAnsi="Arial" w:cs="Arial"/>
          <w:sz w:val="22"/>
          <w:szCs w:val="22"/>
        </w:rPr>
        <w:t>graniczona widoczność bocznej części pojazdu kolejowgo</w:t>
      </w:r>
      <w:r w:rsidRPr="00464F7B">
        <w:rPr>
          <w:rFonts w:ascii="Arial" w:hAnsi="Arial" w:cs="Arial"/>
          <w:sz w:val="22"/>
          <w:szCs w:val="22"/>
        </w:rPr>
        <w:t xml:space="preserve"> z powodu pory nocnej i opadów deszczu</w:t>
      </w:r>
      <w:r w:rsidR="001B2D27">
        <w:rPr>
          <w:rFonts w:ascii="Arial" w:hAnsi="Arial" w:cs="Arial"/>
          <w:sz w:val="22"/>
          <w:szCs w:val="22"/>
        </w:rPr>
        <w:t>,</w:t>
      </w:r>
    </w:p>
    <w:p w14:paraId="64B63BF5" w14:textId="77777777" w:rsidR="00DF71D7" w:rsidRPr="00464F7B" w:rsidRDefault="00464F7B" w:rsidP="00CA02FE">
      <w:pPr>
        <w:pStyle w:val="ListParagraph"/>
        <w:numPr>
          <w:ilvl w:val="0"/>
          <w:numId w:val="43"/>
        </w:numPr>
        <w:rPr>
          <w:rFonts w:ascii="Arial" w:hAnsi="Arial" w:cs="Arial"/>
          <w:sz w:val="22"/>
          <w:szCs w:val="22"/>
        </w:rPr>
      </w:pPr>
      <w:r w:rsidRPr="00464F7B">
        <w:rPr>
          <w:rFonts w:ascii="Arial" w:hAnsi="Arial" w:cs="Arial"/>
          <w:sz w:val="22"/>
          <w:szCs w:val="22"/>
        </w:rPr>
        <w:t>b</w:t>
      </w:r>
      <w:r w:rsidR="00DF71D7" w:rsidRPr="00464F7B">
        <w:rPr>
          <w:rFonts w:ascii="Arial" w:hAnsi="Arial" w:cs="Arial"/>
          <w:sz w:val="22"/>
          <w:szCs w:val="22"/>
        </w:rPr>
        <w:t>rak oświetlenia przejazdu,</w:t>
      </w:r>
    </w:p>
    <w:p w14:paraId="79BBCCEE" w14:textId="77777777" w:rsidR="00DF71D7" w:rsidRDefault="00464F7B" w:rsidP="00CA02FE">
      <w:pPr>
        <w:pStyle w:val="ListParagraph"/>
        <w:numPr>
          <w:ilvl w:val="0"/>
          <w:numId w:val="43"/>
        </w:numPr>
        <w:rPr>
          <w:rFonts w:ascii="Arial" w:hAnsi="Arial" w:cs="Arial"/>
          <w:sz w:val="22"/>
          <w:szCs w:val="22"/>
        </w:rPr>
      </w:pPr>
      <w:r w:rsidRPr="00464F7B">
        <w:rPr>
          <w:rFonts w:ascii="Arial" w:hAnsi="Arial" w:cs="Arial"/>
          <w:sz w:val="22"/>
          <w:szCs w:val="22"/>
        </w:rPr>
        <w:t xml:space="preserve">nie zatrzymanie ruchu przez uprawnionego pracownika zarządcy infrastruktury. </w:t>
      </w:r>
      <w:r w:rsidR="00DF71D7" w:rsidRPr="00464F7B">
        <w:rPr>
          <w:rFonts w:ascii="Arial" w:hAnsi="Arial" w:cs="Arial"/>
          <w:sz w:val="22"/>
          <w:szCs w:val="22"/>
        </w:rPr>
        <w:t xml:space="preserve"> </w:t>
      </w:r>
    </w:p>
    <w:p w14:paraId="569092C8" w14:textId="77777777" w:rsidR="001B2D27" w:rsidRPr="00464F7B" w:rsidRDefault="001B2D27" w:rsidP="001B2D27">
      <w:pPr>
        <w:pStyle w:val="ListParagraph"/>
        <w:rPr>
          <w:rFonts w:ascii="Arial" w:hAnsi="Arial" w:cs="Arial"/>
          <w:sz w:val="22"/>
          <w:szCs w:val="22"/>
        </w:rPr>
      </w:pPr>
    </w:p>
    <w:p w14:paraId="34B1C038" w14:textId="7B254E77" w:rsidR="00FA39C4" w:rsidRPr="00E4408F" w:rsidRDefault="00E4408F" w:rsidP="00E964E6">
      <w:pPr>
        <w:pStyle w:val="Heading2"/>
      </w:pPr>
      <w:bookmarkStart w:id="47" w:name="_Toc521394379"/>
      <w:bookmarkStart w:id="48" w:name="_Toc521641197"/>
      <w:r>
        <w:t>I.6.</w:t>
      </w:r>
      <w:r>
        <w:tab/>
      </w:r>
      <w:r w:rsidR="00FA39C4" w:rsidRPr="00376F73">
        <w:t>Główne zalecenia i adresaci tych zaleceń.</w:t>
      </w:r>
      <w:bookmarkEnd w:id="47"/>
      <w:bookmarkEnd w:id="48"/>
    </w:p>
    <w:p w14:paraId="222804A1" w14:textId="77777777" w:rsidR="00FA39C4" w:rsidRPr="00376F73" w:rsidRDefault="006F1BDC" w:rsidP="00AE4CD4">
      <w:pPr>
        <w:pStyle w:val="Heading3"/>
      </w:pPr>
      <w:bookmarkStart w:id="49" w:name="_Toc434823873"/>
      <w:bookmarkStart w:id="50" w:name="_Toc521394380"/>
      <w:bookmarkStart w:id="51" w:name="_Toc521641198"/>
      <w:r w:rsidRPr="00376F73">
        <w:t>6</w:t>
      </w:r>
      <w:r w:rsidR="00D03A2B" w:rsidRPr="00376F73">
        <w:t>.1</w:t>
      </w:r>
      <w:r w:rsidR="00163A8B" w:rsidRPr="00376F73">
        <w:t>.</w:t>
      </w:r>
      <w:r w:rsidR="00CD679D" w:rsidRPr="00376F73">
        <w:t xml:space="preserve"> </w:t>
      </w:r>
      <w:r w:rsidR="00FA39C4" w:rsidRPr="00376F73">
        <w:t>Zalecenia komisji kolejowej</w:t>
      </w:r>
      <w:r w:rsidR="00934D8D" w:rsidRPr="00376F73">
        <w:t>.</w:t>
      </w:r>
      <w:bookmarkEnd w:id="49"/>
      <w:bookmarkEnd w:id="50"/>
      <w:bookmarkEnd w:id="51"/>
    </w:p>
    <w:p w14:paraId="035BDB27" w14:textId="77777777" w:rsidR="001B2D27" w:rsidRDefault="001B2D27" w:rsidP="00D5770B">
      <w:pPr>
        <w:suppressAutoHyphens/>
        <w:spacing w:after="0" w:line="276" w:lineRule="auto"/>
        <w:ind w:left="360"/>
        <w:jc w:val="both"/>
        <w:rPr>
          <w:rFonts w:ascii="Arial" w:hAnsi="Arial" w:cs="Arial"/>
          <w:sz w:val="22"/>
          <w:szCs w:val="22"/>
        </w:rPr>
      </w:pPr>
      <w:bookmarkStart w:id="52" w:name="_Toc434823874"/>
    </w:p>
    <w:p w14:paraId="7446579F" w14:textId="7D30F167" w:rsidR="00376F73" w:rsidRDefault="001B2D27" w:rsidP="00D5770B">
      <w:pPr>
        <w:suppressAutoHyphens/>
        <w:spacing w:after="0" w:line="276" w:lineRule="auto"/>
        <w:ind w:left="360"/>
        <w:jc w:val="both"/>
        <w:rPr>
          <w:rFonts w:ascii="Arial" w:hAnsi="Arial" w:cs="Arial"/>
          <w:sz w:val="22"/>
          <w:szCs w:val="22"/>
        </w:rPr>
      </w:pPr>
      <w:r>
        <w:rPr>
          <w:rFonts w:ascii="Arial" w:hAnsi="Arial" w:cs="Arial"/>
          <w:sz w:val="22"/>
          <w:szCs w:val="22"/>
        </w:rPr>
        <w:t>Kierującego</w:t>
      </w:r>
      <w:r w:rsidR="00376F73" w:rsidRPr="00376F73">
        <w:rPr>
          <w:rFonts w:ascii="Arial" w:hAnsi="Arial" w:cs="Arial"/>
          <w:sz w:val="22"/>
          <w:szCs w:val="22"/>
        </w:rPr>
        <w:t xml:space="preserve"> pojazdem DS10-02-221 w dniu zdarzenia 2.11.2017 komisji kolejowej nie udało się wysłuchać z powodu złego stanu zdrowia psychicznego, kontakt z nim był utrudniony. Od dnia 03.11.2017 r. pracownik przebywa</w:t>
      </w:r>
      <w:r>
        <w:rPr>
          <w:rFonts w:ascii="Arial" w:hAnsi="Arial" w:cs="Arial"/>
          <w:sz w:val="22"/>
          <w:szCs w:val="22"/>
        </w:rPr>
        <w:t>ł</w:t>
      </w:r>
      <w:r w:rsidR="00376F73" w:rsidRPr="00376F73">
        <w:rPr>
          <w:rFonts w:ascii="Arial" w:hAnsi="Arial" w:cs="Arial"/>
          <w:sz w:val="22"/>
          <w:szCs w:val="22"/>
        </w:rPr>
        <w:t xml:space="preserve"> na zwolnieniu lekarskim. Na wniosek przewodniczącego komisji kolejowej nr IZKD-732-09/2017 z dnia 03.11.2017 r. IZ Białystok, do czasu zakończenia </w:t>
      </w:r>
      <w:r>
        <w:rPr>
          <w:rFonts w:ascii="Arial" w:hAnsi="Arial" w:cs="Arial"/>
          <w:sz w:val="22"/>
          <w:szCs w:val="22"/>
        </w:rPr>
        <w:lastRenderedPageBreak/>
        <w:t>postę</w:t>
      </w:r>
      <w:r w:rsidR="00376F73" w:rsidRPr="00376F73">
        <w:rPr>
          <w:rFonts w:ascii="Arial" w:hAnsi="Arial" w:cs="Arial"/>
          <w:sz w:val="22"/>
          <w:szCs w:val="22"/>
        </w:rPr>
        <w:t xml:space="preserve">powania wypadkowego, odsunął </w:t>
      </w:r>
      <w:r>
        <w:rPr>
          <w:rFonts w:ascii="Arial" w:hAnsi="Arial" w:cs="Arial"/>
          <w:sz w:val="22"/>
          <w:szCs w:val="22"/>
        </w:rPr>
        <w:t xml:space="preserve">ww. pracownika od pełnienia obowiązków kierowcy drezyny i </w:t>
      </w:r>
      <w:r w:rsidR="00376F73" w:rsidRPr="00376F73">
        <w:rPr>
          <w:rFonts w:ascii="Arial" w:hAnsi="Arial" w:cs="Arial"/>
          <w:sz w:val="22"/>
          <w:szCs w:val="22"/>
        </w:rPr>
        <w:t xml:space="preserve">wózka motorowego </w:t>
      </w:r>
      <w:r>
        <w:rPr>
          <w:rFonts w:ascii="Arial" w:hAnsi="Arial" w:cs="Arial"/>
          <w:sz w:val="22"/>
          <w:szCs w:val="22"/>
        </w:rPr>
        <w:t>(d</w:t>
      </w:r>
      <w:r w:rsidR="00376F73" w:rsidRPr="00376F73">
        <w:rPr>
          <w:rFonts w:ascii="Arial" w:hAnsi="Arial" w:cs="Arial"/>
          <w:sz w:val="22"/>
          <w:szCs w:val="22"/>
        </w:rPr>
        <w:t>ecyzja IZ Białystok nr IZPRd-11</w:t>
      </w:r>
      <w:r w:rsidR="00D5770B">
        <w:rPr>
          <w:rFonts w:ascii="Arial" w:hAnsi="Arial" w:cs="Arial"/>
          <w:sz w:val="22"/>
          <w:szCs w:val="22"/>
        </w:rPr>
        <w:t xml:space="preserve">00-496/17 </w:t>
      </w:r>
      <w:r>
        <w:rPr>
          <w:rFonts w:ascii="Arial" w:hAnsi="Arial" w:cs="Arial"/>
          <w:sz w:val="22"/>
          <w:szCs w:val="22"/>
        </w:rPr>
        <w:t xml:space="preserve">                                                        </w:t>
      </w:r>
      <w:r w:rsidR="00D5770B">
        <w:rPr>
          <w:rFonts w:ascii="Arial" w:hAnsi="Arial" w:cs="Arial"/>
          <w:sz w:val="22"/>
          <w:szCs w:val="22"/>
        </w:rPr>
        <w:t xml:space="preserve">z dnia </w:t>
      </w:r>
      <w:r w:rsidR="00D5770B" w:rsidRPr="00DF7164">
        <w:rPr>
          <w:rFonts w:ascii="Arial" w:hAnsi="Arial" w:cs="Arial"/>
          <w:sz w:val="22"/>
          <w:szCs w:val="22"/>
        </w:rPr>
        <w:t xml:space="preserve">06.11.2017 r. </w:t>
      </w:r>
      <w:r>
        <w:rPr>
          <w:rFonts w:ascii="Arial" w:hAnsi="Arial" w:cs="Arial"/>
          <w:sz w:val="22"/>
          <w:szCs w:val="22"/>
        </w:rPr>
        <w:t>).</w:t>
      </w:r>
    </w:p>
    <w:p w14:paraId="40C48E12" w14:textId="77777777" w:rsidR="001B2D27" w:rsidRPr="00DF7164" w:rsidRDefault="001B2D27" w:rsidP="00D5770B">
      <w:pPr>
        <w:suppressAutoHyphens/>
        <w:spacing w:after="0" w:line="276" w:lineRule="auto"/>
        <w:ind w:left="360"/>
        <w:jc w:val="both"/>
        <w:rPr>
          <w:rFonts w:ascii="Arial" w:hAnsi="Arial" w:cs="Arial"/>
          <w:sz w:val="22"/>
          <w:szCs w:val="22"/>
        </w:rPr>
      </w:pPr>
    </w:p>
    <w:p w14:paraId="499C655F" w14:textId="2D33B8FB" w:rsidR="001272CC" w:rsidRPr="00DF7164" w:rsidRDefault="006F1BDC" w:rsidP="00AE4CD4">
      <w:pPr>
        <w:pStyle w:val="Heading3"/>
      </w:pPr>
      <w:bookmarkStart w:id="53" w:name="_Toc521394381"/>
      <w:bookmarkStart w:id="54" w:name="_Toc521641199"/>
      <w:r w:rsidRPr="00DF7164">
        <w:t>6</w:t>
      </w:r>
      <w:r w:rsidR="00D03A2B" w:rsidRPr="00DF7164">
        <w:t>.2</w:t>
      </w:r>
      <w:r w:rsidR="00163A8B" w:rsidRPr="00DF7164">
        <w:t>.</w:t>
      </w:r>
      <w:r w:rsidR="00C43F5B">
        <w:tab/>
      </w:r>
      <w:r w:rsidR="001272CC" w:rsidRPr="00DF7164">
        <w:t>Zalecenia Państwowej Komisji Badania Wypadków Kolejowych.</w:t>
      </w:r>
      <w:bookmarkEnd w:id="53"/>
      <w:bookmarkEnd w:id="54"/>
    </w:p>
    <w:p w14:paraId="37631BCE" w14:textId="77777777" w:rsidR="00464F7B" w:rsidRDefault="00464F7B" w:rsidP="000C608E">
      <w:pPr>
        <w:spacing w:line="276" w:lineRule="auto"/>
        <w:jc w:val="both"/>
        <w:rPr>
          <w:rFonts w:ascii="Arial" w:hAnsi="Arial" w:cs="Arial"/>
          <w:color w:val="C00000"/>
          <w:sz w:val="22"/>
          <w:szCs w:val="22"/>
        </w:rPr>
      </w:pPr>
    </w:p>
    <w:p w14:paraId="46A713A6" w14:textId="0C23DD96" w:rsidR="008E15EB" w:rsidRPr="008E15EB" w:rsidRDefault="008E15EB" w:rsidP="00CC59F5">
      <w:pPr>
        <w:spacing w:line="276" w:lineRule="auto"/>
        <w:ind w:firstLine="360"/>
        <w:jc w:val="both"/>
        <w:rPr>
          <w:rFonts w:ascii="Arial" w:hAnsi="Arial" w:cs="Arial"/>
          <w:sz w:val="22"/>
          <w:szCs w:val="22"/>
        </w:rPr>
      </w:pPr>
      <w:r w:rsidRPr="008E15EB">
        <w:rPr>
          <w:rFonts w:ascii="Arial" w:hAnsi="Arial" w:cs="Arial"/>
          <w:sz w:val="22"/>
          <w:szCs w:val="22"/>
        </w:rPr>
        <w:t>Zalecenia PKBWK ujęte zostały w punkcie VI.</w:t>
      </w:r>
    </w:p>
    <w:p w14:paraId="385E13A1" w14:textId="77777777" w:rsidR="008E15EB" w:rsidRPr="003135DD" w:rsidRDefault="008E15EB" w:rsidP="000C608E">
      <w:pPr>
        <w:spacing w:line="276" w:lineRule="auto"/>
        <w:jc w:val="both"/>
        <w:rPr>
          <w:rFonts w:ascii="Arial" w:hAnsi="Arial" w:cs="Arial"/>
          <w:color w:val="C00000"/>
          <w:sz w:val="22"/>
          <w:szCs w:val="22"/>
        </w:rPr>
      </w:pPr>
    </w:p>
    <w:p w14:paraId="702E8CD8" w14:textId="05CCC90B" w:rsidR="00FA39C4" w:rsidRPr="00AE4CD4" w:rsidRDefault="00FA39C4" w:rsidP="00AE4CD4">
      <w:pPr>
        <w:pStyle w:val="Heading1"/>
      </w:pPr>
      <w:bookmarkStart w:id="55" w:name="_Toc521394382"/>
      <w:bookmarkStart w:id="56" w:name="_Toc521641200"/>
      <w:bookmarkEnd w:id="52"/>
      <w:r w:rsidRPr="00AE4CD4">
        <w:t>FAKTY BEZPOŚREDNIO ZWIĄZANE</w:t>
      </w:r>
      <w:r w:rsidR="00986639" w:rsidRPr="00AE4CD4">
        <w:t xml:space="preserve"> </w:t>
      </w:r>
      <w:r w:rsidRPr="00AE4CD4">
        <w:t>WYPADKIEM</w:t>
      </w:r>
      <w:bookmarkEnd w:id="55"/>
      <w:bookmarkEnd w:id="56"/>
    </w:p>
    <w:p w14:paraId="44DE2099" w14:textId="77777777" w:rsidR="00FA39C4" w:rsidRPr="000C608E" w:rsidRDefault="00FA39C4" w:rsidP="008A4904">
      <w:pPr>
        <w:pStyle w:val="ListParagraph"/>
        <w:spacing w:after="240"/>
        <w:ind w:left="96" w:firstLine="187"/>
        <w:contextualSpacing w:val="0"/>
        <w:jc w:val="both"/>
        <w:rPr>
          <w:rFonts w:ascii="Arial" w:hAnsi="Arial" w:cs="Arial"/>
          <w:b/>
          <w:sz w:val="24"/>
          <w:szCs w:val="24"/>
        </w:rPr>
      </w:pPr>
      <w:r w:rsidRPr="000C608E">
        <w:rPr>
          <w:rFonts w:ascii="Arial" w:hAnsi="Arial" w:cs="Arial"/>
          <w:b/>
          <w:sz w:val="24"/>
          <w:szCs w:val="24"/>
        </w:rPr>
        <w:t>Opis zast</w:t>
      </w:r>
      <w:r w:rsidR="00DA0011" w:rsidRPr="000C608E">
        <w:rPr>
          <w:rFonts w:ascii="Arial" w:hAnsi="Arial" w:cs="Arial"/>
          <w:b/>
          <w:sz w:val="24"/>
          <w:szCs w:val="24"/>
        </w:rPr>
        <w:t>anego stanu faktycznego, w tym:</w:t>
      </w:r>
    </w:p>
    <w:p w14:paraId="1895573D" w14:textId="0AAA9075" w:rsidR="00FA39C4" w:rsidRPr="000C608E" w:rsidRDefault="00FA39C4" w:rsidP="00E964E6">
      <w:pPr>
        <w:pStyle w:val="Heading2"/>
        <w:rPr>
          <w:i/>
        </w:rPr>
      </w:pPr>
      <w:bookmarkStart w:id="57" w:name="_Toc521394383"/>
      <w:bookmarkStart w:id="58" w:name="_Toc521641201"/>
      <w:r w:rsidRPr="000C608E">
        <w:t>II.1</w:t>
      </w:r>
      <w:r w:rsidR="00C43F5B">
        <w:t>.</w:t>
      </w:r>
      <w:r w:rsidR="00C43F5B">
        <w:tab/>
      </w:r>
      <w:r w:rsidRPr="000C608E">
        <w:t xml:space="preserve">Określenie </w:t>
      </w:r>
      <w:r w:rsidR="00986639" w:rsidRPr="000C608E">
        <w:t xml:space="preserve">poważnego </w:t>
      </w:r>
      <w:r w:rsidRPr="000C608E">
        <w:t>wypadku:</w:t>
      </w:r>
      <w:bookmarkEnd w:id="57"/>
      <w:bookmarkEnd w:id="58"/>
    </w:p>
    <w:p w14:paraId="344087D7" w14:textId="79388849" w:rsidR="00FA39C4" w:rsidRPr="000C608E" w:rsidRDefault="001E6FDA" w:rsidP="00AE4CD4">
      <w:pPr>
        <w:pStyle w:val="Heading3"/>
      </w:pPr>
      <w:bookmarkStart w:id="59" w:name="_Toc521394384"/>
      <w:bookmarkStart w:id="60" w:name="_Toc521641202"/>
      <w:r>
        <w:t>II.</w:t>
      </w:r>
      <w:r w:rsidR="007431BD">
        <w:t>1.1</w:t>
      </w:r>
      <w:r>
        <w:t>.</w:t>
      </w:r>
      <w:r>
        <w:tab/>
      </w:r>
      <w:r w:rsidR="00BF3850" w:rsidRPr="000C608E">
        <w:t>d</w:t>
      </w:r>
      <w:r w:rsidR="00FA39C4" w:rsidRPr="000C608E">
        <w:t xml:space="preserve">ata, dokładny czas i miejsce </w:t>
      </w:r>
      <w:r w:rsidR="00986639" w:rsidRPr="000C608E">
        <w:t xml:space="preserve">poważnego </w:t>
      </w:r>
      <w:r w:rsidR="00FA39C4" w:rsidRPr="000C608E">
        <w:t>wypadku</w:t>
      </w:r>
      <w:r w:rsidR="00BD3300" w:rsidRPr="000C608E">
        <w:t xml:space="preserve"> </w:t>
      </w:r>
      <w:r w:rsidR="00FA39C4" w:rsidRPr="000C608E">
        <w:rPr>
          <w:i/>
        </w:rPr>
        <w:t>(stacja, linia,</w:t>
      </w:r>
      <w:r w:rsidR="004D3B36" w:rsidRPr="000C608E">
        <w:rPr>
          <w:i/>
        </w:rPr>
        <w:t xml:space="preserve"> kilometraż </w:t>
      </w:r>
      <w:r w:rsidR="00FA39C4" w:rsidRPr="000C608E">
        <w:rPr>
          <w:i/>
        </w:rPr>
        <w:t xml:space="preserve"> </w:t>
      </w:r>
      <w:r w:rsidR="005054A9" w:rsidRPr="000C608E">
        <w:rPr>
          <w:i/>
        </w:rPr>
        <w:t>s</w:t>
      </w:r>
      <w:r w:rsidR="00FA39C4" w:rsidRPr="000C608E">
        <w:rPr>
          <w:i/>
        </w:rPr>
        <w:t>zlak</w:t>
      </w:r>
      <w:r w:rsidR="00BF3850" w:rsidRPr="000C608E">
        <w:rPr>
          <w:i/>
        </w:rPr>
        <w:t>),</w:t>
      </w:r>
      <w:bookmarkEnd w:id="59"/>
      <w:bookmarkEnd w:id="60"/>
    </w:p>
    <w:p w14:paraId="2AA8244A" w14:textId="77777777" w:rsidR="000C608E" w:rsidRDefault="00DA0011" w:rsidP="000C608E">
      <w:pPr>
        <w:suppressAutoHyphens/>
        <w:spacing w:after="0" w:line="276" w:lineRule="auto"/>
        <w:ind w:left="360"/>
        <w:jc w:val="both"/>
        <w:rPr>
          <w:rFonts w:ascii="Arial" w:hAnsi="Arial" w:cs="Arial"/>
          <w:sz w:val="22"/>
          <w:szCs w:val="22"/>
        </w:rPr>
      </w:pPr>
      <w:r w:rsidRPr="000C608E">
        <w:rPr>
          <w:rFonts w:ascii="Arial" w:hAnsi="Arial" w:cs="Arial"/>
          <w:sz w:val="22"/>
          <w:szCs w:val="22"/>
        </w:rPr>
        <w:t>Poważny wypadek kolejowy kat. A18</w:t>
      </w:r>
      <w:r w:rsidR="000C608E">
        <w:rPr>
          <w:rFonts w:ascii="Arial" w:hAnsi="Arial" w:cs="Arial"/>
          <w:sz w:val="22"/>
          <w:szCs w:val="22"/>
        </w:rPr>
        <w:t xml:space="preserve"> zaistniał</w:t>
      </w:r>
      <w:r w:rsidR="00710447" w:rsidRPr="000C608E">
        <w:rPr>
          <w:rFonts w:ascii="Arial" w:hAnsi="Arial" w:cs="Arial"/>
          <w:sz w:val="22"/>
          <w:szCs w:val="22"/>
        </w:rPr>
        <w:t xml:space="preserve"> w</w:t>
      </w:r>
      <w:r w:rsidR="00E4372F" w:rsidRPr="000C608E">
        <w:rPr>
          <w:rFonts w:ascii="Arial" w:hAnsi="Arial" w:cs="Arial"/>
          <w:sz w:val="22"/>
          <w:szCs w:val="22"/>
        </w:rPr>
        <w:t xml:space="preserve"> </w:t>
      </w:r>
      <w:r w:rsidR="00710447" w:rsidRPr="000C608E">
        <w:rPr>
          <w:rFonts w:ascii="Arial" w:hAnsi="Arial" w:cs="Arial"/>
          <w:sz w:val="22"/>
          <w:szCs w:val="22"/>
        </w:rPr>
        <w:t xml:space="preserve">dniu </w:t>
      </w:r>
      <w:r w:rsidR="000C608E">
        <w:rPr>
          <w:rFonts w:ascii="Arial" w:hAnsi="Arial" w:cs="Arial"/>
          <w:sz w:val="22"/>
          <w:szCs w:val="22"/>
        </w:rPr>
        <w:t>2.11.</w:t>
      </w:r>
      <w:r w:rsidR="008D46A2" w:rsidRPr="000C608E">
        <w:rPr>
          <w:rFonts w:ascii="Arial" w:hAnsi="Arial" w:cs="Arial"/>
          <w:sz w:val="22"/>
          <w:szCs w:val="22"/>
        </w:rPr>
        <w:t>2017</w:t>
      </w:r>
      <w:r w:rsidR="000323E9" w:rsidRPr="000C608E">
        <w:rPr>
          <w:rFonts w:ascii="Arial" w:hAnsi="Arial" w:cs="Arial"/>
          <w:sz w:val="22"/>
          <w:szCs w:val="22"/>
        </w:rPr>
        <w:t xml:space="preserve"> </w:t>
      </w:r>
      <w:r w:rsidRPr="000C608E">
        <w:rPr>
          <w:rFonts w:ascii="Arial" w:hAnsi="Arial" w:cs="Arial"/>
          <w:sz w:val="22"/>
          <w:szCs w:val="22"/>
        </w:rPr>
        <w:t xml:space="preserve">r. o godz. </w:t>
      </w:r>
      <w:r w:rsidR="00DC091A" w:rsidRPr="000C608E">
        <w:rPr>
          <w:rFonts w:ascii="Arial" w:hAnsi="Arial" w:cs="Arial"/>
          <w:sz w:val="22"/>
          <w:szCs w:val="22"/>
        </w:rPr>
        <w:t>1</w:t>
      </w:r>
      <w:r w:rsidR="000C608E">
        <w:rPr>
          <w:rFonts w:ascii="Arial" w:hAnsi="Arial" w:cs="Arial"/>
          <w:sz w:val="22"/>
          <w:szCs w:val="22"/>
        </w:rPr>
        <w:t>8:49</w:t>
      </w:r>
      <w:r w:rsidRPr="000C608E">
        <w:rPr>
          <w:rFonts w:ascii="Arial" w:hAnsi="Arial" w:cs="Arial"/>
          <w:sz w:val="22"/>
          <w:szCs w:val="22"/>
        </w:rPr>
        <w:t xml:space="preserve"> na</w:t>
      </w:r>
      <w:r w:rsidR="00CA25DE" w:rsidRPr="000C608E">
        <w:rPr>
          <w:rFonts w:ascii="Arial" w:hAnsi="Arial" w:cs="Arial"/>
          <w:sz w:val="22"/>
          <w:szCs w:val="22"/>
        </w:rPr>
        <w:t xml:space="preserve"> przejeździe kolejowo-drogowym</w:t>
      </w:r>
      <w:r w:rsidRPr="000C608E">
        <w:rPr>
          <w:rFonts w:ascii="Arial" w:hAnsi="Arial" w:cs="Arial"/>
          <w:sz w:val="22"/>
          <w:szCs w:val="22"/>
        </w:rPr>
        <w:t xml:space="preserve"> kat</w:t>
      </w:r>
      <w:r w:rsidRPr="000C608E">
        <w:rPr>
          <w:i/>
          <w:iCs/>
        </w:rPr>
        <w:t xml:space="preserve">. </w:t>
      </w:r>
      <w:r w:rsidRPr="000C608E">
        <w:rPr>
          <w:rFonts w:ascii="Arial" w:hAnsi="Arial" w:cs="Arial"/>
          <w:sz w:val="22"/>
          <w:szCs w:val="22"/>
        </w:rPr>
        <w:t>„A”</w:t>
      </w:r>
      <w:r w:rsidR="000C608E">
        <w:rPr>
          <w:rFonts w:ascii="Arial" w:hAnsi="Arial" w:cs="Arial"/>
          <w:sz w:val="22"/>
          <w:szCs w:val="22"/>
        </w:rPr>
        <w:t xml:space="preserve"> z zawieszoną obsługą</w:t>
      </w:r>
      <w:r w:rsidR="003F3EFA">
        <w:rPr>
          <w:rFonts w:ascii="Arial" w:hAnsi="Arial" w:cs="Arial"/>
          <w:sz w:val="22"/>
          <w:szCs w:val="22"/>
        </w:rPr>
        <w:t xml:space="preserve"> zlokalizowanym w km 37,119 linii nr 36  Ostrołęka – Łapy na szlaku Śniadowo – Łapy </w:t>
      </w:r>
      <w:r w:rsidRPr="000C608E">
        <w:rPr>
          <w:rFonts w:ascii="Arial" w:hAnsi="Arial" w:cs="Arial"/>
          <w:sz w:val="22"/>
          <w:szCs w:val="22"/>
        </w:rPr>
        <w:t xml:space="preserve">, </w:t>
      </w:r>
      <w:r w:rsidR="000C608E">
        <w:rPr>
          <w:rFonts w:ascii="Arial" w:hAnsi="Arial" w:cs="Arial"/>
          <w:sz w:val="22"/>
          <w:szCs w:val="22"/>
        </w:rPr>
        <w:t xml:space="preserve">stanowiącym skrzyżowanie w jedynym poziomie </w:t>
      </w:r>
      <w:r w:rsidR="003F3EFA">
        <w:rPr>
          <w:rFonts w:ascii="Arial" w:hAnsi="Arial" w:cs="Arial"/>
          <w:sz w:val="22"/>
          <w:szCs w:val="22"/>
        </w:rPr>
        <w:t xml:space="preserve">tej linii kolejowej </w:t>
      </w:r>
      <w:r w:rsidR="000C608E">
        <w:rPr>
          <w:rFonts w:ascii="Arial" w:hAnsi="Arial" w:cs="Arial"/>
          <w:sz w:val="22"/>
          <w:szCs w:val="22"/>
        </w:rPr>
        <w:t>z drogą krajową nr 68 Łomża – Zambrów</w:t>
      </w:r>
      <w:r w:rsidR="003F3EFA">
        <w:rPr>
          <w:rFonts w:ascii="Arial" w:hAnsi="Arial" w:cs="Arial"/>
          <w:sz w:val="22"/>
          <w:szCs w:val="22"/>
        </w:rPr>
        <w:t>,</w:t>
      </w:r>
      <w:r w:rsidR="000C608E">
        <w:rPr>
          <w:rFonts w:ascii="Arial" w:hAnsi="Arial" w:cs="Arial"/>
          <w:sz w:val="22"/>
          <w:szCs w:val="22"/>
        </w:rPr>
        <w:t xml:space="preserve"> zlokalizowanym w województwie podlaskim. Zarządcą infrastruktury kolejowej jest </w:t>
      </w:r>
      <w:r w:rsidR="000C608E" w:rsidRPr="000C608E">
        <w:rPr>
          <w:rFonts w:ascii="Arial" w:hAnsi="Arial" w:cs="Arial"/>
          <w:sz w:val="22"/>
          <w:szCs w:val="22"/>
        </w:rPr>
        <w:t xml:space="preserve">PKP PLK S.A. </w:t>
      </w:r>
      <w:r w:rsidR="000C608E">
        <w:rPr>
          <w:rFonts w:ascii="Arial" w:hAnsi="Arial"/>
          <w:szCs w:val="22"/>
        </w:rPr>
        <w:t>Z</w:t>
      </w:r>
      <w:r w:rsidR="000C608E">
        <w:rPr>
          <w:rFonts w:ascii="Arial" w:hAnsi="Arial" w:cs="Arial"/>
          <w:sz w:val="22"/>
          <w:szCs w:val="22"/>
        </w:rPr>
        <w:t>akład Linii Kolejowych w Białymstoku, zaś drogi krajowej Generalna Dyrekcja Dróg Krajowych i Autostrad</w:t>
      </w:r>
      <w:r w:rsidR="000C608E" w:rsidRPr="000C608E">
        <w:rPr>
          <w:rFonts w:ascii="Arial" w:hAnsi="Arial" w:cs="Arial"/>
          <w:sz w:val="22"/>
          <w:szCs w:val="22"/>
        </w:rPr>
        <w:t>.</w:t>
      </w:r>
    </w:p>
    <w:p w14:paraId="0F84F4EA" w14:textId="77777777" w:rsidR="000C608E" w:rsidRPr="00971933" w:rsidRDefault="000C608E" w:rsidP="000C608E">
      <w:pPr>
        <w:suppressAutoHyphens/>
        <w:spacing w:after="0" w:line="276" w:lineRule="auto"/>
        <w:ind w:left="360"/>
        <w:jc w:val="both"/>
        <w:rPr>
          <w:rFonts w:ascii="Arial" w:hAnsi="Arial" w:cs="Arial"/>
          <w:sz w:val="22"/>
          <w:szCs w:val="22"/>
        </w:rPr>
      </w:pPr>
    </w:p>
    <w:p w14:paraId="7AB47A2A" w14:textId="40EA1CF9" w:rsidR="00FA39C4" w:rsidRDefault="008759CD" w:rsidP="00352921">
      <w:pPr>
        <w:pStyle w:val="Heading3"/>
      </w:pPr>
      <w:bookmarkStart w:id="61" w:name="_Toc521641203"/>
      <w:r>
        <w:t>II.</w:t>
      </w:r>
      <w:r w:rsidR="00C60B04" w:rsidRPr="00352921">
        <w:t>1.2</w:t>
      </w:r>
      <w:r w:rsidR="001E6FDA">
        <w:t>.</w:t>
      </w:r>
      <w:r w:rsidR="001E6FDA">
        <w:tab/>
        <w:t>o</w:t>
      </w:r>
      <w:r w:rsidR="00FA39C4" w:rsidRPr="00352921">
        <w:t xml:space="preserve">pis </w:t>
      </w:r>
      <w:r w:rsidR="003F0912" w:rsidRPr="00352921">
        <w:t xml:space="preserve">poważnego </w:t>
      </w:r>
      <w:r w:rsidR="00BF3850" w:rsidRPr="00352921">
        <w:t>wypadku</w:t>
      </w:r>
      <w:bookmarkEnd w:id="61"/>
    </w:p>
    <w:p w14:paraId="0B977110" w14:textId="77777777" w:rsidR="003D1982" w:rsidRPr="003D1982" w:rsidRDefault="003D1982" w:rsidP="003D1982"/>
    <w:p w14:paraId="5736F96A" w14:textId="684A5057" w:rsidR="00184109" w:rsidRPr="005D6913" w:rsidRDefault="00634ED3" w:rsidP="005D6913">
      <w:pPr>
        <w:suppressAutoHyphens/>
        <w:spacing w:after="0" w:line="276" w:lineRule="auto"/>
        <w:ind w:left="360"/>
        <w:jc w:val="both"/>
        <w:rPr>
          <w:rFonts w:ascii="Arial" w:hAnsi="Arial" w:cs="Arial"/>
          <w:color w:val="FF0000"/>
          <w:sz w:val="22"/>
          <w:szCs w:val="22"/>
        </w:rPr>
      </w:pPr>
      <w:r>
        <w:rPr>
          <w:rStyle w:val="t3"/>
          <w:rFonts w:ascii="Arial" w:hAnsi="Arial" w:cs="Arial"/>
          <w:color w:val="C00000"/>
          <w:sz w:val="22"/>
        </w:rPr>
        <w:t xml:space="preserve"> </w:t>
      </w:r>
      <w:r w:rsidR="00D9526D" w:rsidRPr="00D9526D">
        <w:t xml:space="preserve">     </w:t>
      </w:r>
      <w:r w:rsidR="00FB4A74">
        <w:tab/>
      </w:r>
      <w:r w:rsidR="00D9526D" w:rsidRPr="00D9526D">
        <w:rPr>
          <w:rFonts w:ascii="Arial" w:hAnsi="Arial" w:cs="Arial"/>
          <w:sz w:val="22"/>
          <w:szCs w:val="22"/>
        </w:rPr>
        <w:t>W dniu 2.11.2017 r. pociąg roboczy Rob2, składający</w:t>
      </w:r>
      <w:r w:rsidR="00D9526D">
        <w:rPr>
          <w:rFonts w:ascii="Arial" w:hAnsi="Arial" w:cs="Arial"/>
          <w:sz w:val="22"/>
          <w:szCs w:val="22"/>
        </w:rPr>
        <w:t xml:space="preserve"> się z wózka motorowego DS10-02 </w:t>
      </w:r>
      <w:r w:rsidR="00D9526D" w:rsidRPr="00D9526D">
        <w:rPr>
          <w:rFonts w:ascii="Arial" w:hAnsi="Arial" w:cs="Arial"/>
          <w:sz w:val="22"/>
          <w:szCs w:val="22"/>
        </w:rPr>
        <w:t xml:space="preserve">221 </w:t>
      </w:r>
      <w:r w:rsidR="001D331A">
        <w:rPr>
          <w:rFonts w:ascii="Arial" w:hAnsi="Arial" w:cs="Arial"/>
          <w:sz w:val="22"/>
          <w:szCs w:val="22"/>
        </w:rPr>
        <w:t xml:space="preserve">               o numerze 99 51 9683 023-7- PL-PLK europejskim rejestrze pojazdów kolejowych (EVN) należący do zarządcy infrastruktury PKP Polskie Linie Kolejowe S.A. </w:t>
      </w:r>
      <w:r w:rsidR="00D9526D" w:rsidRPr="00D9526D">
        <w:rPr>
          <w:rFonts w:ascii="Arial" w:hAnsi="Arial" w:cs="Arial"/>
          <w:sz w:val="22"/>
          <w:szCs w:val="22"/>
        </w:rPr>
        <w:t xml:space="preserve">poruszał się w kierunku </w:t>
      </w:r>
      <w:r w:rsidR="0004655C">
        <w:rPr>
          <w:rFonts w:ascii="Arial" w:hAnsi="Arial" w:cs="Arial"/>
          <w:sz w:val="22"/>
          <w:szCs w:val="22"/>
        </w:rPr>
        <w:t xml:space="preserve">stacji Łapy </w:t>
      </w:r>
      <w:r w:rsidR="00D9526D">
        <w:rPr>
          <w:rFonts w:ascii="Arial" w:hAnsi="Arial" w:cs="Arial"/>
          <w:sz w:val="22"/>
          <w:szCs w:val="22"/>
        </w:rPr>
        <w:t>p</w:t>
      </w:r>
      <w:r w:rsidR="00D9526D" w:rsidRPr="00D9526D">
        <w:rPr>
          <w:rFonts w:ascii="Arial" w:hAnsi="Arial" w:cs="Arial"/>
          <w:sz w:val="22"/>
          <w:szCs w:val="22"/>
        </w:rPr>
        <w:t xml:space="preserve">o linii kolejowej nr 36 na szlaku Śniadowo – Łapy. </w:t>
      </w:r>
      <w:r w:rsidR="00566A7B">
        <w:rPr>
          <w:rFonts w:ascii="Arial" w:hAnsi="Arial" w:cs="Arial"/>
          <w:sz w:val="22"/>
          <w:szCs w:val="22"/>
        </w:rPr>
        <w:t xml:space="preserve">Czoło pociągu Rob2 znajdowało się od strony dłuższej części pojazdu tj od </w:t>
      </w:r>
      <w:r w:rsidR="00605F10">
        <w:rPr>
          <w:rFonts w:ascii="Arial" w:hAnsi="Arial" w:cs="Arial"/>
          <w:sz w:val="22"/>
          <w:szCs w:val="22"/>
        </w:rPr>
        <w:t>strony skrzyni ładunkowej tego pojazdu</w:t>
      </w:r>
      <w:r w:rsidR="00E9227D">
        <w:rPr>
          <w:rFonts w:ascii="Arial" w:hAnsi="Arial" w:cs="Arial"/>
          <w:sz w:val="22"/>
          <w:szCs w:val="22"/>
        </w:rPr>
        <w:t xml:space="preserve"> z żurawikiem typu Hds</w:t>
      </w:r>
      <w:r w:rsidR="00605F10">
        <w:rPr>
          <w:rFonts w:ascii="Arial" w:hAnsi="Arial" w:cs="Arial"/>
          <w:sz w:val="22"/>
          <w:szCs w:val="22"/>
        </w:rPr>
        <w:t xml:space="preserve">. </w:t>
      </w:r>
      <w:r w:rsidR="00654623" w:rsidRPr="00CC59F5">
        <w:rPr>
          <w:rFonts w:ascii="Arial" w:hAnsi="Arial" w:cs="Arial"/>
          <w:sz w:val="22"/>
          <w:szCs w:val="22"/>
        </w:rPr>
        <w:t xml:space="preserve">Stanowisko kierującego pojazdem </w:t>
      </w:r>
      <w:r w:rsidR="005D6913" w:rsidRPr="00CC59F5">
        <w:rPr>
          <w:rFonts w:ascii="Arial" w:hAnsi="Arial" w:cs="Arial"/>
          <w:sz w:val="22"/>
          <w:szCs w:val="22"/>
        </w:rPr>
        <w:t xml:space="preserve">kolejowym </w:t>
      </w:r>
      <w:r w:rsidR="00184109" w:rsidRPr="00CC59F5">
        <w:rPr>
          <w:rFonts w:ascii="Arial" w:hAnsi="Arial" w:cs="Arial"/>
          <w:sz w:val="22"/>
          <w:szCs w:val="22"/>
        </w:rPr>
        <w:t xml:space="preserve">w kabinie </w:t>
      </w:r>
      <w:r w:rsidR="005D6913" w:rsidRPr="00CC59F5">
        <w:rPr>
          <w:rFonts w:ascii="Arial" w:hAnsi="Arial" w:cs="Arial"/>
          <w:sz w:val="22"/>
          <w:szCs w:val="22"/>
        </w:rPr>
        <w:t>znajduje</w:t>
      </w:r>
      <w:r w:rsidR="00654623" w:rsidRPr="00CC59F5">
        <w:rPr>
          <w:rFonts w:ascii="Arial" w:hAnsi="Arial" w:cs="Arial"/>
          <w:sz w:val="22"/>
          <w:szCs w:val="22"/>
        </w:rPr>
        <w:t xml:space="preserve"> się w tym przypadku w tylnej części pojazdu </w:t>
      </w:r>
      <w:r w:rsidR="005D6913" w:rsidRPr="00CC59F5">
        <w:rPr>
          <w:rFonts w:ascii="Arial" w:hAnsi="Arial" w:cs="Arial"/>
          <w:sz w:val="22"/>
          <w:szCs w:val="22"/>
        </w:rPr>
        <w:t>po prawej stronie w kierunku jazdy, a  urządzenie dźwigowe złożone było zgodnie z konstrukcją na lewą stronę w kierunku jazdy i n</w:t>
      </w:r>
      <w:r w:rsidR="00654623" w:rsidRPr="00CC59F5">
        <w:rPr>
          <w:rFonts w:ascii="Arial" w:hAnsi="Arial" w:cs="Arial"/>
          <w:sz w:val="22"/>
          <w:szCs w:val="22"/>
        </w:rPr>
        <w:t xml:space="preserve">ie ograniczało widoczności </w:t>
      </w:r>
      <w:r w:rsidR="005D6913" w:rsidRPr="00CC59F5">
        <w:rPr>
          <w:rFonts w:ascii="Arial" w:hAnsi="Arial" w:cs="Arial"/>
          <w:sz w:val="22"/>
          <w:szCs w:val="22"/>
        </w:rPr>
        <w:t xml:space="preserve">linii kolejowej, jak również infrastruktury związanej z przejazdami kolejowo-drogowymi, w tym </w:t>
      </w:r>
      <w:r w:rsidR="00654623" w:rsidRPr="00CC59F5">
        <w:rPr>
          <w:rFonts w:ascii="Arial" w:hAnsi="Arial" w:cs="Arial"/>
          <w:sz w:val="22"/>
          <w:szCs w:val="22"/>
        </w:rPr>
        <w:t xml:space="preserve">dróg dojazdowych do przejazdu kolejowo – drogowego. </w:t>
      </w:r>
      <w:r w:rsidR="00D25C30" w:rsidRPr="00CC59F5">
        <w:rPr>
          <w:rFonts w:ascii="Arial" w:hAnsi="Arial" w:cs="Arial"/>
          <w:sz w:val="22"/>
          <w:szCs w:val="22"/>
        </w:rPr>
        <w:t xml:space="preserve"> </w:t>
      </w:r>
    </w:p>
    <w:p w14:paraId="0FD1E75E" w14:textId="1D78FC18" w:rsidR="00D925F6" w:rsidRPr="00CC59F5" w:rsidRDefault="00D9526D" w:rsidP="00740668">
      <w:pPr>
        <w:suppressAutoHyphens/>
        <w:spacing w:after="0" w:line="276" w:lineRule="auto"/>
        <w:ind w:left="360"/>
        <w:jc w:val="both"/>
        <w:rPr>
          <w:rFonts w:ascii="Arial" w:hAnsi="Arial" w:cs="Arial"/>
          <w:sz w:val="22"/>
          <w:szCs w:val="22"/>
        </w:rPr>
      </w:pPr>
      <w:r>
        <w:rPr>
          <w:rFonts w:ascii="Arial" w:hAnsi="Arial" w:cs="Arial"/>
          <w:sz w:val="22"/>
          <w:szCs w:val="22"/>
        </w:rPr>
        <w:t xml:space="preserve">W pojeździe kolejowym znajdował się wyłącznie kierowca drezyny, co stanowiło niezgodność z </w:t>
      </w:r>
      <w:r w:rsidR="0004655C">
        <w:rPr>
          <w:rFonts w:ascii="Arial" w:hAnsi="Arial" w:cs="Arial"/>
          <w:sz w:val="22"/>
          <w:szCs w:val="22"/>
        </w:rPr>
        <w:t xml:space="preserve">postanowieniem </w:t>
      </w:r>
      <w:r w:rsidRPr="00376F73">
        <w:rPr>
          <w:rFonts w:ascii="Arial" w:hAnsi="Arial" w:cs="Arial"/>
          <w:sz w:val="22"/>
          <w:szCs w:val="22"/>
        </w:rPr>
        <w:t xml:space="preserve">§ 6 ust. 2 „Regulaminu tymczasowego prowadzenia ruchu w </w:t>
      </w:r>
      <w:r w:rsidR="0004655C">
        <w:rPr>
          <w:rFonts w:ascii="Arial" w:hAnsi="Arial" w:cs="Arial"/>
          <w:sz w:val="22"/>
          <w:szCs w:val="22"/>
        </w:rPr>
        <w:t xml:space="preserve">czasie wykonywania robót”, stanowiącym, że w pojeździe kolejowym wymagana jest oprócz kierowcy obecność dodatkowego uprawionego pracownika, odpowiedzialnego za wstrzymanie ruchu drogowego na 5 przejazdach </w:t>
      </w:r>
      <w:r w:rsidR="00FB4A74">
        <w:rPr>
          <w:rFonts w:ascii="Arial" w:hAnsi="Arial" w:cs="Arial"/>
          <w:sz w:val="22"/>
          <w:szCs w:val="22"/>
        </w:rPr>
        <w:t xml:space="preserve">linii nr 36 </w:t>
      </w:r>
      <w:r w:rsidR="0004655C">
        <w:rPr>
          <w:rFonts w:ascii="Arial" w:hAnsi="Arial" w:cs="Arial"/>
          <w:sz w:val="22"/>
          <w:szCs w:val="22"/>
        </w:rPr>
        <w:t xml:space="preserve">na czas przejazdu pojazdu kolejowego. Obowiązek wstrzymania ruchu dotyczył również przejazdu </w:t>
      </w:r>
      <w:r w:rsidR="0004655C" w:rsidRPr="00D9526D">
        <w:rPr>
          <w:rFonts w:ascii="Arial" w:hAnsi="Arial" w:cs="Arial"/>
          <w:sz w:val="22"/>
          <w:szCs w:val="22"/>
        </w:rPr>
        <w:t xml:space="preserve">kolejowo-drogowego </w:t>
      </w:r>
      <w:r w:rsidR="00FB4A74">
        <w:rPr>
          <w:rFonts w:ascii="Arial" w:hAnsi="Arial" w:cs="Arial"/>
          <w:sz w:val="22"/>
          <w:szCs w:val="22"/>
        </w:rPr>
        <w:t>zlok</w:t>
      </w:r>
      <w:r w:rsidR="0004655C">
        <w:rPr>
          <w:rFonts w:ascii="Arial" w:hAnsi="Arial" w:cs="Arial"/>
          <w:sz w:val="22"/>
          <w:szCs w:val="22"/>
        </w:rPr>
        <w:t>a</w:t>
      </w:r>
      <w:r w:rsidR="00FB4A74">
        <w:rPr>
          <w:rFonts w:ascii="Arial" w:hAnsi="Arial" w:cs="Arial"/>
          <w:sz w:val="22"/>
          <w:szCs w:val="22"/>
        </w:rPr>
        <w:t>l</w:t>
      </w:r>
      <w:r w:rsidR="0004655C">
        <w:rPr>
          <w:rFonts w:ascii="Arial" w:hAnsi="Arial" w:cs="Arial"/>
          <w:sz w:val="22"/>
          <w:szCs w:val="22"/>
        </w:rPr>
        <w:t>i</w:t>
      </w:r>
      <w:r w:rsidR="00FB4A74">
        <w:rPr>
          <w:rFonts w:ascii="Arial" w:hAnsi="Arial" w:cs="Arial"/>
          <w:sz w:val="22"/>
          <w:szCs w:val="22"/>
        </w:rPr>
        <w:t>z</w:t>
      </w:r>
      <w:r w:rsidR="0004655C">
        <w:rPr>
          <w:rFonts w:ascii="Arial" w:hAnsi="Arial" w:cs="Arial"/>
          <w:sz w:val="22"/>
          <w:szCs w:val="22"/>
        </w:rPr>
        <w:t xml:space="preserve">owanego </w:t>
      </w:r>
      <w:r w:rsidR="0004655C" w:rsidRPr="00D9526D">
        <w:rPr>
          <w:rFonts w:ascii="Arial" w:hAnsi="Arial" w:cs="Arial"/>
          <w:sz w:val="22"/>
          <w:szCs w:val="22"/>
        </w:rPr>
        <w:t xml:space="preserve">w km 37,119 </w:t>
      </w:r>
      <w:r w:rsidR="0004655C">
        <w:rPr>
          <w:rFonts w:ascii="Arial" w:hAnsi="Arial" w:cs="Arial"/>
          <w:sz w:val="22"/>
          <w:szCs w:val="22"/>
        </w:rPr>
        <w:t xml:space="preserve">ww. linii kolejowej. Zbliżając się do </w:t>
      </w:r>
      <w:r w:rsidR="00AC4580">
        <w:rPr>
          <w:rFonts w:ascii="Arial" w:hAnsi="Arial" w:cs="Arial"/>
          <w:sz w:val="22"/>
          <w:szCs w:val="22"/>
        </w:rPr>
        <w:t xml:space="preserve">tego </w:t>
      </w:r>
      <w:r w:rsidR="0004655C">
        <w:rPr>
          <w:rFonts w:ascii="Arial" w:hAnsi="Arial" w:cs="Arial"/>
          <w:sz w:val="22"/>
          <w:szCs w:val="22"/>
        </w:rPr>
        <w:t xml:space="preserve">przejazdu </w:t>
      </w:r>
      <w:r w:rsidR="00AC4580" w:rsidRPr="00740668">
        <w:rPr>
          <w:rFonts w:ascii="Arial" w:hAnsi="Arial" w:cs="Arial"/>
          <w:sz w:val="22"/>
          <w:szCs w:val="22"/>
        </w:rPr>
        <w:t xml:space="preserve">począwszy od wskaźnika W6a w km 36,670 </w:t>
      </w:r>
      <w:r w:rsidR="00AC4580" w:rsidRPr="00570961">
        <w:rPr>
          <w:rFonts w:ascii="Arial" w:hAnsi="Arial" w:cs="Arial"/>
          <w:sz w:val="22"/>
          <w:szCs w:val="22"/>
        </w:rPr>
        <w:t xml:space="preserve">(449 m przed przejazdem) </w:t>
      </w:r>
      <w:r w:rsidR="00AC4580" w:rsidRPr="00740668">
        <w:rPr>
          <w:rFonts w:ascii="Arial" w:hAnsi="Arial" w:cs="Arial"/>
          <w:sz w:val="22"/>
          <w:szCs w:val="22"/>
        </w:rPr>
        <w:t xml:space="preserve">odnoszącego się do  przejazdu kat. A w km </w:t>
      </w:r>
      <w:r w:rsidR="00AC4580" w:rsidRPr="00570961">
        <w:rPr>
          <w:rFonts w:ascii="Arial" w:hAnsi="Arial" w:cs="Arial"/>
          <w:sz w:val="22"/>
          <w:szCs w:val="22"/>
        </w:rPr>
        <w:t xml:space="preserve">37,119 linii nr 36 </w:t>
      </w:r>
      <w:r w:rsidR="00AC4580">
        <w:rPr>
          <w:rFonts w:ascii="Arial" w:hAnsi="Arial" w:cs="Arial"/>
          <w:sz w:val="22"/>
          <w:szCs w:val="22"/>
        </w:rPr>
        <w:t xml:space="preserve">kierowca </w:t>
      </w:r>
      <w:r w:rsidRPr="00D9526D">
        <w:rPr>
          <w:rFonts w:ascii="Arial" w:hAnsi="Arial" w:cs="Arial"/>
          <w:sz w:val="22"/>
          <w:szCs w:val="22"/>
        </w:rPr>
        <w:t xml:space="preserve">pojazdu kolejowego (na podstawie wysłuchania </w:t>
      </w:r>
      <w:r w:rsidR="001B2D27">
        <w:rPr>
          <w:rFonts w:ascii="Arial" w:hAnsi="Arial" w:cs="Arial"/>
          <w:sz w:val="22"/>
          <w:szCs w:val="22"/>
        </w:rPr>
        <w:t>kierowcy wózka motorowego)</w:t>
      </w:r>
      <w:r w:rsidRPr="00D9526D">
        <w:rPr>
          <w:rFonts w:ascii="Arial" w:hAnsi="Arial" w:cs="Arial"/>
          <w:sz w:val="22"/>
          <w:szCs w:val="22"/>
        </w:rPr>
        <w:t xml:space="preserve"> podał kilkakrotnie sygnał </w:t>
      </w:r>
      <w:r w:rsidR="00AC4580" w:rsidRPr="00570961">
        <w:rPr>
          <w:rFonts w:ascii="Arial" w:hAnsi="Arial" w:cs="Arial"/>
          <w:sz w:val="22"/>
          <w:szCs w:val="22"/>
        </w:rPr>
        <w:t>Rp1</w:t>
      </w:r>
      <w:r w:rsidR="00AC4580" w:rsidRPr="00D9526D">
        <w:rPr>
          <w:rFonts w:ascii="Arial" w:hAnsi="Arial" w:cs="Arial"/>
          <w:sz w:val="22"/>
          <w:szCs w:val="22"/>
        </w:rPr>
        <w:t xml:space="preserve"> </w:t>
      </w:r>
      <w:r w:rsidRPr="00D9526D">
        <w:rPr>
          <w:rFonts w:ascii="Arial" w:hAnsi="Arial" w:cs="Arial"/>
          <w:sz w:val="22"/>
          <w:szCs w:val="22"/>
        </w:rPr>
        <w:t>„Baczność” (jeden długi sygnał syreny) i zatrzymał</w:t>
      </w:r>
      <w:r>
        <w:rPr>
          <w:rFonts w:ascii="Arial" w:hAnsi="Arial" w:cs="Arial"/>
          <w:sz w:val="22"/>
          <w:szCs w:val="22"/>
        </w:rPr>
        <w:t xml:space="preserve"> </w:t>
      </w:r>
      <w:r w:rsidR="0004655C">
        <w:rPr>
          <w:rFonts w:ascii="Arial" w:hAnsi="Arial" w:cs="Arial"/>
          <w:sz w:val="22"/>
          <w:szCs w:val="22"/>
        </w:rPr>
        <w:t xml:space="preserve">pociąg roboczy Rob2 </w:t>
      </w:r>
      <w:r>
        <w:rPr>
          <w:rFonts w:ascii="Arial" w:hAnsi="Arial" w:cs="Arial"/>
          <w:sz w:val="22"/>
          <w:szCs w:val="22"/>
        </w:rPr>
        <w:t>przed przejazdem.</w:t>
      </w:r>
      <w:r w:rsidR="0004655C">
        <w:rPr>
          <w:rFonts w:ascii="Arial" w:hAnsi="Arial" w:cs="Arial"/>
          <w:sz w:val="22"/>
          <w:szCs w:val="22"/>
        </w:rPr>
        <w:t xml:space="preserve"> </w:t>
      </w:r>
      <w:r w:rsidR="0004655C">
        <w:rPr>
          <w:rFonts w:ascii="Arial" w:hAnsi="Arial" w:cs="Arial"/>
          <w:sz w:val="22"/>
          <w:szCs w:val="22"/>
        </w:rPr>
        <w:lastRenderedPageBreak/>
        <w:t>Po zatrzymaniu się kierowca pojazdu kolejowego zobaczył</w:t>
      </w:r>
      <w:r w:rsidRPr="0004655C">
        <w:rPr>
          <w:rFonts w:ascii="Arial" w:hAnsi="Arial" w:cs="Arial"/>
          <w:sz w:val="22"/>
          <w:szCs w:val="22"/>
        </w:rPr>
        <w:t xml:space="preserve"> zbliżający się samochód z lewej strony</w:t>
      </w:r>
      <w:r w:rsidR="0004655C">
        <w:rPr>
          <w:rFonts w:ascii="Arial" w:hAnsi="Arial" w:cs="Arial"/>
          <w:sz w:val="22"/>
          <w:szCs w:val="22"/>
        </w:rPr>
        <w:t xml:space="preserve"> przejazdu</w:t>
      </w:r>
      <w:r w:rsidRPr="0004655C">
        <w:rPr>
          <w:rFonts w:ascii="Arial" w:hAnsi="Arial" w:cs="Arial"/>
          <w:sz w:val="22"/>
          <w:szCs w:val="22"/>
        </w:rPr>
        <w:t xml:space="preserve">, który zaczął zwalniać oraz z prawej strony samochód w dużej odległości. </w:t>
      </w:r>
      <w:r w:rsidR="0004655C">
        <w:rPr>
          <w:rFonts w:ascii="Arial" w:hAnsi="Arial" w:cs="Arial"/>
          <w:sz w:val="22"/>
          <w:szCs w:val="22"/>
        </w:rPr>
        <w:t xml:space="preserve">Następnie kierujący pojazdem kolejowym uruchomił wózek motorowy. </w:t>
      </w:r>
      <w:r w:rsidR="00451B12">
        <w:rPr>
          <w:rFonts w:ascii="Arial" w:hAnsi="Arial" w:cs="Arial"/>
          <w:sz w:val="22"/>
          <w:szCs w:val="22"/>
        </w:rPr>
        <w:t>Gdy czoło pociągu roboczego</w:t>
      </w:r>
      <w:r w:rsidR="00605F10">
        <w:rPr>
          <w:rFonts w:ascii="Arial" w:hAnsi="Arial" w:cs="Arial"/>
          <w:sz w:val="22"/>
          <w:szCs w:val="22"/>
        </w:rPr>
        <w:t xml:space="preserve"> Rob2</w:t>
      </w:r>
      <w:r w:rsidR="0004655C">
        <w:rPr>
          <w:rFonts w:ascii="Arial" w:hAnsi="Arial" w:cs="Arial"/>
          <w:sz w:val="22"/>
          <w:szCs w:val="22"/>
        </w:rPr>
        <w:t xml:space="preserve"> </w:t>
      </w:r>
      <w:r w:rsidR="00605F10">
        <w:rPr>
          <w:rFonts w:ascii="Arial" w:hAnsi="Arial" w:cs="Arial"/>
          <w:sz w:val="22"/>
          <w:szCs w:val="22"/>
        </w:rPr>
        <w:t>wjeżdżało na przejazd</w:t>
      </w:r>
      <w:r w:rsidR="0004655C">
        <w:rPr>
          <w:rFonts w:ascii="Arial" w:hAnsi="Arial" w:cs="Arial"/>
          <w:sz w:val="22"/>
          <w:szCs w:val="22"/>
        </w:rPr>
        <w:t xml:space="preserve">, </w:t>
      </w:r>
      <w:r w:rsidR="00605F10">
        <w:rPr>
          <w:rFonts w:ascii="Arial" w:hAnsi="Arial" w:cs="Arial"/>
          <w:sz w:val="22"/>
          <w:szCs w:val="22"/>
        </w:rPr>
        <w:t>kierowca</w:t>
      </w:r>
      <w:r w:rsidR="0004655C">
        <w:rPr>
          <w:rFonts w:ascii="Arial" w:hAnsi="Arial" w:cs="Arial"/>
          <w:sz w:val="22"/>
          <w:szCs w:val="22"/>
        </w:rPr>
        <w:t xml:space="preserve"> </w:t>
      </w:r>
      <w:r w:rsidR="00605F10">
        <w:rPr>
          <w:rFonts w:ascii="Arial" w:hAnsi="Arial" w:cs="Arial"/>
          <w:sz w:val="22"/>
          <w:szCs w:val="22"/>
        </w:rPr>
        <w:t xml:space="preserve">pojazdu kolejowego </w:t>
      </w:r>
      <w:r w:rsidR="0004655C">
        <w:rPr>
          <w:rFonts w:ascii="Arial" w:hAnsi="Arial" w:cs="Arial"/>
          <w:sz w:val="22"/>
          <w:szCs w:val="22"/>
        </w:rPr>
        <w:t xml:space="preserve">ponownie podał sygnał </w:t>
      </w:r>
      <w:r w:rsidRPr="00605F10">
        <w:rPr>
          <w:rFonts w:ascii="Arial" w:hAnsi="Arial" w:cs="Arial"/>
          <w:sz w:val="22"/>
          <w:szCs w:val="22"/>
        </w:rPr>
        <w:t xml:space="preserve">„Baczność”. </w:t>
      </w:r>
      <w:r w:rsidR="00605F10" w:rsidRPr="00605F10">
        <w:rPr>
          <w:rFonts w:ascii="Arial" w:hAnsi="Arial" w:cs="Arial"/>
          <w:sz w:val="22"/>
          <w:szCs w:val="22"/>
        </w:rPr>
        <w:t xml:space="preserve">Pojazd kolejowy </w:t>
      </w:r>
      <w:r w:rsidR="00634ED3">
        <w:rPr>
          <w:rFonts w:ascii="Arial" w:hAnsi="Arial" w:cs="Arial"/>
          <w:sz w:val="22"/>
          <w:szCs w:val="22"/>
        </w:rPr>
        <w:t xml:space="preserve">wjeżdżał na </w:t>
      </w:r>
      <w:r w:rsidR="00605F10" w:rsidRPr="00605F10">
        <w:rPr>
          <w:rFonts w:ascii="Arial" w:hAnsi="Arial" w:cs="Arial"/>
          <w:sz w:val="22"/>
          <w:szCs w:val="22"/>
        </w:rPr>
        <w:t xml:space="preserve">przejazd </w:t>
      </w:r>
      <w:r w:rsidR="00634ED3">
        <w:rPr>
          <w:rFonts w:ascii="Arial" w:hAnsi="Arial" w:cs="Arial"/>
          <w:sz w:val="22"/>
          <w:szCs w:val="22"/>
        </w:rPr>
        <w:t xml:space="preserve">bardzo wolno </w:t>
      </w:r>
      <w:r w:rsidR="00605F10" w:rsidRPr="00605F10">
        <w:rPr>
          <w:rFonts w:ascii="Arial" w:hAnsi="Arial" w:cs="Arial"/>
          <w:sz w:val="22"/>
          <w:szCs w:val="22"/>
        </w:rPr>
        <w:t>z prędkością ok 2-3 km/ h (zgodnie z wysłuchaniem kierowcy</w:t>
      </w:r>
      <w:r w:rsidR="00634ED3">
        <w:rPr>
          <w:rFonts w:ascii="Arial" w:hAnsi="Arial" w:cs="Arial"/>
          <w:sz w:val="22"/>
          <w:szCs w:val="22"/>
        </w:rPr>
        <w:t xml:space="preserve"> i na podstawie oceny świadka zdarzenia</w:t>
      </w:r>
      <w:r w:rsidR="00605F10" w:rsidRPr="00605F10">
        <w:rPr>
          <w:rFonts w:ascii="Arial" w:hAnsi="Arial" w:cs="Arial"/>
          <w:sz w:val="22"/>
          <w:szCs w:val="22"/>
        </w:rPr>
        <w:t xml:space="preserve">). W chwili, gdy przekraczał on oś jezdni drogi nr </w:t>
      </w:r>
      <w:r w:rsidR="00605F10" w:rsidRPr="00CC59F5">
        <w:rPr>
          <w:rFonts w:ascii="Arial" w:hAnsi="Arial" w:cs="Arial"/>
          <w:sz w:val="22"/>
          <w:szCs w:val="22"/>
        </w:rPr>
        <w:t xml:space="preserve">68, </w:t>
      </w:r>
      <w:r w:rsidR="00FB4A74" w:rsidRPr="00CC59F5">
        <w:rPr>
          <w:rFonts w:ascii="Arial" w:hAnsi="Arial" w:cs="Arial"/>
          <w:sz w:val="22"/>
          <w:szCs w:val="22"/>
        </w:rPr>
        <w:t xml:space="preserve">o godz. 18:49 </w:t>
      </w:r>
      <w:r w:rsidR="00605F10" w:rsidRPr="00CC59F5">
        <w:rPr>
          <w:rFonts w:ascii="Arial" w:hAnsi="Arial" w:cs="Arial"/>
          <w:sz w:val="22"/>
          <w:szCs w:val="22"/>
        </w:rPr>
        <w:t xml:space="preserve">samochód osobowy marki Volkswagen Golf </w:t>
      </w:r>
      <w:r w:rsidR="00FB4A74" w:rsidRPr="00CC59F5">
        <w:rPr>
          <w:rFonts w:ascii="Arial" w:hAnsi="Arial" w:cs="Arial"/>
          <w:sz w:val="22"/>
          <w:szCs w:val="22"/>
        </w:rPr>
        <w:t xml:space="preserve">nr rej GD XXXXX jadąc z kierunku Zambrowa do Łomży drogą krajową nr 68, </w:t>
      </w:r>
      <w:r w:rsidR="00A04760" w:rsidRPr="00CC59F5">
        <w:rPr>
          <w:rFonts w:ascii="Arial" w:hAnsi="Arial" w:cs="Arial"/>
          <w:sz w:val="22"/>
          <w:szCs w:val="22"/>
        </w:rPr>
        <w:t>wjechał</w:t>
      </w:r>
      <w:r w:rsidR="00605F10" w:rsidRPr="00CC59F5">
        <w:rPr>
          <w:rFonts w:ascii="Arial" w:hAnsi="Arial" w:cs="Arial"/>
          <w:sz w:val="22"/>
          <w:szCs w:val="22"/>
        </w:rPr>
        <w:t xml:space="preserve"> </w:t>
      </w:r>
      <w:r w:rsidR="00B77E1E" w:rsidRPr="00CC59F5">
        <w:rPr>
          <w:rFonts w:ascii="Arial" w:hAnsi="Arial" w:cs="Arial"/>
          <w:sz w:val="22"/>
          <w:szCs w:val="22"/>
        </w:rPr>
        <w:t>w prawą stronę</w:t>
      </w:r>
      <w:r w:rsidR="00605F10" w:rsidRPr="00CC59F5">
        <w:rPr>
          <w:rFonts w:ascii="Arial" w:hAnsi="Arial" w:cs="Arial"/>
          <w:sz w:val="22"/>
          <w:szCs w:val="22"/>
        </w:rPr>
        <w:t xml:space="preserve"> pojazdu kolejow</w:t>
      </w:r>
      <w:r w:rsidR="00B77E1E" w:rsidRPr="00CC59F5">
        <w:rPr>
          <w:rFonts w:ascii="Arial" w:hAnsi="Arial" w:cs="Arial"/>
          <w:sz w:val="22"/>
          <w:szCs w:val="22"/>
        </w:rPr>
        <w:t>e</w:t>
      </w:r>
      <w:r w:rsidR="00605F10" w:rsidRPr="00CC59F5">
        <w:rPr>
          <w:rFonts w:ascii="Arial" w:hAnsi="Arial" w:cs="Arial"/>
          <w:sz w:val="22"/>
          <w:szCs w:val="22"/>
        </w:rPr>
        <w:t xml:space="preserve">go </w:t>
      </w:r>
      <w:r w:rsidR="00B77E1E" w:rsidRPr="00CC59F5">
        <w:rPr>
          <w:rFonts w:ascii="Arial" w:hAnsi="Arial" w:cs="Arial"/>
          <w:sz w:val="22"/>
          <w:szCs w:val="22"/>
        </w:rPr>
        <w:t xml:space="preserve">(zgodnie z jego kierunkiem jazdy) </w:t>
      </w:r>
      <w:r w:rsidR="00605F10" w:rsidRPr="00CC59F5">
        <w:rPr>
          <w:rFonts w:ascii="Arial" w:hAnsi="Arial" w:cs="Arial"/>
          <w:sz w:val="22"/>
          <w:szCs w:val="22"/>
        </w:rPr>
        <w:t xml:space="preserve">na wysokości </w:t>
      </w:r>
      <w:r w:rsidR="00EA0209" w:rsidRPr="00CC59F5">
        <w:rPr>
          <w:rFonts w:ascii="Arial" w:hAnsi="Arial" w:cs="Arial"/>
          <w:sz w:val="22"/>
          <w:szCs w:val="22"/>
        </w:rPr>
        <w:t xml:space="preserve">pierwszego zestawu kołowego, </w:t>
      </w:r>
      <w:r w:rsidR="00A04760" w:rsidRPr="00CC59F5">
        <w:rPr>
          <w:rFonts w:ascii="Arial" w:hAnsi="Arial" w:cs="Arial"/>
          <w:sz w:val="22"/>
          <w:szCs w:val="22"/>
        </w:rPr>
        <w:t xml:space="preserve">w wyniku czego nastąpiły znaczne </w:t>
      </w:r>
      <w:r w:rsidR="00EA0209" w:rsidRPr="00CC59F5">
        <w:rPr>
          <w:rFonts w:ascii="Arial" w:hAnsi="Arial" w:cs="Arial"/>
          <w:sz w:val="22"/>
          <w:szCs w:val="22"/>
        </w:rPr>
        <w:t xml:space="preserve">uszkodzenia pojazdu drogowego i </w:t>
      </w:r>
      <w:r w:rsidR="00A04760" w:rsidRPr="00CC59F5">
        <w:rPr>
          <w:rFonts w:ascii="Arial" w:hAnsi="Arial" w:cs="Arial"/>
          <w:sz w:val="22"/>
          <w:szCs w:val="22"/>
        </w:rPr>
        <w:t>spowodowanie wykolejenia</w:t>
      </w:r>
      <w:r w:rsidR="00EA0209" w:rsidRPr="00CC59F5">
        <w:rPr>
          <w:rFonts w:ascii="Arial" w:hAnsi="Arial" w:cs="Arial"/>
          <w:sz w:val="22"/>
          <w:szCs w:val="22"/>
        </w:rPr>
        <w:t xml:space="preserve"> drezyny</w:t>
      </w:r>
      <w:r w:rsidR="00A04760" w:rsidRPr="00CC59F5">
        <w:rPr>
          <w:rFonts w:ascii="Arial" w:hAnsi="Arial" w:cs="Arial"/>
          <w:sz w:val="22"/>
          <w:szCs w:val="22"/>
        </w:rPr>
        <w:t xml:space="preserve"> przesuwając ją wzdłuż osi jezdni o </w:t>
      </w:r>
      <w:r w:rsidR="00CC59F5" w:rsidRPr="00CC59F5">
        <w:rPr>
          <w:rFonts w:ascii="Arial" w:hAnsi="Arial" w:cs="Arial"/>
          <w:sz w:val="22"/>
          <w:szCs w:val="22"/>
        </w:rPr>
        <w:t xml:space="preserve">ok. </w:t>
      </w:r>
      <w:r w:rsidR="00A04760" w:rsidRPr="00CC59F5">
        <w:rPr>
          <w:rFonts w:ascii="Arial" w:hAnsi="Arial" w:cs="Arial"/>
          <w:sz w:val="22"/>
          <w:szCs w:val="22"/>
        </w:rPr>
        <w:t>2,5 metra</w:t>
      </w:r>
      <w:r w:rsidR="00EA0209" w:rsidRPr="00CC59F5">
        <w:rPr>
          <w:rFonts w:ascii="Arial" w:hAnsi="Arial" w:cs="Arial"/>
          <w:sz w:val="22"/>
          <w:szCs w:val="22"/>
        </w:rPr>
        <w:t>.</w:t>
      </w:r>
      <w:r w:rsidR="00D925F6" w:rsidRPr="00CC59F5">
        <w:rPr>
          <w:rFonts w:ascii="Arial" w:hAnsi="Arial" w:cs="Arial"/>
          <w:sz w:val="22"/>
          <w:szCs w:val="22"/>
        </w:rPr>
        <w:t xml:space="preserve"> Świadczy to o przejęciu przez pojazd kolejowy dużej dynamiki nadanej przez pojazd drogowy.</w:t>
      </w:r>
    </w:p>
    <w:p w14:paraId="25070FE9" w14:textId="44D810DE" w:rsidR="00451B12" w:rsidRDefault="00451B12" w:rsidP="00740668">
      <w:pPr>
        <w:suppressAutoHyphens/>
        <w:spacing w:after="0" w:line="276" w:lineRule="auto"/>
        <w:ind w:left="360"/>
        <w:jc w:val="both"/>
        <w:rPr>
          <w:rFonts w:ascii="Arial" w:hAnsi="Arial" w:cs="Arial"/>
          <w:color w:val="FF0000"/>
          <w:sz w:val="22"/>
          <w:szCs w:val="22"/>
        </w:rPr>
      </w:pPr>
      <w:r w:rsidRPr="00CC59F5">
        <w:rPr>
          <w:rFonts w:ascii="Arial" w:hAnsi="Arial" w:cs="Arial"/>
          <w:sz w:val="22"/>
          <w:szCs w:val="22"/>
        </w:rPr>
        <w:t xml:space="preserve">Potwierdzeniem tego jest fakt, że siła wzdłużna pojazdu kolejowego </w:t>
      </w:r>
      <w:r w:rsidR="002E1957" w:rsidRPr="00CC59F5">
        <w:rPr>
          <w:rFonts w:ascii="Arial" w:hAnsi="Arial" w:cs="Arial"/>
          <w:sz w:val="22"/>
          <w:szCs w:val="22"/>
        </w:rPr>
        <w:t xml:space="preserve">wynikająca z jego prędkości </w:t>
      </w:r>
      <w:r w:rsidRPr="00CC59F5">
        <w:rPr>
          <w:rFonts w:ascii="Arial" w:hAnsi="Arial" w:cs="Arial"/>
          <w:sz w:val="22"/>
          <w:szCs w:val="22"/>
        </w:rPr>
        <w:t>była mniejsza niż siła poprzeczna nadana przez pojazd</w:t>
      </w:r>
      <w:r w:rsidR="00082581" w:rsidRPr="00CC59F5">
        <w:rPr>
          <w:rFonts w:ascii="Arial" w:hAnsi="Arial" w:cs="Arial"/>
          <w:sz w:val="22"/>
          <w:szCs w:val="22"/>
        </w:rPr>
        <w:t xml:space="preserve"> drogowy. W następstwie </w:t>
      </w:r>
      <w:r w:rsidRPr="00CC59F5">
        <w:rPr>
          <w:rFonts w:ascii="Arial" w:hAnsi="Arial" w:cs="Arial"/>
          <w:sz w:val="22"/>
          <w:szCs w:val="22"/>
        </w:rPr>
        <w:t xml:space="preserve"> </w:t>
      </w:r>
      <w:r w:rsidR="00082581" w:rsidRPr="00CC59F5">
        <w:rPr>
          <w:rFonts w:ascii="Arial" w:hAnsi="Arial" w:cs="Arial"/>
          <w:sz w:val="22"/>
          <w:szCs w:val="22"/>
        </w:rPr>
        <w:t>tego nastąpiło</w:t>
      </w:r>
      <w:r w:rsidRPr="00CC59F5">
        <w:rPr>
          <w:rFonts w:ascii="Arial" w:hAnsi="Arial" w:cs="Arial"/>
          <w:sz w:val="22"/>
          <w:szCs w:val="22"/>
        </w:rPr>
        <w:t xml:space="preserve"> </w:t>
      </w:r>
      <w:r w:rsidR="00082581" w:rsidRPr="00CC59F5">
        <w:rPr>
          <w:rFonts w:ascii="Arial" w:hAnsi="Arial" w:cs="Arial"/>
          <w:sz w:val="22"/>
          <w:szCs w:val="22"/>
        </w:rPr>
        <w:t xml:space="preserve">wytrącenie </w:t>
      </w:r>
      <w:r w:rsidR="00393FFD" w:rsidRPr="00CC59F5">
        <w:rPr>
          <w:rFonts w:ascii="Arial" w:hAnsi="Arial" w:cs="Arial"/>
          <w:sz w:val="22"/>
          <w:szCs w:val="22"/>
        </w:rPr>
        <w:t xml:space="preserve">drezyny </w:t>
      </w:r>
      <w:r w:rsidRPr="00CC59F5">
        <w:rPr>
          <w:rFonts w:ascii="Arial" w:hAnsi="Arial" w:cs="Arial"/>
          <w:sz w:val="22"/>
          <w:szCs w:val="22"/>
        </w:rPr>
        <w:t>z kierunku jazdy</w:t>
      </w:r>
      <w:r w:rsidR="00393FFD" w:rsidRPr="00CC59F5">
        <w:rPr>
          <w:rFonts w:ascii="Arial" w:hAnsi="Arial" w:cs="Arial"/>
          <w:sz w:val="22"/>
          <w:szCs w:val="22"/>
        </w:rPr>
        <w:t xml:space="preserve"> - </w:t>
      </w:r>
      <w:r w:rsidRPr="00CC59F5">
        <w:rPr>
          <w:rFonts w:ascii="Arial" w:hAnsi="Arial" w:cs="Arial"/>
          <w:sz w:val="22"/>
          <w:szCs w:val="22"/>
        </w:rPr>
        <w:t xml:space="preserve">wykolejenie i nagłe </w:t>
      </w:r>
      <w:r w:rsidR="00393FFD" w:rsidRPr="00CC59F5">
        <w:rPr>
          <w:rFonts w:ascii="Arial" w:hAnsi="Arial" w:cs="Arial"/>
          <w:sz w:val="22"/>
          <w:szCs w:val="22"/>
        </w:rPr>
        <w:t xml:space="preserve">jej </w:t>
      </w:r>
      <w:r w:rsidRPr="00CC59F5">
        <w:rPr>
          <w:rFonts w:ascii="Arial" w:hAnsi="Arial" w:cs="Arial"/>
          <w:sz w:val="22"/>
          <w:szCs w:val="22"/>
        </w:rPr>
        <w:t>zatrzymanie z jednoczesnym przesunięciem wzdłuż osi jezdni. Z</w:t>
      </w:r>
      <w:r w:rsidR="00393FFD" w:rsidRPr="00CC59F5">
        <w:rPr>
          <w:rFonts w:ascii="Arial" w:hAnsi="Arial" w:cs="Arial"/>
          <w:sz w:val="22"/>
          <w:szCs w:val="22"/>
        </w:rPr>
        <w:t>derzenie</w:t>
      </w:r>
      <w:r w:rsidRPr="00CC59F5">
        <w:rPr>
          <w:rFonts w:ascii="Arial" w:hAnsi="Arial" w:cs="Arial"/>
          <w:sz w:val="22"/>
          <w:szCs w:val="22"/>
        </w:rPr>
        <w:t xml:space="preserve"> nastąpilo na prawym pasie jezdni i wykolejona drezyna nie opuściła pomostu przejazdu.</w:t>
      </w:r>
      <w:r w:rsidR="002123ED" w:rsidRPr="00CC59F5">
        <w:rPr>
          <w:rFonts w:ascii="Arial" w:hAnsi="Arial" w:cs="Arial"/>
          <w:sz w:val="22"/>
          <w:szCs w:val="22"/>
        </w:rPr>
        <w:t xml:space="preserve"> </w:t>
      </w:r>
      <w:r w:rsidR="002123ED">
        <w:rPr>
          <w:rFonts w:ascii="Arial" w:hAnsi="Arial" w:cs="Arial"/>
          <w:sz w:val="22"/>
          <w:szCs w:val="22"/>
        </w:rPr>
        <w:t>W momencie zderzenia, kierowca drezyny zahamował pociąg roboczy Rob2 (wg wysłuchania</w:t>
      </w:r>
      <w:r w:rsidR="009F05C3">
        <w:rPr>
          <w:rFonts w:ascii="Arial" w:hAnsi="Arial" w:cs="Arial"/>
          <w:sz w:val="22"/>
          <w:szCs w:val="22"/>
        </w:rPr>
        <w:t xml:space="preserve"> kierowcy drezyny</w:t>
      </w:r>
      <w:r w:rsidR="002123ED">
        <w:rPr>
          <w:rFonts w:ascii="Arial" w:hAnsi="Arial" w:cs="Arial"/>
          <w:sz w:val="22"/>
          <w:szCs w:val="22"/>
        </w:rPr>
        <w:t>).</w:t>
      </w:r>
      <w:r w:rsidR="00400EB1">
        <w:rPr>
          <w:rFonts w:ascii="Arial" w:hAnsi="Arial" w:cs="Arial"/>
          <w:sz w:val="22"/>
          <w:szCs w:val="22"/>
        </w:rPr>
        <w:t xml:space="preserve"> </w:t>
      </w:r>
    </w:p>
    <w:p w14:paraId="78BF9032" w14:textId="1B37631B" w:rsidR="00D2217B" w:rsidRDefault="00605F10" w:rsidP="00740668">
      <w:pPr>
        <w:suppressAutoHyphens/>
        <w:spacing w:after="0" w:line="276" w:lineRule="auto"/>
        <w:ind w:left="360"/>
        <w:jc w:val="both"/>
        <w:rPr>
          <w:rFonts w:ascii="Arial" w:hAnsi="Arial" w:cs="Arial"/>
          <w:sz w:val="22"/>
          <w:szCs w:val="22"/>
        </w:rPr>
      </w:pPr>
      <w:r w:rsidRPr="00FB4A74">
        <w:rPr>
          <w:rFonts w:ascii="Arial" w:hAnsi="Arial" w:cs="Arial"/>
          <w:sz w:val="22"/>
          <w:szCs w:val="22"/>
        </w:rPr>
        <w:t>W pojeździe drogowym, w wyniku uderzenia w prawą przednią część wózka motorowego, przód samochodu  został całkowicie uszkodzony</w:t>
      </w:r>
      <w:r w:rsidR="00C05C93">
        <w:rPr>
          <w:rFonts w:ascii="Arial" w:hAnsi="Arial" w:cs="Arial"/>
          <w:sz w:val="22"/>
          <w:szCs w:val="22"/>
        </w:rPr>
        <w:t xml:space="preserve"> oraz </w:t>
      </w:r>
      <w:r w:rsidR="00C05C93" w:rsidRPr="00FB4A74">
        <w:rPr>
          <w:rFonts w:ascii="Arial" w:hAnsi="Arial" w:cs="Arial"/>
          <w:sz w:val="22"/>
          <w:szCs w:val="22"/>
        </w:rPr>
        <w:t xml:space="preserve">nastąpiło wykolejenie </w:t>
      </w:r>
      <w:r w:rsidR="00C05C93">
        <w:rPr>
          <w:rFonts w:ascii="Arial" w:hAnsi="Arial" w:cs="Arial"/>
          <w:sz w:val="22"/>
          <w:szCs w:val="22"/>
        </w:rPr>
        <w:t xml:space="preserve">pierwszego zestawu kołowego </w:t>
      </w:r>
      <w:r w:rsidR="00C05C93" w:rsidRPr="00FB4A74">
        <w:rPr>
          <w:rFonts w:ascii="Arial" w:hAnsi="Arial" w:cs="Arial"/>
          <w:sz w:val="22"/>
          <w:szCs w:val="22"/>
        </w:rPr>
        <w:t>wózka motorowego</w:t>
      </w:r>
      <w:r w:rsidR="00C05C93">
        <w:rPr>
          <w:rFonts w:ascii="Arial" w:hAnsi="Arial" w:cs="Arial"/>
          <w:sz w:val="22"/>
          <w:szCs w:val="22"/>
        </w:rPr>
        <w:t xml:space="preserve"> w kierunku jazdy</w:t>
      </w:r>
      <w:r w:rsidR="00750A97">
        <w:rPr>
          <w:rFonts w:ascii="Arial" w:hAnsi="Arial" w:cs="Arial"/>
          <w:sz w:val="22"/>
          <w:szCs w:val="22"/>
        </w:rPr>
        <w:t xml:space="preserve"> na lewą stronę</w:t>
      </w:r>
      <w:r w:rsidR="00C05C93" w:rsidRPr="00FB4A74">
        <w:rPr>
          <w:rFonts w:ascii="Arial" w:hAnsi="Arial" w:cs="Arial"/>
          <w:sz w:val="22"/>
          <w:szCs w:val="22"/>
        </w:rPr>
        <w:t xml:space="preserve">. </w:t>
      </w:r>
    </w:p>
    <w:p w14:paraId="680BC094" w14:textId="6A93E22C" w:rsidR="00C05C93" w:rsidRDefault="00750A97" w:rsidP="00740668">
      <w:pPr>
        <w:suppressAutoHyphens/>
        <w:spacing w:after="0" w:line="276" w:lineRule="auto"/>
        <w:ind w:left="360"/>
        <w:jc w:val="both"/>
        <w:rPr>
          <w:rFonts w:ascii="Arial" w:hAnsi="Arial" w:cs="Arial"/>
          <w:sz w:val="22"/>
          <w:szCs w:val="22"/>
        </w:rPr>
      </w:pPr>
      <w:r>
        <w:rPr>
          <w:rFonts w:ascii="Arial" w:hAnsi="Arial" w:cs="Arial"/>
          <w:sz w:val="22"/>
          <w:szCs w:val="22"/>
        </w:rPr>
        <w:t xml:space="preserve">Czoło pociągu roboczego zatrzymało się </w:t>
      </w:r>
      <w:r w:rsidR="00D2217B">
        <w:rPr>
          <w:rFonts w:ascii="Arial" w:hAnsi="Arial" w:cs="Arial"/>
          <w:sz w:val="22"/>
          <w:szCs w:val="22"/>
        </w:rPr>
        <w:t>na przejeździe – przedni prawy narożnik wózka motorowego znajdował się w odległości 8,4 m od zachodniej krawędzi osi jezdni nr 86 w k</w:t>
      </w:r>
      <w:r w:rsidR="00E21EDD">
        <w:rPr>
          <w:rFonts w:ascii="Arial" w:hAnsi="Arial" w:cs="Arial"/>
          <w:sz w:val="22"/>
          <w:szCs w:val="22"/>
        </w:rPr>
        <w:t xml:space="preserve">ierunku wschodnim oraz 2,5 m w kierunku północnym od </w:t>
      </w:r>
      <w:r w:rsidR="00D2217B">
        <w:rPr>
          <w:rFonts w:ascii="Arial" w:hAnsi="Arial" w:cs="Arial"/>
          <w:sz w:val="22"/>
          <w:szCs w:val="22"/>
        </w:rPr>
        <w:t xml:space="preserve">prawego toku szynowego linii kolejowej patrząc w kierunku jazdy drezyny. </w:t>
      </w:r>
    </w:p>
    <w:p w14:paraId="25E7D5B1" w14:textId="77777777" w:rsidR="00D2217B" w:rsidRPr="00CC59F5" w:rsidRDefault="00E21EDD" w:rsidP="00740668">
      <w:pPr>
        <w:suppressAutoHyphens/>
        <w:spacing w:after="0" w:line="276" w:lineRule="auto"/>
        <w:ind w:left="360"/>
        <w:jc w:val="both"/>
        <w:rPr>
          <w:rFonts w:ascii="Arial" w:hAnsi="Arial" w:cs="Arial"/>
          <w:sz w:val="22"/>
          <w:szCs w:val="22"/>
        </w:rPr>
      </w:pPr>
      <w:r>
        <w:rPr>
          <w:rFonts w:ascii="Arial" w:hAnsi="Arial" w:cs="Arial"/>
          <w:sz w:val="22"/>
          <w:szCs w:val="22"/>
        </w:rPr>
        <w:t xml:space="preserve">Samochód zatrzymał się na przejeździe - przedni prawy narożnik samochodu znajdował się w 8,4 m od zachodniej krawędzi osi jezdni </w:t>
      </w:r>
      <w:r w:rsidR="00A22C9D">
        <w:rPr>
          <w:rFonts w:ascii="Arial" w:hAnsi="Arial" w:cs="Arial"/>
          <w:sz w:val="22"/>
          <w:szCs w:val="22"/>
        </w:rPr>
        <w:t xml:space="preserve">drogi krajowej </w:t>
      </w:r>
      <w:r>
        <w:rPr>
          <w:rFonts w:ascii="Arial" w:hAnsi="Arial" w:cs="Arial"/>
          <w:sz w:val="22"/>
          <w:szCs w:val="22"/>
        </w:rPr>
        <w:t xml:space="preserve">nr 86 w kierunku wschodnim oraz 0,7 m w </w:t>
      </w:r>
      <w:r w:rsidRPr="00CC59F5">
        <w:rPr>
          <w:rFonts w:ascii="Arial" w:hAnsi="Arial" w:cs="Arial"/>
          <w:sz w:val="22"/>
          <w:szCs w:val="22"/>
        </w:rPr>
        <w:t xml:space="preserve">kierunku północnym od prawego toku szynowego linii kolejowej. </w:t>
      </w:r>
    </w:p>
    <w:p w14:paraId="49FDBEAB" w14:textId="07F0CCEC" w:rsidR="00043978" w:rsidRDefault="00605F10" w:rsidP="00740668">
      <w:pPr>
        <w:suppressAutoHyphens/>
        <w:spacing w:after="0" w:line="276" w:lineRule="auto"/>
        <w:ind w:left="360"/>
        <w:jc w:val="both"/>
        <w:rPr>
          <w:rFonts w:ascii="Arial" w:hAnsi="Arial" w:cs="Arial"/>
          <w:sz w:val="22"/>
          <w:szCs w:val="22"/>
        </w:rPr>
      </w:pPr>
      <w:r w:rsidRPr="00CC59F5">
        <w:rPr>
          <w:rFonts w:ascii="Arial" w:hAnsi="Arial" w:cs="Arial"/>
          <w:sz w:val="22"/>
          <w:szCs w:val="22"/>
        </w:rPr>
        <w:t>W wyniku poważnego wypadku śmierć na miejscu poniosły trzy osoby będące w samochodzie osobowym tj. kierujący i dwoje pasażerów</w:t>
      </w:r>
      <w:r w:rsidR="00654623" w:rsidRPr="00CC59F5">
        <w:rPr>
          <w:rFonts w:ascii="Arial" w:hAnsi="Arial" w:cs="Arial"/>
          <w:sz w:val="22"/>
          <w:szCs w:val="22"/>
        </w:rPr>
        <w:t xml:space="preserve"> zajmujący miejsca z tyłu samochodu</w:t>
      </w:r>
      <w:r w:rsidR="001E1FC1" w:rsidRPr="00CC59F5">
        <w:rPr>
          <w:rFonts w:ascii="Arial" w:hAnsi="Arial" w:cs="Arial"/>
          <w:sz w:val="22"/>
          <w:szCs w:val="22"/>
        </w:rPr>
        <w:t>. J</w:t>
      </w:r>
      <w:r w:rsidRPr="00CC59F5">
        <w:rPr>
          <w:rFonts w:ascii="Arial" w:hAnsi="Arial" w:cs="Arial"/>
          <w:sz w:val="22"/>
          <w:szCs w:val="22"/>
        </w:rPr>
        <w:t xml:space="preserve">edna z pasażerek samochodu </w:t>
      </w:r>
      <w:r w:rsidR="00654623" w:rsidRPr="00CC59F5">
        <w:rPr>
          <w:rFonts w:ascii="Arial" w:hAnsi="Arial" w:cs="Arial"/>
          <w:sz w:val="22"/>
          <w:szCs w:val="22"/>
        </w:rPr>
        <w:t xml:space="preserve">zajmująca </w:t>
      </w:r>
      <w:r w:rsidR="001E1FC1" w:rsidRPr="00CC59F5">
        <w:rPr>
          <w:rFonts w:ascii="Arial" w:hAnsi="Arial" w:cs="Arial"/>
          <w:sz w:val="22"/>
          <w:szCs w:val="22"/>
        </w:rPr>
        <w:t xml:space="preserve">miejsce </w:t>
      </w:r>
      <w:r w:rsidR="00654623" w:rsidRPr="00CC59F5">
        <w:rPr>
          <w:rFonts w:ascii="Arial" w:hAnsi="Arial" w:cs="Arial"/>
          <w:sz w:val="22"/>
          <w:szCs w:val="22"/>
        </w:rPr>
        <w:t xml:space="preserve">pasażera </w:t>
      </w:r>
      <w:r w:rsidR="001E1FC1" w:rsidRPr="00CC59F5">
        <w:rPr>
          <w:rFonts w:ascii="Arial" w:hAnsi="Arial" w:cs="Arial"/>
          <w:sz w:val="22"/>
          <w:szCs w:val="22"/>
        </w:rPr>
        <w:t xml:space="preserve">z </w:t>
      </w:r>
      <w:r w:rsidR="00654623" w:rsidRPr="00CC59F5">
        <w:rPr>
          <w:rFonts w:ascii="Arial" w:hAnsi="Arial" w:cs="Arial"/>
          <w:sz w:val="22"/>
          <w:szCs w:val="22"/>
        </w:rPr>
        <w:t>przodu samochodu</w:t>
      </w:r>
      <w:r w:rsidR="001E1FC1" w:rsidRPr="00CC59F5">
        <w:rPr>
          <w:rFonts w:ascii="Arial" w:hAnsi="Arial" w:cs="Arial"/>
          <w:sz w:val="22"/>
          <w:szCs w:val="22"/>
        </w:rPr>
        <w:t xml:space="preserve"> </w:t>
      </w:r>
      <w:r w:rsidRPr="00CC59F5">
        <w:rPr>
          <w:rFonts w:ascii="Arial" w:hAnsi="Arial" w:cs="Arial"/>
          <w:sz w:val="22"/>
          <w:szCs w:val="22"/>
        </w:rPr>
        <w:t>została przewieziona w stanie ciężkim do szpitala</w:t>
      </w:r>
      <w:r w:rsidR="001E1FC1" w:rsidRPr="00CC59F5">
        <w:rPr>
          <w:rFonts w:ascii="Arial" w:hAnsi="Arial" w:cs="Arial"/>
          <w:sz w:val="22"/>
          <w:szCs w:val="22"/>
        </w:rPr>
        <w:t xml:space="preserve"> w Łomży</w:t>
      </w:r>
      <w:r w:rsidR="00654623" w:rsidRPr="00CC59F5">
        <w:rPr>
          <w:rFonts w:ascii="Arial" w:hAnsi="Arial" w:cs="Arial"/>
          <w:sz w:val="22"/>
          <w:szCs w:val="22"/>
        </w:rPr>
        <w:t>.</w:t>
      </w:r>
      <w:r w:rsidR="001E1FC1" w:rsidRPr="00CC59F5">
        <w:rPr>
          <w:rFonts w:ascii="Arial" w:hAnsi="Arial" w:cs="Arial"/>
          <w:sz w:val="22"/>
          <w:szCs w:val="22"/>
        </w:rPr>
        <w:t xml:space="preserve"> </w:t>
      </w:r>
      <w:r w:rsidRPr="00CC59F5">
        <w:rPr>
          <w:rFonts w:ascii="Arial" w:hAnsi="Arial" w:cs="Arial"/>
          <w:sz w:val="22"/>
          <w:szCs w:val="22"/>
        </w:rPr>
        <w:t xml:space="preserve">W trakcie zdarzenia, w wyniku silnego uderzenia przez samochód osobowy w przednią prawą część pojazdu kolejowego, nastąpiło wykolejenie </w:t>
      </w:r>
      <w:r w:rsidR="00FB4A74" w:rsidRPr="00CC59F5">
        <w:rPr>
          <w:rFonts w:ascii="Arial" w:hAnsi="Arial" w:cs="Arial"/>
          <w:sz w:val="22"/>
          <w:szCs w:val="22"/>
        </w:rPr>
        <w:t xml:space="preserve">pierwszego zestawu kołowego </w:t>
      </w:r>
      <w:r w:rsidRPr="00CC59F5">
        <w:rPr>
          <w:rFonts w:ascii="Arial" w:hAnsi="Arial" w:cs="Arial"/>
          <w:sz w:val="22"/>
          <w:szCs w:val="22"/>
        </w:rPr>
        <w:t>wózka motorowego</w:t>
      </w:r>
      <w:r w:rsidR="00FB4A74" w:rsidRPr="00CC59F5">
        <w:rPr>
          <w:rFonts w:ascii="Arial" w:hAnsi="Arial" w:cs="Arial"/>
          <w:sz w:val="22"/>
          <w:szCs w:val="22"/>
        </w:rPr>
        <w:t xml:space="preserve"> w kierunku jazdy</w:t>
      </w:r>
      <w:r w:rsidRPr="00CC59F5">
        <w:rPr>
          <w:rFonts w:ascii="Arial" w:hAnsi="Arial" w:cs="Arial"/>
          <w:sz w:val="22"/>
          <w:szCs w:val="22"/>
        </w:rPr>
        <w:t xml:space="preserve">. </w:t>
      </w:r>
      <w:r w:rsidR="00450E35" w:rsidRPr="00CC59F5">
        <w:rPr>
          <w:rFonts w:ascii="Arial" w:hAnsi="Arial" w:cs="Arial"/>
          <w:sz w:val="22"/>
          <w:szCs w:val="22"/>
        </w:rPr>
        <w:t xml:space="preserve">Skutkiem zderzenia było uszkodzenie instalacji elektrycznej i obudowy prawego reflektora na skrzyni ładunkowej pojazdu kolejowego. </w:t>
      </w:r>
      <w:r w:rsidR="00E028EF" w:rsidRPr="00CC59F5">
        <w:rPr>
          <w:rFonts w:ascii="Arial" w:hAnsi="Arial" w:cs="Arial"/>
          <w:sz w:val="22"/>
          <w:szCs w:val="22"/>
        </w:rPr>
        <w:t xml:space="preserve">Zgodnie z wysłuchaniem kierowcy drezyny oraz zapisem w Protokóle oględzin miejsca wypadku sporządzonym przez komisję kolejową, pojazd kolejowy był prawidłowo osygnalizowany sygnałem Pc-1 (włączone </w:t>
      </w:r>
      <w:r w:rsidR="00D25C30" w:rsidRPr="00CC59F5">
        <w:rPr>
          <w:rFonts w:ascii="Arial" w:hAnsi="Arial" w:cs="Arial"/>
          <w:sz w:val="22"/>
          <w:szCs w:val="22"/>
        </w:rPr>
        <w:t>trzy światła białe</w:t>
      </w:r>
      <w:r w:rsidR="00E028EF" w:rsidRPr="00CC59F5">
        <w:rPr>
          <w:rFonts w:ascii="Arial" w:hAnsi="Arial" w:cs="Arial"/>
          <w:sz w:val="22"/>
          <w:szCs w:val="22"/>
        </w:rPr>
        <w:t xml:space="preserve">). </w:t>
      </w:r>
      <w:r w:rsidR="0022138E" w:rsidRPr="00CC59F5">
        <w:rPr>
          <w:rFonts w:ascii="Arial" w:hAnsi="Arial" w:cs="Arial"/>
          <w:sz w:val="22"/>
          <w:szCs w:val="22"/>
        </w:rPr>
        <w:t>U</w:t>
      </w:r>
      <w:r w:rsidR="00043978" w:rsidRPr="00CC59F5">
        <w:rPr>
          <w:rFonts w:ascii="Arial" w:hAnsi="Arial" w:cs="Arial"/>
          <w:sz w:val="22"/>
          <w:szCs w:val="22"/>
        </w:rPr>
        <w:t>derzony pojazd dr</w:t>
      </w:r>
      <w:r w:rsidR="00B14ED8" w:rsidRPr="00CC59F5">
        <w:rPr>
          <w:rFonts w:ascii="Arial" w:hAnsi="Arial" w:cs="Arial"/>
          <w:sz w:val="22"/>
          <w:szCs w:val="22"/>
        </w:rPr>
        <w:t>ogowy pozostał  po zaistnieniu z</w:t>
      </w:r>
      <w:r w:rsidR="00043978" w:rsidRPr="00CC59F5">
        <w:rPr>
          <w:rFonts w:ascii="Arial" w:hAnsi="Arial" w:cs="Arial"/>
          <w:sz w:val="22"/>
          <w:szCs w:val="22"/>
        </w:rPr>
        <w:t xml:space="preserve">darzenia na powierzchni przejazdu z prawej strony obok wykolejonego wózka motorowego. Na przejeździe i na drodze dojazdowej do przejazdu </w:t>
      </w:r>
      <w:r w:rsidR="00043978" w:rsidRPr="00740668">
        <w:rPr>
          <w:rFonts w:ascii="Arial" w:hAnsi="Arial" w:cs="Arial"/>
          <w:sz w:val="22"/>
          <w:szCs w:val="22"/>
        </w:rPr>
        <w:t>brak było widocznych śladów hamowania samochodu.</w:t>
      </w:r>
    </w:p>
    <w:p w14:paraId="26887805" w14:textId="77777777" w:rsidR="00C05C93" w:rsidRDefault="00043978" w:rsidP="00740668">
      <w:pPr>
        <w:suppressAutoHyphens/>
        <w:spacing w:after="0" w:line="276" w:lineRule="auto"/>
        <w:ind w:left="360"/>
        <w:jc w:val="both"/>
        <w:rPr>
          <w:rFonts w:ascii="Arial" w:hAnsi="Arial" w:cs="Arial"/>
          <w:sz w:val="22"/>
          <w:szCs w:val="22"/>
        </w:rPr>
      </w:pPr>
      <w:r>
        <w:rPr>
          <w:rFonts w:ascii="Arial" w:hAnsi="Arial" w:cs="Arial"/>
          <w:sz w:val="22"/>
          <w:szCs w:val="22"/>
        </w:rPr>
        <w:t>W wyniku zdarzenia w</w:t>
      </w:r>
      <w:r w:rsidR="00605F10" w:rsidRPr="00FB4A74">
        <w:rPr>
          <w:rFonts w:ascii="Arial" w:hAnsi="Arial" w:cs="Arial"/>
          <w:sz w:val="22"/>
          <w:szCs w:val="22"/>
        </w:rPr>
        <w:t xml:space="preserve"> pojeździe kolejowym uszkodzone zostały amortyzator, osłona czołowa</w:t>
      </w:r>
      <w:r w:rsidR="005A2902">
        <w:rPr>
          <w:rFonts w:ascii="Arial" w:hAnsi="Arial" w:cs="Arial"/>
          <w:sz w:val="22"/>
          <w:szCs w:val="22"/>
        </w:rPr>
        <w:t>,</w:t>
      </w:r>
      <w:r w:rsidR="00605F10" w:rsidRPr="00FB4A74">
        <w:rPr>
          <w:rFonts w:ascii="Arial" w:hAnsi="Arial" w:cs="Arial"/>
          <w:sz w:val="22"/>
          <w:szCs w:val="22"/>
        </w:rPr>
        <w:t xml:space="preserve"> </w:t>
      </w:r>
      <w:r w:rsidR="005A2902">
        <w:rPr>
          <w:rFonts w:ascii="Arial" w:hAnsi="Arial" w:cs="Arial"/>
          <w:sz w:val="22"/>
          <w:szCs w:val="22"/>
        </w:rPr>
        <w:t xml:space="preserve">urwana podstawa siłownika oraz uszkodzona obudowa reflektora. </w:t>
      </w:r>
    </w:p>
    <w:p w14:paraId="5C711FBF" w14:textId="77777777" w:rsidR="00FB4A74" w:rsidRDefault="00FB4A74" w:rsidP="00740668">
      <w:pPr>
        <w:suppressAutoHyphens/>
        <w:spacing w:after="0" w:line="276" w:lineRule="auto"/>
        <w:ind w:left="360"/>
        <w:jc w:val="both"/>
        <w:rPr>
          <w:rFonts w:ascii="Arial" w:hAnsi="Arial" w:cs="Arial"/>
          <w:sz w:val="22"/>
          <w:szCs w:val="22"/>
        </w:rPr>
      </w:pPr>
      <w:r>
        <w:rPr>
          <w:rFonts w:ascii="Arial" w:hAnsi="Arial" w:cs="Arial"/>
          <w:sz w:val="22"/>
          <w:szCs w:val="22"/>
        </w:rPr>
        <w:t xml:space="preserve">Do zdarzenia doszło na </w:t>
      </w:r>
      <w:r w:rsidRPr="000C608E">
        <w:rPr>
          <w:rFonts w:ascii="Arial" w:hAnsi="Arial" w:cs="Arial"/>
          <w:sz w:val="22"/>
          <w:szCs w:val="22"/>
        </w:rPr>
        <w:t>przejeździe kolejowo-drogowym kat</w:t>
      </w:r>
      <w:r w:rsidRPr="00740668">
        <w:rPr>
          <w:rFonts w:ascii="Arial" w:hAnsi="Arial" w:cs="Arial"/>
          <w:sz w:val="22"/>
          <w:szCs w:val="22"/>
        </w:rPr>
        <w:t xml:space="preserve">. </w:t>
      </w:r>
      <w:r w:rsidRPr="000C608E">
        <w:rPr>
          <w:rFonts w:ascii="Arial" w:hAnsi="Arial" w:cs="Arial"/>
          <w:sz w:val="22"/>
          <w:szCs w:val="22"/>
        </w:rPr>
        <w:t>„A”</w:t>
      </w:r>
      <w:r>
        <w:rPr>
          <w:rFonts w:ascii="Arial" w:hAnsi="Arial" w:cs="Arial"/>
          <w:sz w:val="22"/>
          <w:szCs w:val="22"/>
        </w:rPr>
        <w:t xml:space="preserve"> z zawieszoną obsługą zlokalizowanym w km 37,119 linii nr 36  Ostrołęka – Łapy na szlaku Śniadowo – Łapy </w:t>
      </w:r>
      <w:r w:rsidRPr="000C608E">
        <w:rPr>
          <w:rFonts w:ascii="Arial" w:hAnsi="Arial" w:cs="Arial"/>
          <w:sz w:val="22"/>
          <w:szCs w:val="22"/>
        </w:rPr>
        <w:t xml:space="preserve">, </w:t>
      </w:r>
      <w:r>
        <w:rPr>
          <w:rFonts w:ascii="Arial" w:hAnsi="Arial" w:cs="Arial"/>
          <w:sz w:val="22"/>
          <w:szCs w:val="22"/>
        </w:rPr>
        <w:t xml:space="preserve">stanowiącym skrzyżowanie w jedynym poziomie tej linii kolejowej z drogą krajową nr 68 Łomża – Zambrów, zlokalizowanym w województwie podlaskim. Zarządcą infrastruktury kolejowej jest </w:t>
      </w:r>
      <w:r w:rsidRPr="000C608E">
        <w:rPr>
          <w:rFonts w:ascii="Arial" w:hAnsi="Arial" w:cs="Arial"/>
          <w:sz w:val="22"/>
          <w:szCs w:val="22"/>
        </w:rPr>
        <w:t xml:space="preserve">PKP </w:t>
      </w:r>
      <w:r w:rsidRPr="000C608E">
        <w:rPr>
          <w:rFonts w:ascii="Arial" w:hAnsi="Arial" w:cs="Arial"/>
          <w:sz w:val="22"/>
          <w:szCs w:val="22"/>
        </w:rPr>
        <w:lastRenderedPageBreak/>
        <w:t xml:space="preserve">PLK S.A. </w:t>
      </w:r>
      <w:r w:rsidRPr="00740668">
        <w:rPr>
          <w:rFonts w:ascii="Arial" w:hAnsi="Arial" w:cs="Arial"/>
          <w:sz w:val="22"/>
          <w:szCs w:val="22"/>
        </w:rPr>
        <w:t>Z</w:t>
      </w:r>
      <w:r>
        <w:rPr>
          <w:rFonts w:ascii="Arial" w:hAnsi="Arial" w:cs="Arial"/>
          <w:sz w:val="22"/>
          <w:szCs w:val="22"/>
        </w:rPr>
        <w:t>akład Linii Kolejowych w Białymstoku, zaś drogi krajowej Generalna Dyrekcja Dróg Krajowych i Autostrad</w:t>
      </w:r>
      <w:r w:rsidRPr="000C608E">
        <w:rPr>
          <w:rFonts w:ascii="Arial" w:hAnsi="Arial" w:cs="Arial"/>
          <w:sz w:val="22"/>
          <w:szCs w:val="22"/>
        </w:rPr>
        <w:t>.</w:t>
      </w:r>
    </w:p>
    <w:p w14:paraId="7ADBCA9C" w14:textId="4491DC9E" w:rsidR="00AC4580" w:rsidRDefault="00FB4A74" w:rsidP="00740668">
      <w:pPr>
        <w:suppressAutoHyphens/>
        <w:spacing w:after="0" w:line="276" w:lineRule="auto"/>
        <w:ind w:left="360"/>
        <w:jc w:val="both"/>
        <w:rPr>
          <w:rFonts w:ascii="Arial" w:hAnsi="Arial" w:cs="Arial"/>
          <w:sz w:val="22"/>
          <w:szCs w:val="22"/>
        </w:rPr>
      </w:pPr>
      <w:r>
        <w:rPr>
          <w:rFonts w:ascii="Arial" w:hAnsi="Arial" w:cs="Arial"/>
          <w:sz w:val="22"/>
          <w:szCs w:val="22"/>
        </w:rPr>
        <w:t xml:space="preserve">Pociąg Rob2 prowadzony był przez kierowcę drezyny zatrudnionego w PKP Polskie Linie Kolejowe S.A. Zakład Linii Kolejowych w Białymstoku Sekcja Eksplotacji w Hajnówce. </w:t>
      </w:r>
      <w:r w:rsidR="00E96FDA">
        <w:rPr>
          <w:rFonts w:ascii="Arial" w:hAnsi="Arial" w:cs="Arial"/>
          <w:sz w:val="22"/>
          <w:szCs w:val="22"/>
        </w:rPr>
        <w:t xml:space="preserve">W wyniku zdarzenia kierowca drezyny nie doznał żadnych uszkodzeń ciała. Z uwagi na zły stan psychiczny po poważnym wypadku, kierowca przebywał na długotrwałym zwolnieniu lekarskim. </w:t>
      </w:r>
    </w:p>
    <w:p w14:paraId="5CF8B5E9" w14:textId="64601672" w:rsidR="00E96FDA" w:rsidRPr="00E96FDA" w:rsidRDefault="00DF7164" w:rsidP="00740668">
      <w:pPr>
        <w:suppressAutoHyphens/>
        <w:spacing w:after="0" w:line="276" w:lineRule="auto"/>
        <w:ind w:left="360"/>
        <w:jc w:val="both"/>
        <w:rPr>
          <w:rFonts w:ascii="Arial" w:hAnsi="Arial" w:cs="Arial"/>
          <w:sz w:val="22"/>
          <w:szCs w:val="22"/>
        </w:rPr>
      </w:pPr>
      <w:r>
        <w:rPr>
          <w:rFonts w:ascii="Arial" w:hAnsi="Arial" w:cs="Arial"/>
          <w:sz w:val="22"/>
          <w:szCs w:val="22"/>
        </w:rPr>
        <w:t>Z uwagi na nie wyposażenie pojazdów pomocniczych przez zarządcę infrastruktury w urządzenia rejestrujące prędkość oraz inne paramatry jazdy</w:t>
      </w:r>
      <w:r w:rsidR="00B14ED8">
        <w:rPr>
          <w:rFonts w:ascii="Arial" w:hAnsi="Arial" w:cs="Arial"/>
          <w:sz w:val="22"/>
          <w:szCs w:val="22"/>
        </w:rPr>
        <w:t xml:space="preserve"> (brak takiego wymogu w przepisach)</w:t>
      </w:r>
      <w:r>
        <w:rPr>
          <w:rFonts w:ascii="Arial" w:hAnsi="Arial" w:cs="Arial"/>
          <w:sz w:val="22"/>
          <w:szCs w:val="22"/>
        </w:rPr>
        <w:t xml:space="preserve">, zespół badawczy </w:t>
      </w:r>
      <w:r w:rsidR="00C13AE8">
        <w:rPr>
          <w:rFonts w:ascii="Arial" w:hAnsi="Arial" w:cs="Arial"/>
          <w:sz w:val="22"/>
          <w:szCs w:val="22"/>
        </w:rPr>
        <w:t xml:space="preserve">określając prędkość drezyny w chwili </w:t>
      </w:r>
      <w:r w:rsidR="00790105">
        <w:rPr>
          <w:rFonts w:ascii="Arial" w:hAnsi="Arial" w:cs="Arial"/>
          <w:sz w:val="22"/>
          <w:szCs w:val="22"/>
        </w:rPr>
        <w:t xml:space="preserve">zaistnienia zdarzenia </w:t>
      </w:r>
      <w:r w:rsidR="00C13AE8">
        <w:rPr>
          <w:rFonts w:ascii="Arial" w:hAnsi="Arial" w:cs="Arial"/>
          <w:sz w:val="22"/>
          <w:szCs w:val="22"/>
        </w:rPr>
        <w:t xml:space="preserve">oparł się wyłącznie </w:t>
      </w:r>
      <w:r w:rsidR="00790105">
        <w:rPr>
          <w:rFonts w:ascii="Arial" w:hAnsi="Arial" w:cs="Arial"/>
          <w:sz w:val="22"/>
          <w:szCs w:val="22"/>
        </w:rPr>
        <w:t xml:space="preserve">o dane wynikające z wysłuchania kierowcy drezyny. </w:t>
      </w:r>
    </w:p>
    <w:p w14:paraId="4C679392" w14:textId="77777777" w:rsidR="00E96FDA" w:rsidRPr="00E96FDA" w:rsidRDefault="00E96FDA" w:rsidP="00740668">
      <w:pPr>
        <w:suppressAutoHyphens/>
        <w:spacing w:after="0" w:line="276" w:lineRule="auto"/>
        <w:ind w:left="360"/>
        <w:jc w:val="both"/>
        <w:rPr>
          <w:rFonts w:ascii="Arial" w:hAnsi="Arial" w:cs="Arial"/>
          <w:sz w:val="22"/>
          <w:szCs w:val="22"/>
        </w:rPr>
      </w:pPr>
      <w:r w:rsidRPr="00E96FDA">
        <w:rPr>
          <w:rFonts w:ascii="Arial" w:hAnsi="Arial" w:cs="Arial"/>
          <w:sz w:val="22"/>
          <w:szCs w:val="22"/>
        </w:rPr>
        <w:t xml:space="preserve">Akcja ratownicza trwała  od godz. 18:49 dnia 02.11.2017 r. do  godz. 23:10 dnia 02.11.2017 r. z udziałem Pogotowia Ratunkowego, Straży Pożarnej, Policji </w:t>
      </w:r>
      <w:r>
        <w:rPr>
          <w:rFonts w:ascii="Arial" w:hAnsi="Arial" w:cs="Arial"/>
          <w:sz w:val="22"/>
          <w:szCs w:val="22"/>
        </w:rPr>
        <w:t xml:space="preserve">z Zambrowa i Straży Ochrony Kolei z IZ Białystok. </w:t>
      </w:r>
    </w:p>
    <w:p w14:paraId="3C951F68" w14:textId="77777777" w:rsidR="00E96FDA" w:rsidRPr="006D0458" w:rsidRDefault="00E96FDA" w:rsidP="00740668">
      <w:pPr>
        <w:suppressAutoHyphens/>
        <w:spacing w:after="0" w:line="276" w:lineRule="auto"/>
        <w:ind w:left="360"/>
        <w:jc w:val="both"/>
        <w:rPr>
          <w:rFonts w:ascii="Arial" w:hAnsi="Arial" w:cs="Arial"/>
          <w:sz w:val="22"/>
          <w:szCs w:val="22"/>
        </w:rPr>
      </w:pPr>
      <w:r w:rsidRPr="006D0458">
        <w:rPr>
          <w:rFonts w:ascii="Arial" w:hAnsi="Arial" w:cs="Arial"/>
          <w:sz w:val="22"/>
          <w:szCs w:val="22"/>
        </w:rPr>
        <w:t>Praca komisji kolejowej na miejscu poważnego wypadku trwała od godz.19:00 dnia 02.11.2017r. do godz. 02:00 dnia 03.11.2017r.</w:t>
      </w:r>
    </w:p>
    <w:p w14:paraId="3FE2AAAE" w14:textId="69E8D489" w:rsidR="00790105" w:rsidRPr="006D0458" w:rsidRDefault="00E96FDA" w:rsidP="00740668">
      <w:pPr>
        <w:suppressAutoHyphens/>
        <w:spacing w:after="0" w:line="276" w:lineRule="auto"/>
        <w:ind w:left="360"/>
        <w:jc w:val="both"/>
        <w:rPr>
          <w:rFonts w:ascii="Arial" w:hAnsi="Arial" w:cs="Arial"/>
          <w:sz w:val="22"/>
          <w:szCs w:val="22"/>
        </w:rPr>
      </w:pPr>
      <w:r w:rsidRPr="006D0458">
        <w:rPr>
          <w:rFonts w:ascii="Arial" w:hAnsi="Arial" w:cs="Arial"/>
          <w:sz w:val="22"/>
          <w:szCs w:val="22"/>
        </w:rPr>
        <w:t>W dniu 3.11.2017 r. w godzinach porannych przedstawiciele Komisji dokonali oględzin miejsca zdarzenia, połączonej z wykonaniem dokumentacji fotograficznej. Po wykonaniu czynności członkowie PKBWK odbyli również spotkanie z prowadzącym postępowanie prokuratorem Prokuratury Rejon</w:t>
      </w:r>
      <w:r w:rsidR="006D0458" w:rsidRPr="006D0458">
        <w:rPr>
          <w:rFonts w:ascii="Arial" w:hAnsi="Arial" w:cs="Arial"/>
          <w:sz w:val="22"/>
          <w:szCs w:val="22"/>
        </w:rPr>
        <w:t>owej, komisją kolejową oraz przedstwicielami kierownictwa Zakładu Linii Kolejowych w Białymstoku. Celem spotkań było zapoznanie się z dokumentami dotyczącymi zdarzenia</w:t>
      </w:r>
      <w:r w:rsidRPr="006D0458">
        <w:rPr>
          <w:rFonts w:ascii="Arial" w:hAnsi="Arial" w:cs="Arial"/>
          <w:sz w:val="22"/>
          <w:szCs w:val="22"/>
        </w:rPr>
        <w:t xml:space="preserve"> </w:t>
      </w:r>
      <w:r w:rsidR="006D0458" w:rsidRPr="006D0458">
        <w:rPr>
          <w:rFonts w:ascii="Arial" w:hAnsi="Arial" w:cs="Arial"/>
          <w:sz w:val="22"/>
          <w:szCs w:val="22"/>
        </w:rPr>
        <w:t>i zebranie danych niezbędnych do podjęcia decyzji o przejęciu postępowania przez PKBWK.</w:t>
      </w:r>
    </w:p>
    <w:p w14:paraId="75BA9D24" w14:textId="77777777" w:rsidR="00E96FDA" w:rsidRPr="00740668" w:rsidRDefault="006D0458" w:rsidP="00740668">
      <w:pPr>
        <w:suppressAutoHyphens/>
        <w:spacing w:after="0" w:line="276" w:lineRule="auto"/>
        <w:ind w:left="360"/>
        <w:jc w:val="both"/>
        <w:rPr>
          <w:rFonts w:ascii="Arial" w:hAnsi="Arial" w:cs="Arial"/>
          <w:sz w:val="22"/>
          <w:szCs w:val="22"/>
        </w:rPr>
      </w:pPr>
      <w:r w:rsidRPr="00740668">
        <w:rPr>
          <w:rFonts w:ascii="Arial" w:hAnsi="Arial" w:cs="Arial"/>
          <w:sz w:val="22"/>
          <w:szCs w:val="22"/>
        </w:rPr>
        <w:t xml:space="preserve">Urządzenia hamulcowe </w:t>
      </w:r>
      <w:r w:rsidR="005A2902" w:rsidRPr="00740668">
        <w:rPr>
          <w:rFonts w:ascii="Arial" w:hAnsi="Arial" w:cs="Arial"/>
          <w:sz w:val="22"/>
          <w:szCs w:val="22"/>
        </w:rPr>
        <w:t xml:space="preserve">i radiotelefon </w:t>
      </w:r>
      <w:r w:rsidRPr="00740668">
        <w:rPr>
          <w:rFonts w:ascii="Arial" w:hAnsi="Arial" w:cs="Arial"/>
          <w:sz w:val="22"/>
          <w:szCs w:val="22"/>
        </w:rPr>
        <w:t>wózka motorowego były sprawne</w:t>
      </w:r>
      <w:r w:rsidR="005A2902" w:rsidRPr="00740668">
        <w:rPr>
          <w:rFonts w:ascii="Arial" w:hAnsi="Arial" w:cs="Arial"/>
          <w:sz w:val="22"/>
          <w:szCs w:val="22"/>
        </w:rPr>
        <w:t xml:space="preserve">, co znajduje potwierdzenie we wpisie do Książki pokładowej pojazdu z napędem potwierdzającym sprawdzenie i prawidłowe działanie hamulców i </w:t>
      </w:r>
      <w:r w:rsidRPr="00740668">
        <w:rPr>
          <w:rFonts w:ascii="Arial" w:hAnsi="Arial" w:cs="Arial"/>
          <w:sz w:val="22"/>
          <w:szCs w:val="22"/>
        </w:rPr>
        <w:t xml:space="preserve"> </w:t>
      </w:r>
      <w:r w:rsidR="005A2902" w:rsidRPr="00740668">
        <w:rPr>
          <w:rFonts w:ascii="Arial" w:hAnsi="Arial" w:cs="Arial"/>
          <w:sz w:val="22"/>
          <w:szCs w:val="22"/>
        </w:rPr>
        <w:t xml:space="preserve">radiotelefonu P1 w dniu 2.11.2017 r. </w:t>
      </w:r>
    </w:p>
    <w:p w14:paraId="132B564E" w14:textId="77777777" w:rsidR="00E430F7" w:rsidRPr="00740668" w:rsidRDefault="000B7AD0" w:rsidP="00740668">
      <w:pPr>
        <w:suppressAutoHyphens/>
        <w:spacing w:after="0" w:line="276" w:lineRule="auto"/>
        <w:ind w:left="360"/>
        <w:jc w:val="both"/>
        <w:rPr>
          <w:rFonts w:ascii="Arial" w:hAnsi="Arial"/>
          <w:sz w:val="22"/>
          <w:szCs w:val="22"/>
        </w:rPr>
      </w:pPr>
      <w:r w:rsidRPr="00740668">
        <w:rPr>
          <w:rFonts w:ascii="Arial" w:hAnsi="Arial"/>
          <w:sz w:val="22"/>
          <w:szCs w:val="22"/>
        </w:rPr>
        <w:t>Osygnalizowanie czoła</w:t>
      </w:r>
      <w:r w:rsidR="00E430F7" w:rsidRPr="00740668">
        <w:rPr>
          <w:rFonts w:ascii="Arial" w:hAnsi="Arial"/>
          <w:sz w:val="22"/>
          <w:szCs w:val="22"/>
        </w:rPr>
        <w:t xml:space="preserve"> pociągu Rob2</w:t>
      </w:r>
      <w:r w:rsidRPr="00740668">
        <w:rPr>
          <w:rFonts w:ascii="Arial" w:hAnsi="Arial"/>
          <w:sz w:val="22"/>
          <w:szCs w:val="22"/>
        </w:rPr>
        <w:t>: Pc-1 (tr</w:t>
      </w:r>
      <w:r w:rsidR="00E430F7" w:rsidRPr="00740668">
        <w:rPr>
          <w:rFonts w:ascii="Arial" w:hAnsi="Arial"/>
          <w:sz w:val="22"/>
          <w:szCs w:val="22"/>
        </w:rPr>
        <w:t xml:space="preserve">zy białe światła) – światła górne wózka motorowego sprawne, dolne prawe światła – niesprawne w wyniku uszkodzenia obudowy reflektora po zderzeniu z samochodem osobowym. </w:t>
      </w:r>
    </w:p>
    <w:p w14:paraId="009ABB4B" w14:textId="44715EB3" w:rsidR="004A755A" w:rsidRDefault="00790105" w:rsidP="00740668">
      <w:pPr>
        <w:suppressAutoHyphens/>
        <w:spacing w:after="0" w:line="276" w:lineRule="auto"/>
        <w:ind w:left="360"/>
        <w:jc w:val="both"/>
        <w:rPr>
          <w:rFonts w:ascii="Arial" w:hAnsi="Arial" w:cs="Arial"/>
          <w:sz w:val="22"/>
          <w:szCs w:val="22"/>
        </w:rPr>
      </w:pPr>
      <w:r w:rsidRPr="00740668">
        <w:rPr>
          <w:rFonts w:ascii="Arial" w:hAnsi="Arial" w:cs="Arial"/>
          <w:sz w:val="22"/>
          <w:szCs w:val="22"/>
        </w:rPr>
        <w:t xml:space="preserve">O wypadku służby ratownicze pod nr 112 powiadomił </w:t>
      </w:r>
      <w:r w:rsidR="004A755A" w:rsidRPr="00740668">
        <w:rPr>
          <w:rFonts w:ascii="Arial" w:hAnsi="Arial" w:cs="Arial"/>
          <w:sz w:val="22"/>
          <w:szCs w:val="22"/>
        </w:rPr>
        <w:t xml:space="preserve">świadek wypadku – kierujący samochodem drogowym marki Volvo jadącym za samochodem osobowym marki Volkswagen Golf biorącym udział w zdarzeniu. </w:t>
      </w:r>
    </w:p>
    <w:p w14:paraId="3765603F" w14:textId="5898C110" w:rsidR="00740668" w:rsidRPr="00740668" w:rsidRDefault="00740668" w:rsidP="00740668">
      <w:pPr>
        <w:suppressAutoHyphens/>
        <w:spacing w:after="0" w:line="276" w:lineRule="auto"/>
        <w:ind w:left="360"/>
        <w:jc w:val="both"/>
        <w:rPr>
          <w:rFonts w:ascii="Arial" w:hAnsi="Arial" w:cs="Arial"/>
          <w:sz w:val="22"/>
          <w:szCs w:val="22"/>
        </w:rPr>
      </w:pPr>
      <w:r>
        <w:rPr>
          <w:noProof/>
          <w:color w:val="C00000"/>
          <w:sz w:val="22"/>
          <w:szCs w:val="22"/>
          <w:lang w:val="en-US" w:eastAsia="zh-CN"/>
        </w:rPr>
        <w:lastRenderedPageBreak/>
        <w:drawing>
          <wp:inline distT="0" distB="0" distL="0" distR="0" wp14:anchorId="77335F92" wp14:editId="441F4F84">
            <wp:extent cx="5964555" cy="4473575"/>
            <wp:effectExtent l="0" t="0" r="0" b="3175"/>
            <wp:docPr id="14" name="Obraz 14" descr="X:\WYPADKI  -  2017\Czerwony Bór A18  02.11.2017\zdjęcia 37,119 linia 36\DSC0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WYPADKI  -  2017\Czerwony Bór A18  02.11.2017\zdjęcia 37,119 linia 36\DSC01545.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25000"/>
                              </a14:imgEffect>
                              <a14:imgEffect>
                                <a14:saturation sat="30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64555" cy="4473575"/>
                    </a:xfrm>
                    <a:prstGeom prst="rect">
                      <a:avLst/>
                    </a:prstGeom>
                    <a:noFill/>
                    <a:ln>
                      <a:noFill/>
                    </a:ln>
                  </pic:spPr>
                </pic:pic>
              </a:graphicData>
            </a:graphic>
          </wp:inline>
        </w:drawing>
      </w:r>
    </w:p>
    <w:p w14:paraId="4B0FCE43" w14:textId="7BB6AD64" w:rsidR="0048082C" w:rsidRPr="00740668" w:rsidRDefault="0048082C" w:rsidP="009F5082">
      <w:pPr>
        <w:pStyle w:val="Teksttreci0"/>
        <w:shd w:val="clear" w:color="auto" w:fill="auto"/>
        <w:spacing w:after="0" w:line="276" w:lineRule="auto"/>
        <w:ind w:right="40" w:firstLine="0"/>
        <w:jc w:val="both"/>
        <w:rPr>
          <w:noProof/>
          <w:color w:val="C00000"/>
          <w:sz w:val="22"/>
          <w:szCs w:val="22"/>
        </w:rPr>
      </w:pPr>
    </w:p>
    <w:p w14:paraId="27677512" w14:textId="6673589C" w:rsidR="00D373BF" w:rsidRDefault="00D373BF" w:rsidP="00740668">
      <w:pPr>
        <w:suppressAutoHyphens/>
        <w:spacing w:after="0" w:line="276" w:lineRule="auto"/>
        <w:ind w:left="360"/>
        <w:jc w:val="both"/>
        <w:rPr>
          <w:rFonts w:ascii="Arial" w:hAnsi="Arial" w:cs="Arial"/>
          <w:sz w:val="22"/>
          <w:szCs w:val="22"/>
        </w:rPr>
      </w:pPr>
      <w:r w:rsidRPr="00740668">
        <w:rPr>
          <w:rFonts w:ascii="Arial" w:hAnsi="Arial" w:cs="Arial"/>
          <w:sz w:val="22"/>
          <w:szCs w:val="22"/>
        </w:rPr>
        <w:t>Zdjęcie wózka motorowego po uderzeniu przez samochód osobowy – widoczne wykolejenie pierwszej osi na lewą stronę</w:t>
      </w:r>
      <w:r w:rsidR="00BD2401">
        <w:rPr>
          <w:rFonts w:ascii="Arial" w:hAnsi="Arial" w:cs="Arial"/>
          <w:sz w:val="22"/>
          <w:szCs w:val="22"/>
        </w:rPr>
        <w:t xml:space="preserve"> w kierunku jazdy pociągu roboczego</w:t>
      </w:r>
      <w:r w:rsidRPr="00740668">
        <w:rPr>
          <w:rFonts w:ascii="Arial" w:hAnsi="Arial" w:cs="Arial"/>
          <w:sz w:val="22"/>
          <w:szCs w:val="22"/>
        </w:rPr>
        <w:t>.</w:t>
      </w:r>
    </w:p>
    <w:p w14:paraId="6C9DE49F" w14:textId="5730D4E6" w:rsidR="00740668" w:rsidRDefault="00740668" w:rsidP="00740668">
      <w:pPr>
        <w:suppressAutoHyphens/>
        <w:spacing w:after="0" w:line="276" w:lineRule="auto"/>
        <w:ind w:left="360"/>
        <w:jc w:val="both"/>
        <w:rPr>
          <w:rFonts w:ascii="Arial" w:hAnsi="Arial" w:cs="Arial"/>
          <w:sz w:val="22"/>
          <w:szCs w:val="22"/>
        </w:rPr>
      </w:pPr>
      <w:bookmarkStart w:id="62" w:name="_Toc521394385"/>
      <w:r>
        <w:rPr>
          <w:noProof/>
          <w:lang w:val="en-US" w:eastAsia="zh-CN"/>
        </w:rPr>
        <w:lastRenderedPageBreak/>
        <w:drawing>
          <wp:inline distT="0" distB="0" distL="0" distR="0" wp14:anchorId="0764534D" wp14:editId="2E9324AC">
            <wp:extent cx="5901070" cy="5214592"/>
            <wp:effectExtent l="0" t="0" r="4445" b="5715"/>
            <wp:docPr id="15" name="Obraz 15" descr="X:\WYPADKI  -  2017\Czerwony Bór A18  02.11.2017\zdjęcia 37,119 linia 36\DSC01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WYPADKI  -  2017\Czerwony Bór A18  02.11.2017\zdjęcia 37,119 linia 36\DSC0154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6597" b="1741"/>
                    <a:stretch/>
                  </pic:blipFill>
                  <pic:spPr bwMode="auto">
                    <a:xfrm>
                      <a:off x="0" y="0"/>
                      <a:ext cx="5924982" cy="5235722"/>
                    </a:xfrm>
                    <a:prstGeom prst="rect">
                      <a:avLst/>
                    </a:prstGeom>
                    <a:noFill/>
                    <a:ln>
                      <a:noFill/>
                    </a:ln>
                    <a:extLst>
                      <a:ext uri="{53640926-AAD7-44D8-BBD7-CCE9431645EC}">
                        <a14:shadowObscured xmlns:a14="http://schemas.microsoft.com/office/drawing/2010/main"/>
                      </a:ext>
                    </a:extLst>
                  </pic:spPr>
                </pic:pic>
              </a:graphicData>
            </a:graphic>
          </wp:inline>
        </w:drawing>
      </w:r>
      <w:bookmarkEnd w:id="62"/>
    </w:p>
    <w:p w14:paraId="569EA807" w14:textId="4502E7DE" w:rsidR="005F4B53" w:rsidRDefault="00D373BF" w:rsidP="00740668">
      <w:pPr>
        <w:suppressAutoHyphens/>
        <w:spacing w:after="0" w:line="276" w:lineRule="auto"/>
        <w:ind w:left="360"/>
        <w:jc w:val="both"/>
        <w:rPr>
          <w:rFonts w:ascii="Arial" w:hAnsi="Arial" w:cs="Arial"/>
          <w:sz w:val="22"/>
          <w:szCs w:val="22"/>
        </w:rPr>
      </w:pPr>
      <w:bookmarkStart w:id="63" w:name="_Toc521394386"/>
      <w:r w:rsidRPr="00740668">
        <w:rPr>
          <w:rFonts w:ascii="Arial" w:hAnsi="Arial" w:cs="Arial"/>
          <w:sz w:val="22"/>
          <w:szCs w:val="22"/>
        </w:rPr>
        <w:t>Zdjęcie samochodu osobowego po uderzeniu w prawy bok wó</w:t>
      </w:r>
      <w:r w:rsidR="001E6FDA" w:rsidRPr="00740668">
        <w:rPr>
          <w:rFonts w:ascii="Arial" w:hAnsi="Arial" w:cs="Arial"/>
          <w:sz w:val="22"/>
          <w:szCs w:val="22"/>
        </w:rPr>
        <w:t>z</w:t>
      </w:r>
      <w:r w:rsidRPr="00740668">
        <w:rPr>
          <w:rFonts w:ascii="Arial" w:hAnsi="Arial" w:cs="Arial"/>
          <w:sz w:val="22"/>
          <w:szCs w:val="22"/>
        </w:rPr>
        <w:t>ka motorowego</w:t>
      </w:r>
      <w:bookmarkEnd w:id="63"/>
    </w:p>
    <w:p w14:paraId="084BC983" w14:textId="77777777" w:rsidR="00740668" w:rsidRPr="00740668" w:rsidRDefault="00740668" w:rsidP="00740668">
      <w:pPr>
        <w:suppressAutoHyphens/>
        <w:spacing w:after="0" w:line="276" w:lineRule="auto"/>
        <w:ind w:left="360"/>
        <w:jc w:val="both"/>
        <w:rPr>
          <w:rFonts w:ascii="Arial" w:hAnsi="Arial" w:cs="Arial"/>
          <w:sz w:val="22"/>
          <w:szCs w:val="22"/>
        </w:rPr>
      </w:pPr>
    </w:p>
    <w:p w14:paraId="59A1382F" w14:textId="625283E8" w:rsidR="004A3630" w:rsidRPr="00352921" w:rsidRDefault="008759CD" w:rsidP="00AE4CD4">
      <w:pPr>
        <w:pStyle w:val="Heading3"/>
      </w:pPr>
      <w:bookmarkStart w:id="64" w:name="_Toc521394387"/>
      <w:bookmarkStart w:id="65" w:name="_Toc521641204"/>
      <w:r>
        <w:t>II.</w:t>
      </w:r>
      <w:r w:rsidR="00C60B04">
        <w:t>1.3</w:t>
      </w:r>
      <w:r w:rsidR="00740668">
        <w:t>.</w:t>
      </w:r>
      <w:r w:rsidR="00740668">
        <w:tab/>
      </w:r>
      <w:r w:rsidR="004A3630" w:rsidRPr="00E21EDD">
        <w:t xml:space="preserve">wskazanie personelu kolejowego, wykonawców biorących udział w wypadku </w:t>
      </w:r>
      <w:r w:rsidR="006C1171" w:rsidRPr="00E21EDD">
        <w:br/>
      </w:r>
      <w:r w:rsidR="006C1171" w:rsidRPr="00E21EDD">
        <w:tab/>
      </w:r>
      <w:r w:rsidR="004A3630" w:rsidRPr="00E21EDD">
        <w:t>oraz innych stron i świadków,</w:t>
      </w:r>
      <w:bookmarkEnd w:id="64"/>
      <w:bookmarkEnd w:id="65"/>
    </w:p>
    <w:p w14:paraId="62D1BAE7" w14:textId="77777777" w:rsidR="005D5705" w:rsidRDefault="005D5705" w:rsidP="004A3630">
      <w:pPr>
        <w:pStyle w:val="ListParagraph"/>
        <w:spacing w:before="120" w:after="240"/>
        <w:ind w:left="0"/>
        <w:jc w:val="center"/>
        <w:rPr>
          <w:rFonts w:ascii="Arial" w:hAnsi="Arial" w:cs="Arial"/>
          <w:b/>
          <w:i/>
          <w:sz w:val="20"/>
          <w:szCs w:val="20"/>
        </w:rPr>
      </w:pPr>
    </w:p>
    <w:p w14:paraId="18F54083" w14:textId="2B472135" w:rsidR="004A3630" w:rsidRPr="00E21EDD" w:rsidRDefault="004A3630" w:rsidP="004A3630">
      <w:pPr>
        <w:pStyle w:val="ListParagraph"/>
        <w:spacing w:before="120" w:after="240"/>
        <w:ind w:left="0"/>
        <w:jc w:val="center"/>
        <w:rPr>
          <w:rFonts w:ascii="Arial" w:hAnsi="Arial" w:cs="Arial"/>
          <w:b/>
          <w:i/>
          <w:sz w:val="20"/>
          <w:szCs w:val="20"/>
        </w:rPr>
      </w:pPr>
      <w:r w:rsidRPr="00E21EDD">
        <w:rPr>
          <w:rFonts w:ascii="Arial" w:hAnsi="Arial" w:cs="Arial"/>
          <w:i/>
          <w:sz w:val="20"/>
          <w:szCs w:val="20"/>
        </w:rPr>
        <w:t>Personel kolejowy wraz z podwykonawcami mający związek z wypadkiem.</w:t>
      </w:r>
    </w:p>
    <w:tbl>
      <w:tblPr>
        <w:tblW w:w="8291" w:type="dxa"/>
        <w:tblInd w:w="53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873"/>
        <w:gridCol w:w="2238"/>
        <w:gridCol w:w="1091"/>
        <w:gridCol w:w="1388"/>
        <w:gridCol w:w="1701"/>
      </w:tblGrid>
      <w:tr w:rsidR="00AC6552" w:rsidRPr="003135DD" w14:paraId="0FB9C417" w14:textId="77777777" w:rsidTr="00AC6552">
        <w:trPr>
          <w:trHeight w:val="972"/>
        </w:trPr>
        <w:tc>
          <w:tcPr>
            <w:tcW w:w="1873" w:type="dxa"/>
            <w:tcBorders>
              <w:top w:val="single" w:sz="18" w:space="0" w:color="auto"/>
              <w:bottom w:val="single" w:sz="12" w:space="0" w:color="auto"/>
            </w:tcBorders>
            <w:shd w:val="clear" w:color="auto" w:fill="F2F2F2"/>
            <w:vAlign w:val="center"/>
          </w:tcPr>
          <w:p w14:paraId="7559BD25" w14:textId="77777777" w:rsidR="00AC6552" w:rsidRPr="000E2C93" w:rsidRDefault="00AC6552" w:rsidP="00364DBF">
            <w:pPr>
              <w:spacing w:after="0"/>
              <w:ind w:right="-1"/>
              <w:jc w:val="center"/>
              <w:rPr>
                <w:rFonts w:ascii="Arial" w:hAnsi="Arial" w:cs="Arial"/>
                <w:sz w:val="18"/>
                <w:szCs w:val="24"/>
              </w:rPr>
            </w:pPr>
            <w:r w:rsidRPr="000E2C93">
              <w:rPr>
                <w:rFonts w:ascii="Arial" w:hAnsi="Arial" w:cs="Arial"/>
                <w:sz w:val="18"/>
                <w:szCs w:val="24"/>
              </w:rPr>
              <w:t>Stanowisko</w:t>
            </w:r>
          </w:p>
        </w:tc>
        <w:tc>
          <w:tcPr>
            <w:tcW w:w="2238" w:type="dxa"/>
            <w:tcBorders>
              <w:top w:val="single" w:sz="18" w:space="0" w:color="auto"/>
              <w:bottom w:val="single" w:sz="12" w:space="0" w:color="auto"/>
            </w:tcBorders>
            <w:shd w:val="clear" w:color="auto" w:fill="F2F2F2"/>
            <w:vAlign w:val="center"/>
          </w:tcPr>
          <w:p w14:paraId="0EBA22AA" w14:textId="77777777" w:rsidR="00AC6552" w:rsidRPr="000E2C93" w:rsidRDefault="00AC6552" w:rsidP="00364DBF">
            <w:pPr>
              <w:spacing w:after="0"/>
              <w:ind w:right="-1"/>
              <w:jc w:val="center"/>
              <w:rPr>
                <w:rFonts w:ascii="Arial" w:hAnsi="Arial" w:cs="Arial"/>
                <w:sz w:val="18"/>
                <w:szCs w:val="24"/>
              </w:rPr>
            </w:pPr>
            <w:r w:rsidRPr="000E2C93">
              <w:rPr>
                <w:rFonts w:ascii="Arial" w:hAnsi="Arial" w:cs="Arial"/>
                <w:sz w:val="18"/>
                <w:szCs w:val="24"/>
              </w:rPr>
              <w:t>Zakład pracy</w:t>
            </w:r>
          </w:p>
        </w:tc>
        <w:tc>
          <w:tcPr>
            <w:tcW w:w="1091" w:type="dxa"/>
            <w:tcBorders>
              <w:top w:val="single" w:sz="18" w:space="0" w:color="auto"/>
              <w:bottom w:val="single" w:sz="12" w:space="0" w:color="auto"/>
            </w:tcBorders>
            <w:shd w:val="clear" w:color="auto" w:fill="F2F2F2"/>
            <w:vAlign w:val="center"/>
          </w:tcPr>
          <w:p w14:paraId="15D08EBB" w14:textId="77777777" w:rsidR="00AC6552" w:rsidRPr="000E2C93" w:rsidRDefault="00AC6552" w:rsidP="00364DBF">
            <w:pPr>
              <w:spacing w:after="0"/>
              <w:ind w:right="-1"/>
              <w:jc w:val="center"/>
              <w:rPr>
                <w:rFonts w:ascii="Arial" w:hAnsi="Arial" w:cs="Arial"/>
                <w:sz w:val="18"/>
                <w:szCs w:val="24"/>
              </w:rPr>
            </w:pPr>
            <w:r w:rsidRPr="000E2C93">
              <w:rPr>
                <w:rFonts w:ascii="Arial" w:hAnsi="Arial" w:cs="Arial"/>
                <w:sz w:val="18"/>
                <w:szCs w:val="24"/>
              </w:rPr>
              <w:t xml:space="preserve">Stan </w:t>
            </w:r>
          </w:p>
          <w:p w14:paraId="7D004D88" w14:textId="77777777" w:rsidR="00AC6552" w:rsidRPr="000E2C93" w:rsidRDefault="00AC6552" w:rsidP="00364DBF">
            <w:pPr>
              <w:spacing w:after="0"/>
              <w:ind w:right="-1"/>
              <w:jc w:val="center"/>
              <w:rPr>
                <w:rFonts w:ascii="Arial" w:hAnsi="Arial" w:cs="Arial"/>
                <w:sz w:val="18"/>
                <w:szCs w:val="24"/>
              </w:rPr>
            </w:pPr>
            <w:r w:rsidRPr="000E2C93">
              <w:rPr>
                <w:rFonts w:ascii="Arial" w:hAnsi="Arial" w:cs="Arial"/>
                <w:sz w:val="18"/>
                <w:szCs w:val="24"/>
              </w:rPr>
              <w:t>trzeźwości</w:t>
            </w:r>
          </w:p>
        </w:tc>
        <w:tc>
          <w:tcPr>
            <w:tcW w:w="1388" w:type="dxa"/>
            <w:tcBorders>
              <w:top w:val="single" w:sz="18" w:space="0" w:color="auto"/>
              <w:bottom w:val="single" w:sz="12" w:space="0" w:color="auto"/>
            </w:tcBorders>
            <w:shd w:val="clear" w:color="auto" w:fill="F2F2F2"/>
            <w:vAlign w:val="center"/>
          </w:tcPr>
          <w:p w14:paraId="0FAB640E" w14:textId="77777777" w:rsidR="00AC6552" w:rsidRPr="000E2C93" w:rsidRDefault="00AC6552" w:rsidP="00364DBF">
            <w:pPr>
              <w:spacing w:after="0"/>
              <w:ind w:left="-66" w:right="-1"/>
              <w:jc w:val="center"/>
              <w:rPr>
                <w:rFonts w:ascii="Arial" w:hAnsi="Arial" w:cs="Arial"/>
                <w:sz w:val="18"/>
                <w:szCs w:val="24"/>
              </w:rPr>
            </w:pPr>
            <w:r w:rsidRPr="000E2C93">
              <w:rPr>
                <w:rFonts w:ascii="Arial" w:hAnsi="Arial" w:cs="Arial"/>
                <w:sz w:val="18"/>
                <w:szCs w:val="24"/>
              </w:rPr>
              <w:t>Data i godz.</w:t>
            </w:r>
          </w:p>
          <w:p w14:paraId="3D2A1420" w14:textId="77777777" w:rsidR="00AC6552" w:rsidRPr="000E2C93" w:rsidRDefault="00AC6552" w:rsidP="00364DBF">
            <w:pPr>
              <w:spacing w:after="0"/>
              <w:ind w:left="-66" w:right="-1"/>
              <w:jc w:val="center"/>
              <w:rPr>
                <w:rFonts w:ascii="Arial" w:hAnsi="Arial" w:cs="Arial"/>
                <w:sz w:val="18"/>
                <w:szCs w:val="24"/>
              </w:rPr>
            </w:pPr>
            <w:r w:rsidRPr="000E2C93">
              <w:rPr>
                <w:rFonts w:ascii="Arial" w:hAnsi="Arial" w:cs="Arial"/>
                <w:sz w:val="18"/>
                <w:szCs w:val="24"/>
              </w:rPr>
              <w:t>rozpoczęcia pracy</w:t>
            </w:r>
          </w:p>
        </w:tc>
        <w:tc>
          <w:tcPr>
            <w:tcW w:w="1701" w:type="dxa"/>
            <w:tcBorders>
              <w:top w:val="single" w:sz="18" w:space="0" w:color="auto"/>
              <w:bottom w:val="single" w:sz="12" w:space="0" w:color="auto"/>
              <w:right w:val="single" w:sz="18" w:space="0" w:color="auto"/>
            </w:tcBorders>
            <w:shd w:val="clear" w:color="auto" w:fill="F2F2F2"/>
            <w:vAlign w:val="center"/>
          </w:tcPr>
          <w:p w14:paraId="1252DB75" w14:textId="77777777" w:rsidR="00AC6552" w:rsidRPr="000E2C93" w:rsidRDefault="00AC6552" w:rsidP="00364DBF">
            <w:pPr>
              <w:spacing w:after="0"/>
              <w:ind w:left="-54" w:right="-1"/>
              <w:jc w:val="center"/>
              <w:rPr>
                <w:rFonts w:ascii="Arial" w:hAnsi="Arial" w:cs="Arial"/>
                <w:sz w:val="18"/>
                <w:szCs w:val="24"/>
                <w:vertAlign w:val="superscript"/>
              </w:rPr>
            </w:pPr>
            <w:r w:rsidRPr="000E2C93">
              <w:rPr>
                <w:rFonts w:ascii="Arial" w:hAnsi="Arial" w:cs="Arial"/>
                <w:sz w:val="18"/>
                <w:szCs w:val="24"/>
              </w:rPr>
              <w:t>Ilość godz. wypoczynku przed rozpoczęciem pracy</w:t>
            </w:r>
          </w:p>
        </w:tc>
      </w:tr>
      <w:tr w:rsidR="00AC6552" w:rsidRPr="003135DD" w14:paraId="30AF2412" w14:textId="77777777" w:rsidTr="00AC6552">
        <w:trPr>
          <w:trHeight w:val="688"/>
        </w:trPr>
        <w:tc>
          <w:tcPr>
            <w:tcW w:w="1873" w:type="dxa"/>
            <w:tcBorders>
              <w:top w:val="single" w:sz="12" w:space="0" w:color="auto"/>
            </w:tcBorders>
            <w:shd w:val="clear" w:color="auto" w:fill="auto"/>
            <w:vAlign w:val="center"/>
          </w:tcPr>
          <w:p w14:paraId="10872D03" w14:textId="77777777" w:rsidR="00AC6552" w:rsidRPr="000E2C93" w:rsidRDefault="00AC6552" w:rsidP="00364DBF">
            <w:pPr>
              <w:spacing w:after="0"/>
              <w:ind w:right="-1"/>
              <w:jc w:val="center"/>
              <w:rPr>
                <w:rFonts w:ascii="Arial" w:hAnsi="Arial" w:cs="Arial"/>
                <w:sz w:val="18"/>
                <w:szCs w:val="24"/>
              </w:rPr>
            </w:pPr>
            <w:r w:rsidRPr="000E2C93">
              <w:rPr>
                <w:rFonts w:ascii="Arial" w:hAnsi="Arial" w:cs="Arial"/>
                <w:sz w:val="18"/>
                <w:szCs w:val="24"/>
              </w:rPr>
              <w:t>Kierowca drezyny</w:t>
            </w:r>
          </w:p>
        </w:tc>
        <w:tc>
          <w:tcPr>
            <w:tcW w:w="2238" w:type="dxa"/>
            <w:tcBorders>
              <w:top w:val="single" w:sz="12" w:space="0" w:color="auto"/>
            </w:tcBorders>
            <w:shd w:val="clear" w:color="auto" w:fill="auto"/>
            <w:vAlign w:val="center"/>
          </w:tcPr>
          <w:p w14:paraId="2CD677D9" w14:textId="77777777" w:rsidR="00AC6552" w:rsidRPr="000E2C93" w:rsidRDefault="00AC6552" w:rsidP="00364DBF">
            <w:pPr>
              <w:spacing w:after="0"/>
              <w:ind w:right="-1"/>
              <w:jc w:val="center"/>
              <w:rPr>
                <w:rFonts w:ascii="Arial" w:hAnsi="Arial" w:cs="Arial"/>
                <w:b/>
                <w:sz w:val="18"/>
                <w:szCs w:val="24"/>
              </w:rPr>
            </w:pPr>
            <w:r w:rsidRPr="000E2C93">
              <w:rPr>
                <w:rFonts w:ascii="Arial" w:hAnsi="Arial" w:cs="Arial"/>
                <w:b/>
                <w:sz w:val="18"/>
                <w:szCs w:val="24"/>
              </w:rPr>
              <w:t xml:space="preserve">PKP PLK S.A., Zakład Linii Kolejowych </w:t>
            </w:r>
            <w:r w:rsidRPr="000E2C93">
              <w:rPr>
                <w:rFonts w:ascii="Arial" w:hAnsi="Arial" w:cs="Arial"/>
                <w:b/>
                <w:sz w:val="18"/>
                <w:szCs w:val="24"/>
              </w:rPr>
              <w:br/>
              <w:t>w Białymstoku Sekcja Eksploatacji w Hajnówce</w:t>
            </w:r>
          </w:p>
        </w:tc>
        <w:tc>
          <w:tcPr>
            <w:tcW w:w="1091" w:type="dxa"/>
            <w:shd w:val="clear" w:color="auto" w:fill="auto"/>
            <w:vAlign w:val="center"/>
          </w:tcPr>
          <w:p w14:paraId="3AC09CAB" w14:textId="77777777" w:rsidR="00AC6552" w:rsidRPr="000E2C93" w:rsidRDefault="00AC6552" w:rsidP="00364DBF">
            <w:pPr>
              <w:spacing w:after="0"/>
              <w:ind w:left="60" w:right="-1"/>
              <w:rPr>
                <w:rFonts w:ascii="Arial" w:hAnsi="Arial" w:cs="Arial"/>
                <w:sz w:val="18"/>
                <w:szCs w:val="24"/>
              </w:rPr>
            </w:pPr>
            <w:r w:rsidRPr="000E2C93">
              <w:rPr>
                <w:rFonts w:ascii="Arial" w:hAnsi="Arial" w:cs="Arial"/>
                <w:sz w:val="18"/>
                <w:szCs w:val="24"/>
              </w:rPr>
              <w:t>trzeźwy</w:t>
            </w:r>
          </w:p>
        </w:tc>
        <w:tc>
          <w:tcPr>
            <w:tcW w:w="1388" w:type="dxa"/>
            <w:shd w:val="clear" w:color="auto" w:fill="auto"/>
            <w:vAlign w:val="center"/>
          </w:tcPr>
          <w:p w14:paraId="0A4727FD" w14:textId="77777777" w:rsidR="00AC6552" w:rsidRPr="000E2C93" w:rsidRDefault="00AC6552" w:rsidP="00364DBF">
            <w:pPr>
              <w:spacing w:after="0"/>
              <w:ind w:left="-74" w:right="-1"/>
              <w:jc w:val="center"/>
              <w:rPr>
                <w:rFonts w:ascii="Arial" w:hAnsi="Arial" w:cs="Arial"/>
                <w:sz w:val="18"/>
                <w:szCs w:val="24"/>
              </w:rPr>
            </w:pPr>
            <w:r w:rsidRPr="000E2C93">
              <w:rPr>
                <w:rFonts w:ascii="Arial" w:hAnsi="Arial" w:cs="Arial"/>
                <w:sz w:val="18"/>
                <w:szCs w:val="24"/>
              </w:rPr>
              <w:t>2017-11-02 godz. 7:00</w:t>
            </w:r>
          </w:p>
        </w:tc>
        <w:tc>
          <w:tcPr>
            <w:tcW w:w="1701" w:type="dxa"/>
            <w:tcBorders>
              <w:right w:val="single" w:sz="18" w:space="0" w:color="auto"/>
            </w:tcBorders>
            <w:shd w:val="clear" w:color="auto" w:fill="auto"/>
            <w:vAlign w:val="center"/>
          </w:tcPr>
          <w:p w14:paraId="66D5BC8C" w14:textId="77777777" w:rsidR="00AC6552" w:rsidRPr="000E2C93" w:rsidRDefault="00AC6552" w:rsidP="00364DBF">
            <w:pPr>
              <w:spacing w:after="0"/>
              <w:ind w:left="83" w:right="-1"/>
              <w:jc w:val="center"/>
              <w:rPr>
                <w:rFonts w:ascii="Arial" w:hAnsi="Arial" w:cs="Arial"/>
                <w:sz w:val="18"/>
                <w:szCs w:val="24"/>
              </w:rPr>
            </w:pPr>
            <w:r w:rsidRPr="000E2C93">
              <w:rPr>
                <w:rFonts w:ascii="Arial" w:hAnsi="Arial" w:cs="Arial"/>
                <w:sz w:val="18"/>
                <w:szCs w:val="24"/>
              </w:rPr>
              <w:t>38</w:t>
            </w:r>
          </w:p>
        </w:tc>
      </w:tr>
    </w:tbl>
    <w:p w14:paraId="6212E6F4" w14:textId="77777777" w:rsidR="00364DBF" w:rsidRDefault="00364DBF" w:rsidP="000E2C93">
      <w:pPr>
        <w:pStyle w:val="ListParagraph"/>
        <w:spacing w:after="0"/>
        <w:ind w:left="432"/>
        <w:rPr>
          <w:rFonts w:ascii="Arial" w:eastAsia="Arial" w:hAnsi="Arial" w:cs="Times New Roman"/>
          <w:i/>
          <w:sz w:val="22"/>
          <w:szCs w:val="22"/>
          <w:lang w:bidi="pl-PL"/>
        </w:rPr>
      </w:pPr>
    </w:p>
    <w:p w14:paraId="379BE171" w14:textId="77777777" w:rsidR="004A3630" w:rsidRPr="003F7985" w:rsidRDefault="004A3630" w:rsidP="000E2C93">
      <w:pPr>
        <w:pStyle w:val="ListParagraph"/>
        <w:spacing w:after="0"/>
        <w:ind w:left="432"/>
        <w:rPr>
          <w:rFonts w:ascii="Arial" w:eastAsia="Arial" w:hAnsi="Arial" w:cs="Times New Roman"/>
          <w:i/>
          <w:sz w:val="22"/>
          <w:szCs w:val="22"/>
          <w:lang w:bidi="pl-PL"/>
        </w:rPr>
      </w:pPr>
      <w:r w:rsidRPr="003F7985">
        <w:rPr>
          <w:rFonts w:ascii="Arial" w:eastAsia="Arial" w:hAnsi="Arial" w:cs="Times New Roman"/>
          <w:i/>
          <w:sz w:val="22"/>
          <w:szCs w:val="22"/>
          <w:lang w:bidi="pl-PL"/>
        </w:rPr>
        <w:t>Inne strony mają</w:t>
      </w:r>
      <w:r w:rsidR="000E2C93" w:rsidRPr="003F7985">
        <w:rPr>
          <w:rFonts w:ascii="Arial" w:eastAsia="Arial" w:hAnsi="Arial" w:cs="Times New Roman"/>
          <w:i/>
          <w:sz w:val="22"/>
          <w:szCs w:val="22"/>
          <w:lang w:bidi="pl-PL"/>
        </w:rPr>
        <w:t>ce</w:t>
      </w:r>
      <w:r w:rsidR="00E21EDD" w:rsidRPr="003F7985">
        <w:rPr>
          <w:rFonts w:ascii="Arial" w:eastAsia="Arial" w:hAnsi="Arial" w:cs="Times New Roman"/>
          <w:i/>
          <w:sz w:val="22"/>
          <w:szCs w:val="22"/>
          <w:lang w:bidi="pl-PL"/>
        </w:rPr>
        <w:t xml:space="preserve"> związek z poważnym wypadkiem</w:t>
      </w:r>
      <w:r w:rsidR="000E2C93" w:rsidRPr="003F7985">
        <w:rPr>
          <w:rFonts w:ascii="Arial" w:eastAsia="Arial" w:hAnsi="Arial" w:cs="Times New Roman"/>
          <w:i/>
          <w:sz w:val="22"/>
          <w:szCs w:val="22"/>
          <w:lang w:bidi="pl-PL"/>
        </w:rPr>
        <w:t xml:space="preserve"> – użytkownicy przejazdu kolejowego, osoby podróżujące samochodem osobowym marki Volksawagen Golf: </w:t>
      </w:r>
    </w:p>
    <w:p w14:paraId="72247182" w14:textId="77777777" w:rsidR="000E2C93" w:rsidRPr="000E2C93" w:rsidRDefault="000E2C93" w:rsidP="000E2C93">
      <w:pPr>
        <w:pStyle w:val="ListParagraph"/>
        <w:spacing w:after="0"/>
        <w:ind w:left="432"/>
        <w:rPr>
          <w:rFonts w:ascii="Arial" w:eastAsia="Arial" w:hAnsi="Arial" w:cs="Times New Roman"/>
          <w:sz w:val="22"/>
          <w:szCs w:val="22"/>
          <w:lang w:bidi="pl-PL"/>
        </w:rPr>
      </w:pPr>
    </w:p>
    <w:p w14:paraId="7B2370AC" w14:textId="77777777" w:rsidR="00E21EDD" w:rsidRPr="000E2C93" w:rsidRDefault="00E21EDD" w:rsidP="00CA02FE">
      <w:pPr>
        <w:pStyle w:val="ListParagraph"/>
        <w:numPr>
          <w:ilvl w:val="0"/>
          <w:numId w:val="44"/>
        </w:numPr>
        <w:spacing w:after="0"/>
        <w:rPr>
          <w:rFonts w:ascii="Arial" w:eastAsia="Arial" w:hAnsi="Arial" w:cs="Times New Roman"/>
          <w:sz w:val="22"/>
          <w:szCs w:val="22"/>
          <w:lang w:bidi="pl-PL"/>
        </w:rPr>
      </w:pPr>
      <w:r w:rsidRPr="000E2C93">
        <w:rPr>
          <w:rFonts w:ascii="Arial" w:eastAsia="Arial" w:hAnsi="Arial" w:cs="Times New Roman"/>
          <w:sz w:val="22"/>
          <w:szCs w:val="22"/>
          <w:lang w:bidi="pl-PL"/>
        </w:rPr>
        <w:t xml:space="preserve">kierowca samochodu osobowego </w:t>
      </w:r>
      <w:r w:rsidR="000E2C93" w:rsidRPr="000E2C93">
        <w:rPr>
          <w:rFonts w:ascii="Arial" w:eastAsia="Arial" w:hAnsi="Arial" w:cs="Times New Roman"/>
          <w:sz w:val="22"/>
          <w:szCs w:val="22"/>
          <w:lang w:bidi="pl-PL"/>
        </w:rPr>
        <w:t xml:space="preserve">i dwoje pasażerów  </w:t>
      </w:r>
      <w:r w:rsidRPr="000E2C93">
        <w:rPr>
          <w:rFonts w:ascii="Arial" w:eastAsia="Arial" w:hAnsi="Arial" w:cs="Times New Roman"/>
          <w:sz w:val="22"/>
          <w:szCs w:val="22"/>
          <w:lang w:bidi="pl-PL"/>
        </w:rPr>
        <w:t>–</w:t>
      </w:r>
      <w:r w:rsidR="000E2C93" w:rsidRPr="000E2C93">
        <w:rPr>
          <w:rFonts w:ascii="Arial" w:eastAsia="Arial" w:hAnsi="Arial" w:cs="Times New Roman"/>
          <w:sz w:val="22"/>
          <w:szCs w:val="22"/>
          <w:lang w:bidi="pl-PL"/>
        </w:rPr>
        <w:t xml:space="preserve"> poniosły</w:t>
      </w:r>
      <w:r w:rsidRPr="000E2C93">
        <w:rPr>
          <w:rFonts w:ascii="Arial" w:eastAsia="Arial" w:hAnsi="Arial" w:cs="Times New Roman"/>
          <w:sz w:val="22"/>
          <w:szCs w:val="22"/>
          <w:lang w:bidi="pl-PL"/>
        </w:rPr>
        <w:t xml:space="preserve"> </w:t>
      </w:r>
      <w:r w:rsidR="000E2C93" w:rsidRPr="000E2C93">
        <w:rPr>
          <w:rFonts w:ascii="Arial" w:eastAsia="Arial" w:hAnsi="Arial" w:cs="Times New Roman"/>
          <w:sz w:val="22"/>
          <w:szCs w:val="22"/>
          <w:lang w:bidi="pl-PL"/>
        </w:rPr>
        <w:t>śmierć na miejscu zdarzenia,</w:t>
      </w:r>
    </w:p>
    <w:p w14:paraId="19A67EC8" w14:textId="77777777" w:rsidR="000E2C93" w:rsidRDefault="000E2C93" w:rsidP="00CA02FE">
      <w:pPr>
        <w:pStyle w:val="ListParagraph"/>
        <w:numPr>
          <w:ilvl w:val="0"/>
          <w:numId w:val="44"/>
        </w:numPr>
        <w:spacing w:after="0"/>
        <w:rPr>
          <w:rFonts w:ascii="Arial" w:eastAsia="Arial" w:hAnsi="Arial" w:cs="Times New Roman"/>
          <w:sz w:val="22"/>
          <w:szCs w:val="22"/>
          <w:lang w:bidi="pl-PL"/>
        </w:rPr>
      </w:pPr>
      <w:r w:rsidRPr="000E2C93">
        <w:rPr>
          <w:rFonts w:ascii="Arial" w:eastAsia="Arial" w:hAnsi="Arial" w:cs="Times New Roman"/>
          <w:sz w:val="22"/>
          <w:szCs w:val="22"/>
          <w:lang w:bidi="pl-PL"/>
        </w:rPr>
        <w:lastRenderedPageBreak/>
        <w:t xml:space="preserve">pasażerka samochodu osobowego – ciężko ranna, przewieziona do szpitala w Łomży. </w:t>
      </w:r>
    </w:p>
    <w:p w14:paraId="3EC392F6" w14:textId="77777777" w:rsidR="005D5705" w:rsidRPr="000E2C93" w:rsidRDefault="005D5705" w:rsidP="005D5705">
      <w:pPr>
        <w:pStyle w:val="ListParagraph"/>
        <w:spacing w:after="0"/>
        <w:ind w:left="1112"/>
        <w:rPr>
          <w:rFonts w:ascii="Arial" w:eastAsia="Arial" w:hAnsi="Arial" w:cs="Times New Roman"/>
          <w:sz w:val="22"/>
          <w:szCs w:val="22"/>
          <w:lang w:bidi="pl-PL"/>
        </w:rPr>
      </w:pPr>
    </w:p>
    <w:p w14:paraId="235A81B8" w14:textId="77777777" w:rsidR="004A3630" w:rsidRPr="003135DD" w:rsidRDefault="00E21EDD" w:rsidP="000E2C93">
      <w:pPr>
        <w:pStyle w:val="ListParagraph"/>
        <w:spacing w:after="0"/>
        <w:ind w:left="1112"/>
        <w:rPr>
          <w:rFonts w:ascii="Arial" w:hAnsi="Arial" w:cs="Arial"/>
          <w:b/>
          <w:color w:val="C00000"/>
          <w:sz w:val="6"/>
          <w:szCs w:val="6"/>
        </w:rPr>
      </w:pPr>
      <w:r>
        <w:rPr>
          <w:rFonts w:ascii="Arial" w:hAnsi="Arial" w:cs="Arial"/>
          <w:i/>
          <w:color w:val="C00000"/>
          <w:sz w:val="20"/>
          <w:szCs w:val="22"/>
        </w:rPr>
        <w:t xml:space="preserve"> </w:t>
      </w:r>
    </w:p>
    <w:p w14:paraId="49062735" w14:textId="0D56055A" w:rsidR="004A3630" w:rsidRDefault="004A3630" w:rsidP="00AE4CD4">
      <w:pPr>
        <w:pStyle w:val="Heading3"/>
      </w:pPr>
      <w:bookmarkStart w:id="66" w:name="_Toc521394388"/>
      <w:bookmarkStart w:id="67" w:name="_Toc521641205"/>
      <w:r w:rsidRPr="007064E7">
        <w:t>II.1</w:t>
      </w:r>
      <w:r w:rsidR="00C60B04" w:rsidRPr="007064E7">
        <w:t>.4</w:t>
      </w:r>
      <w:r w:rsidR="001E6FDA">
        <w:t>.</w:t>
      </w:r>
      <w:r w:rsidR="001E6FDA">
        <w:tab/>
      </w:r>
      <w:r w:rsidR="000E2C93" w:rsidRPr="007064E7">
        <w:t>Określ</w:t>
      </w:r>
      <w:r w:rsidRPr="007064E7">
        <w:t xml:space="preserve">enie pociągów i ich składów, przewożonego ładunku </w:t>
      </w:r>
      <w:r w:rsidRPr="00C43F5B">
        <w:t>(</w:t>
      </w:r>
      <w:r w:rsidRPr="00C43F5B">
        <w:rPr>
          <w:i/>
        </w:rPr>
        <w:t>ze szczególny</w:t>
      </w:r>
      <w:r w:rsidR="006C1171" w:rsidRPr="00C43F5B">
        <w:rPr>
          <w:i/>
        </w:rPr>
        <w:t>m</w:t>
      </w:r>
      <w:bookmarkStart w:id="68" w:name="_Toc521394389"/>
      <w:bookmarkEnd w:id="66"/>
      <w:r w:rsidR="00C43F5B" w:rsidRPr="00C43F5B">
        <w:rPr>
          <w:i/>
        </w:rPr>
        <w:t xml:space="preserve"> </w:t>
      </w:r>
      <w:r w:rsidRPr="00C43F5B">
        <w:rPr>
          <w:i/>
        </w:rPr>
        <w:t>uwzględnieniem towarów niebezpiecznych)</w:t>
      </w:r>
      <w:r w:rsidRPr="007064E7">
        <w:t xml:space="preserve">, pojazdów </w:t>
      </w:r>
      <w:r w:rsidR="006C1171" w:rsidRPr="007064E7">
        <w:t>kolejowych, ich serii i</w:t>
      </w:r>
      <w:r w:rsidR="004D6D05" w:rsidRPr="007064E7">
        <w:t xml:space="preserve"> n</w:t>
      </w:r>
      <w:r w:rsidR="006C1171" w:rsidRPr="007064E7">
        <w:t>umerów</w:t>
      </w:r>
      <w:bookmarkEnd w:id="68"/>
      <w:r w:rsidR="00C43F5B">
        <w:t xml:space="preserve"> </w:t>
      </w:r>
      <w:r w:rsidRPr="00C43F5B">
        <w:t>identyfikacyjnych,</w:t>
      </w:r>
      <w:r w:rsidR="006C1171" w:rsidRPr="00C43F5B">
        <w:t xml:space="preserve"> </w:t>
      </w:r>
      <w:r w:rsidRPr="00C43F5B">
        <w:t>biorących udział w poważnym wypadku</w:t>
      </w:r>
      <w:r w:rsidR="006C1171" w:rsidRPr="00C43F5B">
        <w:t xml:space="preserve">, wraz z uwzględnieniem </w:t>
      </w:r>
      <w:bookmarkStart w:id="69" w:name="_Toc521394390"/>
      <w:r w:rsidRPr="007064E7">
        <w:t>dotychczasowego przebiegu ich utrzymania</w:t>
      </w:r>
      <w:bookmarkEnd w:id="67"/>
      <w:bookmarkEnd w:id="69"/>
      <w:r w:rsidRPr="007064E7">
        <w:t xml:space="preserve"> </w:t>
      </w:r>
    </w:p>
    <w:p w14:paraId="22FC2927" w14:textId="77777777" w:rsidR="005D5705" w:rsidRPr="005D5705" w:rsidRDefault="005D5705" w:rsidP="005D5705"/>
    <w:p w14:paraId="0C1AF306" w14:textId="77777777" w:rsidR="007064E7" w:rsidRPr="00364DBF" w:rsidRDefault="002E1214" w:rsidP="00364DBF">
      <w:pPr>
        <w:suppressAutoHyphens/>
        <w:spacing w:after="0" w:line="276" w:lineRule="auto"/>
        <w:ind w:left="360"/>
        <w:jc w:val="both"/>
        <w:rPr>
          <w:rFonts w:ascii="Arial" w:hAnsi="Arial" w:cs="Arial"/>
          <w:sz w:val="22"/>
          <w:szCs w:val="22"/>
        </w:rPr>
      </w:pPr>
      <w:r w:rsidRPr="00364DBF">
        <w:rPr>
          <w:rFonts w:ascii="Arial" w:hAnsi="Arial" w:cs="Arial"/>
          <w:sz w:val="22"/>
          <w:szCs w:val="22"/>
        </w:rPr>
        <w:t>Pociąg roboczy Rob-2 uczestniczący w poważnym wypadku był obsługiwany przez pojazd kolejowy z napędem – wózek motorowy Ds10-02</w:t>
      </w:r>
      <w:r w:rsidR="007064E7" w:rsidRPr="00364DBF">
        <w:rPr>
          <w:rFonts w:ascii="Arial" w:hAnsi="Arial" w:cs="Arial"/>
          <w:sz w:val="22"/>
          <w:szCs w:val="22"/>
        </w:rPr>
        <w:t>:</w:t>
      </w:r>
    </w:p>
    <w:p w14:paraId="00E9EDB2" w14:textId="77777777" w:rsidR="007064E7" w:rsidRPr="002E1214" w:rsidRDefault="002E1214" w:rsidP="00CA02FE">
      <w:pPr>
        <w:pStyle w:val="ListParagraph"/>
        <w:numPr>
          <w:ilvl w:val="0"/>
          <w:numId w:val="48"/>
        </w:numPr>
        <w:spacing w:before="240" w:after="0" w:line="276" w:lineRule="auto"/>
        <w:ind w:right="-51"/>
        <w:jc w:val="both"/>
        <w:rPr>
          <w:rFonts w:ascii="Arial" w:hAnsi="Arial" w:cs="Arial"/>
          <w:sz w:val="22"/>
          <w:szCs w:val="18"/>
        </w:rPr>
      </w:pPr>
      <w:r w:rsidRPr="002E1214">
        <w:rPr>
          <w:rFonts w:ascii="Arial" w:hAnsi="Arial" w:cs="Arial"/>
          <w:sz w:val="22"/>
          <w:szCs w:val="18"/>
        </w:rPr>
        <w:t>użytkowany</w:t>
      </w:r>
      <w:r w:rsidR="007064E7" w:rsidRPr="002E1214">
        <w:rPr>
          <w:rFonts w:ascii="Arial" w:hAnsi="Arial" w:cs="Arial"/>
          <w:sz w:val="22"/>
          <w:szCs w:val="18"/>
        </w:rPr>
        <w:t xml:space="preserve"> przez zarządcę infrastruktury tj. PKP Polskie Linie Kolejowe S.A. Zakład Linii Ko</w:t>
      </w:r>
      <w:r w:rsidRPr="002E1214">
        <w:rPr>
          <w:rFonts w:ascii="Arial" w:hAnsi="Arial" w:cs="Arial"/>
          <w:sz w:val="22"/>
          <w:szCs w:val="18"/>
        </w:rPr>
        <w:t>lejowych w Białymstoku i składający</w:t>
      </w:r>
      <w:r w:rsidR="007064E7" w:rsidRPr="002E1214">
        <w:rPr>
          <w:rFonts w:ascii="Arial" w:hAnsi="Arial" w:cs="Arial"/>
          <w:sz w:val="22"/>
          <w:szCs w:val="18"/>
        </w:rPr>
        <w:t xml:space="preserve"> się z jednego wózka motorowego typu </w:t>
      </w:r>
      <w:r w:rsidRPr="002E1214">
        <w:rPr>
          <w:rFonts w:ascii="Arial" w:hAnsi="Arial" w:cs="Arial"/>
          <w:sz w:val="22"/>
          <w:szCs w:val="18"/>
        </w:rPr>
        <w:t>Ds</w:t>
      </w:r>
      <w:r w:rsidR="007064E7" w:rsidRPr="002E1214">
        <w:rPr>
          <w:rFonts w:ascii="Arial" w:hAnsi="Arial" w:cs="Arial"/>
          <w:sz w:val="22"/>
          <w:szCs w:val="18"/>
        </w:rPr>
        <w:t>-10-02, rok budowy 1989 o numerze fabrycznym 221, wyprodukowanego przez KZMiSD „Kolzam” w Raciborzu,</w:t>
      </w:r>
    </w:p>
    <w:p w14:paraId="29508834" w14:textId="77777777" w:rsidR="007064E7" w:rsidRPr="002E1214" w:rsidRDefault="007064E7" w:rsidP="00CA02FE">
      <w:pPr>
        <w:pStyle w:val="ListParagraph"/>
        <w:numPr>
          <w:ilvl w:val="0"/>
          <w:numId w:val="48"/>
        </w:numPr>
        <w:spacing w:before="240" w:after="0" w:line="276" w:lineRule="auto"/>
        <w:ind w:right="-51"/>
        <w:jc w:val="both"/>
        <w:rPr>
          <w:rFonts w:ascii="Arial" w:hAnsi="Arial" w:cs="Arial"/>
          <w:sz w:val="22"/>
          <w:szCs w:val="18"/>
        </w:rPr>
      </w:pPr>
      <w:r w:rsidRPr="002E1214">
        <w:rPr>
          <w:rFonts w:ascii="Arial" w:hAnsi="Arial" w:cs="Arial"/>
          <w:sz w:val="22"/>
          <w:szCs w:val="18"/>
        </w:rPr>
        <w:t xml:space="preserve">posiadał identyfikator pojazdu kolejowego </w:t>
      </w:r>
      <w:r w:rsidR="002E1214">
        <w:rPr>
          <w:rFonts w:ascii="Arial" w:hAnsi="Arial" w:cs="Arial"/>
          <w:sz w:val="22"/>
          <w:szCs w:val="18"/>
        </w:rPr>
        <w:t xml:space="preserve">EVN </w:t>
      </w:r>
      <w:r w:rsidRPr="002E1214">
        <w:rPr>
          <w:rFonts w:ascii="Arial" w:hAnsi="Arial" w:cs="Arial"/>
          <w:sz w:val="22"/>
          <w:szCs w:val="18"/>
        </w:rPr>
        <w:t>99 51 9683 023-7</w:t>
      </w:r>
      <w:r w:rsidR="002E1214" w:rsidRPr="002E1214">
        <w:rPr>
          <w:rFonts w:ascii="Arial" w:hAnsi="Arial" w:cs="Arial"/>
          <w:sz w:val="22"/>
          <w:szCs w:val="18"/>
        </w:rPr>
        <w:t>,</w:t>
      </w:r>
    </w:p>
    <w:p w14:paraId="1185F1C3" w14:textId="77777777" w:rsidR="00B10DC3" w:rsidRPr="00D64A72" w:rsidRDefault="007064E7" w:rsidP="00CA02FE">
      <w:pPr>
        <w:pStyle w:val="ListParagraph"/>
        <w:numPr>
          <w:ilvl w:val="0"/>
          <w:numId w:val="48"/>
        </w:numPr>
        <w:spacing w:before="240" w:after="0" w:line="276" w:lineRule="auto"/>
        <w:ind w:right="-51"/>
        <w:jc w:val="both"/>
        <w:rPr>
          <w:rFonts w:ascii="Arial" w:hAnsi="Arial" w:cs="Arial"/>
          <w:color w:val="000000" w:themeColor="text1"/>
          <w:sz w:val="22"/>
        </w:rPr>
      </w:pPr>
      <w:r w:rsidRPr="00D64A72">
        <w:rPr>
          <w:rFonts w:ascii="Arial" w:hAnsi="Arial" w:cs="Arial"/>
          <w:color w:val="000000" w:themeColor="text1"/>
          <w:sz w:val="22"/>
        </w:rPr>
        <w:t xml:space="preserve">posiadał </w:t>
      </w:r>
      <w:r w:rsidR="004A3630" w:rsidRPr="00D64A72">
        <w:rPr>
          <w:rFonts w:ascii="Arial" w:hAnsi="Arial" w:cs="Arial"/>
          <w:color w:val="000000" w:themeColor="text1"/>
          <w:sz w:val="22"/>
        </w:rPr>
        <w:t xml:space="preserve">świadectwo </w:t>
      </w:r>
      <w:r w:rsidR="00E4372F" w:rsidRPr="00D64A72">
        <w:rPr>
          <w:rFonts w:ascii="Arial" w:hAnsi="Arial" w:cs="Arial"/>
          <w:color w:val="000000" w:themeColor="text1"/>
          <w:sz w:val="22"/>
        </w:rPr>
        <w:t xml:space="preserve">sprawności technicznej pojazdu kolejowego </w:t>
      </w:r>
      <w:r w:rsidR="009F5082" w:rsidRPr="00D64A72">
        <w:rPr>
          <w:rFonts w:ascii="Arial" w:hAnsi="Arial" w:cs="Arial"/>
          <w:color w:val="000000" w:themeColor="text1"/>
          <w:sz w:val="22"/>
        </w:rPr>
        <w:t xml:space="preserve">nr </w:t>
      </w:r>
      <w:r w:rsidRPr="00D64A72">
        <w:rPr>
          <w:rFonts w:ascii="Arial" w:hAnsi="Arial" w:cs="Arial"/>
          <w:color w:val="000000" w:themeColor="text1"/>
          <w:sz w:val="22"/>
        </w:rPr>
        <w:t xml:space="preserve">ILK9-17/38/2014 </w:t>
      </w:r>
      <w:r w:rsidR="002E1214" w:rsidRPr="00D64A72">
        <w:rPr>
          <w:rFonts w:ascii="Arial" w:hAnsi="Arial" w:cs="Arial"/>
          <w:color w:val="000000" w:themeColor="text1"/>
          <w:sz w:val="22"/>
        </w:rPr>
        <w:t xml:space="preserve">wydane przez PKP Polskie Linie Kolejowe w Białymstoku S.A. w Białymstolu w dniu 03.11.2014 r. o </w:t>
      </w:r>
      <w:r w:rsidR="004A3630" w:rsidRPr="00D64A72">
        <w:rPr>
          <w:rFonts w:ascii="Arial" w:hAnsi="Arial" w:cs="Arial"/>
          <w:color w:val="000000" w:themeColor="text1"/>
          <w:sz w:val="22"/>
        </w:rPr>
        <w:t>termin</w:t>
      </w:r>
      <w:r w:rsidR="002E1214" w:rsidRPr="00D64A72">
        <w:rPr>
          <w:rFonts w:ascii="Arial" w:hAnsi="Arial" w:cs="Arial"/>
          <w:color w:val="000000" w:themeColor="text1"/>
          <w:sz w:val="22"/>
        </w:rPr>
        <w:t>ie ważności do dnia 02.09.2020</w:t>
      </w:r>
      <w:r w:rsidR="004A3630" w:rsidRPr="00D64A72">
        <w:rPr>
          <w:rFonts w:ascii="Arial" w:hAnsi="Arial" w:cs="Arial"/>
          <w:color w:val="000000" w:themeColor="text1"/>
          <w:sz w:val="22"/>
        </w:rPr>
        <w:t xml:space="preserve"> r. na przebieg </w:t>
      </w:r>
      <w:r w:rsidR="002E1214" w:rsidRPr="00D64A72">
        <w:rPr>
          <w:rFonts w:ascii="Arial" w:hAnsi="Arial" w:cs="Arial"/>
          <w:color w:val="000000" w:themeColor="text1"/>
          <w:sz w:val="22"/>
        </w:rPr>
        <w:t>88</w:t>
      </w:r>
      <w:r w:rsidR="004A3630" w:rsidRPr="00D64A72">
        <w:rPr>
          <w:rFonts w:ascii="Arial" w:hAnsi="Arial" w:cs="Arial"/>
          <w:color w:val="000000" w:themeColor="text1"/>
          <w:sz w:val="22"/>
        </w:rPr>
        <w:t xml:space="preserve"> </w:t>
      </w:r>
      <w:r w:rsidR="002E1214" w:rsidRPr="00D64A72">
        <w:rPr>
          <w:rFonts w:ascii="Arial" w:hAnsi="Arial" w:cs="Arial"/>
          <w:color w:val="000000" w:themeColor="text1"/>
          <w:sz w:val="22"/>
        </w:rPr>
        <w:t>0</w:t>
      </w:r>
      <w:r w:rsidR="004A3630" w:rsidRPr="00D64A72">
        <w:rPr>
          <w:rFonts w:ascii="Arial" w:hAnsi="Arial" w:cs="Arial"/>
          <w:color w:val="000000" w:themeColor="text1"/>
          <w:sz w:val="22"/>
        </w:rPr>
        <w:t>00 km</w:t>
      </w:r>
      <w:r w:rsidR="002E1214" w:rsidRPr="00D64A72">
        <w:rPr>
          <w:rFonts w:ascii="Arial" w:hAnsi="Arial" w:cs="Arial"/>
          <w:color w:val="000000" w:themeColor="text1"/>
          <w:sz w:val="22"/>
        </w:rPr>
        <w:t>, liczony od 20 000</w:t>
      </w:r>
      <w:r w:rsidR="004A3630" w:rsidRPr="00D64A72">
        <w:rPr>
          <w:rFonts w:ascii="Arial" w:hAnsi="Arial" w:cs="Arial"/>
          <w:color w:val="000000" w:themeColor="text1"/>
          <w:sz w:val="22"/>
        </w:rPr>
        <w:t xml:space="preserve"> km </w:t>
      </w:r>
      <w:r w:rsidR="00D64A72">
        <w:rPr>
          <w:rFonts w:ascii="Arial" w:hAnsi="Arial" w:cs="Arial"/>
          <w:color w:val="000000" w:themeColor="text1"/>
          <w:sz w:val="22"/>
        </w:rPr>
        <w:t xml:space="preserve">- </w:t>
      </w:r>
      <w:r w:rsidR="004A3630" w:rsidRPr="00D64A72">
        <w:rPr>
          <w:rFonts w:ascii="Arial" w:hAnsi="Arial" w:cs="Arial"/>
          <w:color w:val="000000" w:themeColor="text1"/>
          <w:sz w:val="22"/>
          <w:szCs w:val="22"/>
        </w:rPr>
        <w:t xml:space="preserve"> przebieg </w:t>
      </w:r>
      <w:r w:rsidR="00D64A72">
        <w:rPr>
          <w:rFonts w:ascii="Arial" w:hAnsi="Arial" w:cs="Arial"/>
          <w:color w:val="000000" w:themeColor="text1"/>
          <w:sz w:val="22"/>
          <w:szCs w:val="22"/>
        </w:rPr>
        <w:t xml:space="preserve">od momentu wystawienia świadectwa do naprawy awaryjnej po wypadku </w:t>
      </w:r>
      <w:r w:rsidR="004A3630" w:rsidRPr="00D64A72">
        <w:rPr>
          <w:rFonts w:ascii="Arial" w:hAnsi="Arial" w:cs="Arial"/>
          <w:color w:val="000000" w:themeColor="text1"/>
          <w:sz w:val="22"/>
          <w:szCs w:val="22"/>
        </w:rPr>
        <w:t xml:space="preserve">wynosił </w:t>
      </w:r>
      <w:r w:rsidR="00D64A72" w:rsidRPr="00D64A72">
        <w:rPr>
          <w:rFonts w:ascii="Arial" w:hAnsi="Arial" w:cs="Arial"/>
          <w:color w:val="000000" w:themeColor="text1"/>
          <w:sz w:val="22"/>
          <w:szCs w:val="22"/>
        </w:rPr>
        <w:t>17 652</w:t>
      </w:r>
      <w:r w:rsidR="00D64A72">
        <w:rPr>
          <w:rFonts w:ascii="Arial" w:hAnsi="Arial" w:cs="Arial"/>
          <w:color w:val="000000" w:themeColor="text1"/>
          <w:sz w:val="22"/>
          <w:szCs w:val="22"/>
        </w:rPr>
        <w:t xml:space="preserve"> km</w:t>
      </w:r>
      <w:r w:rsidR="004A3630" w:rsidRPr="00D64A72">
        <w:rPr>
          <w:rFonts w:ascii="Arial" w:hAnsi="Arial" w:cs="Arial"/>
          <w:color w:val="000000" w:themeColor="text1"/>
          <w:sz w:val="22"/>
          <w:szCs w:val="22"/>
        </w:rPr>
        <w:t>,</w:t>
      </w:r>
    </w:p>
    <w:p w14:paraId="58AA6140" w14:textId="116B4B79" w:rsidR="00DF6FC6" w:rsidRPr="00DF6FC6" w:rsidRDefault="00DF6FC6" w:rsidP="00CA02FE">
      <w:pPr>
        <w:pStyle w:val="ListParagraph"/>
        <w:numPr>
          <w:ilvl w:val="0"/>
          <w:numId w:val="48"/>
        </w:numPr>
        <w:spacing w:before="240" w:after="0" w:line="276" w:lineRule="auto"/>
        <w:ind w:right="-51"/>
        <w:jc w:val="both"/>
        <w:rPr>
          <w:rFonts w:ascii="Arial" w:hAnsi="Arial" w:cs="Arial"/>
          <w:sz w:val="22"/>
        </w:rPr>
      </w:pPr>
      <w:r>
        <w:rPr>
          <w:rFonts w:ascii="Arial" w:hAnsi="Arial" w:cs="Arial"/>
          <w:sz w:val="22"/>
        </w:rPr>
        <w:t>wózek motorowy był wyposażony w sprawny radiotelefon sieci drogowej,</w:t>
      </w:r>
    </w:p>
    <w:p w14:paraId="5A986DAA" w14:textId="77777777" w:rsidR="00B10DC3" w:rsidRPr="005261F2" w:rsidRDefault="00B10DC3" w:rsidP="00CA02FE">
      <w:pPr>
        <w:pStyle w:val="ListParagraph"/>
        <w:numPr>
          <w:ilvl w:val="0"/>
          <w:numId w:val="48"/>
        </w:numPr>
        <w:spacing w:before="240" w:after="0" w:line="276" w:lineRule="auto"/>
        <w:ind w:right="-51"/>
        <w:jc w:val="both"/>
        <w:rPr>
          <w:rFonts w:ascii="Arial" w:hAnsi="Arial" w:cs="Arial"/>
          <w:sz w:val="22"/>
        </w:rPr>
      </w:pPr>
      <w:r w:rsidRPr="005261F2">
        <w:rPr>
          <w:rFonts w:ascii="Arial" w:hAnsi="Arial" w:cs="Arial"/>
          <w:sz w:val="22"/>
          <w:szCs w:val="22"/>
        </w:rPr>
        <w:t xml:space="preserve">żuraw hydrauliczny o numerze </w:t>
      </w:r>
      <w:r w:rsidR="005261F2">
        <w:rPr>
          <w:rFonts w:ascii="Arial" w:hAnsi="Arial" w:cs="Arial"/>
          <w:sz w:val="22"/>
          <w:szCs w:val="22"/>
        </w:rPr>
        <w:t xml:space="preserve">fabrycznym 330175 rok budowy 1986 przez FMB Toruń, o numerze </w:t>
      </w:r>
      <w:r w:rsidRPr="005261F2">
        <w:rPr>
          <w:rFonts w:ascii="Arial" w:hAnsi="Arial" w:cs="Arial"/>
          <w:sz w:val="22"/>
          <w:szCs w:val="22"/>
        </w:rPr>
        <w:t xml:space="preserve">ewidencyjnym TDT: 12DC-125 zabudowany na skrzyni ładunkowej wózka motorowego posiadał dopuszczenie do ekplaotacji decyzją wydaną przez Transportowy Dozór Techniczny nr TDT-127/765/17 z dnia 27.09.2017 r. ważne do dnia 30.09.2018 r. </w:t>
      </w:r>
    </w:p>
    <w:p w14:paraId="24B3EE36" w14:textId="77777777" w:rsidR="00C44738" w:rsidRPr="00C44738" w:rsidRDefault="00C44738" w:rsidP="00CA02FE">
      <w:pPr>
        <w:pStyle w:val="ListParagraph"/>
        <w:numPr>
          <w:ilvl w:val="0"/>
          <w:numId w:val="48"/>
        </w:numPr>
        <w:spacing w:before="240" w:after="0" w:line="276" w:lineRule="auto"/>
        <w:ind w:right="-51"/>
        <w:jc w:val="both"/>
        <w:rPr>
          <w:rFonts w:ascii="Arial" w:hAnsi="Arial" w:cs="Arial"/>
          <w:sz w:val="22"/>
        </w:rPr>
      </w:pPr>
      <w:r w:rsidRPr="00C44738">
        <w:rPr>
          <w:rFonts w:ascii="Arial" w:hAnsi="Arial" w:cs="Arial"/>
          <w:sz w:val="22"/>
        </w:rPr>
        <w:t>parametry techniczne</w:t>
      </w:r>
      <w:r w:rsidR="005261F2">
        <w:rPr>
          <w:rFonts w:ascii="Arial" w:hAnsi="Arial" w:cs="Arial"/>
          <w:sz w:val="22"/>
        </w:rPr>
        <w:t xml:space="preserve"> wózka motorowego DS10-02</w:t>
      </w:r>
      <w:r w:rsidRPr="00C44738">
        <w:rPr>
          <w:rFonts w:ascii="Arial" w:hAnsi="Arial" w:cs="Arial"/>
          <w:sz w:val="22"/>
        </w:rPr>
        <w:t>:</w:t>
      </w:r>
    </w:p>
    <w:p w14:paraId="25C64883"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masa służbowa 11,5 t,</w:t>
      </w:r>
    </w:p>
    <w:p w14:paraId="42D89A96"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długość całkowita 8160 mm,</w:t>
      </w:r>
    </w:p>
    <w:p w14:paraId="0AAF53E6"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szerokość 2710 mm,</w:t>
      </w:r>
    </w:p>
    <w:p w14:paraId="03324526"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wysokość 3410 mm,</w:t>
      </w:r>
    </w:p>
    <w:p w14:paraId="3A9364D3"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średnica kół 700 mm,</w:t>
      </w:r>
    </w:p>
    <w:p w14:paraId="438FB7F7"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typ silników trakcyjnych 6CT107,</w:t>
      </w:r>
    </w:p>
    <w:p w14:paraId="7B9149E1"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moc ciągła 115 kW,</w:t>
      </w:r>
    </w:p>
    <w:p w14:paraId="0FCC4410" w14:textId="77777777" w:rsidR="00C44738" w:rsidRPr="00C44738" w:rsidRDefault="00C44738" w:rsidP="00CA02FE">
      <w:pPr>
        <w:pStyle w:val="ListParagraph"/>
        <w:numPr>
          <w:ilvl w:val="1"/>
          <w:numId w:val="48"/>
        </w:numPr>
        <w:spacing w:before="240" w:after="0" w:line="276" w:lineRule="auto"/>
        <w:ind w:right="-51"/>
        <w:jc w:val="both"/>
        <w:rPr>
          <w:rFonts w:ascii="Arial" w:hAnsi="Arial" w:cs="Arial"/>
          <w:sz w:val="22"/>
        </w:rPr>
      </w:pPr>
      <w:r w:rsidRPr="00C44738">
        <w:rPr>
          <w:rFonts w:ascii="Arial" w:hAnsi="Arial" w:cs="Arial"/>
          <w:sz w:val="22"/>
        </w:rPr>
        <w:t xml:space="preserve">prędkość konstrukcyjna 100 km/h. </w:t>
      </w:r>
    </w:p>
    <w:p w14:paraId="2A5BCF17" w14:textId="77777777" w:rsidR="002E1214" w:rsidRPr="00C015F9" w:rsidRDefault="002E1214" w:rsidP="00CA02FE">
      <w:pPr>
        <w:pStyle w:val="ListParagraph"/>
        <w:numPr>
          <w:ilvl w:val="0"/>
          <w:numId w:val="48"/>
        </w:numPr>
        <w:spacing w:before="240" w:after="0" w:line="276" w:lineRule="auto"/>
        <w:ind w:right="-51"/>
        <w:jc w:val="both"/>
        <w:rPr>
          <w:rFonts w:ascii="Arial" w:hAnsi="Arial" w:cs="Arial"/>
          <w:sz w:val="22"/>
        </w:rPr>
      </w:pPr>
      <w:r w:rsidRPr="00C015F9">
        <w:rPr>
          <w:rFonts w:ascii="Arial" w:hAnsi="Arial" w:cs="Arial"/>
          <w:sz w:val="22"/>
        </w:rPr>
        <w:t>wózek motorowy w chwili poważnego wypadku poruszał się częścią ładunkową do przodu,</w:t>
      </w:r>
    </w:p>
    <w:p w14:paraId="1F245E74" w14:textId="77777777" w:rsidR="00C44738" w:rsidRPr="00C015F9" w:rsidRDefault="00C44738" w:rsidP="00CA02FE">
      <w:pPr>
        <w:pStyle w:val="ListParagraph"/>
        <w:numPr>
          <w:ilvl w:val="0"/>
          <w:numId w:val="48"/>
        </w:numPr>
        <w:spacing w:before="240" w:after="0" w:line="276" w:lineRule="auto"/>
        <w:ind w:right="-51"/>
        <w:jc w:val="both"/>
        <w:rPr>
          <w:rFonts w:ascii="Arial" w:hAnsi="Arial" w:cs="Arial"/>
          <w:sz w:val="22"/>
        </w:rPr>
      </w:pPr>
      <w:r w:rsidRPr="00C015F9">
        <w:rPr>
          <w:rFonts w:ascii="Arial" w:hAnsi="Arial" w:cs="Arial"/>
          <w:sz w:val="22"/>
        </w:rPr>
        <w:t>wózek motorowy nie był wyposażony fabrycznie w rejestrator parametrów jazdy, w tym prędkości,</w:t>
      </w:r>
    </w:p>
    <w:p w14:paraId="51484B5A" w14:textId="77777777" w:rsidR="00776E48" w:rsidRPr="00C015F9" w:rsidRDefault="00C44738" w:rsidP="00CA02FE">
      <w:pPr>
        <w:pStyle w:val="ListParagraph"/>
        <w:numPr>
          <w:ilvl w:val="0"/>
          <w:numId w:val="48"/>
        </w:numPr>
        <w:spacing w:after="0" w:line="360" w:lineRule="auto"/>
        <w:jc w:val="both"/>
        <w:rPr>
          <w:rFonts w:ascii="Arial" w:hAnsi="Arial" w:cs="Arial"/>
          <w:sz w:val="22"/>
        </w:rPr>
      </w:pPr>
      <w:r w:rsidRPr="00C015F9">
        <w:rPr>
          <w:rFonts w:ascii="Arial" w:hAnsi="Arial" w:cs="Arial"/>
          <w:sz w:val="22"/>
        </w:rPr>
        <w:t>działanie syreny prawidłowe</w:t>
      </w:r>
      <w:r w:rsidR="00776E48" w:rsidRPr="00C015F9">
        <w:rPr>
          <w:rFonts w:ascii="Arial" w:hAnsi="Arial" w:cs="Arial"/>
          <w:sz w:val="22"/>
        </w:rPr>
        <w:t>,</w:t>
      </w:r>
    </w:p>
    <w:p w14:paraId="5D7F92E9" w14:textId="6FE9C061" w:rsidR="00D405A1" w:rsidRPr="00A333AC" w:rsidRDefault="008E4C6C" w:rsidP="00CA02FE">
      <w:pPr>
        <w:pStyle w:val="ListParagraph"/>
        <w:numPr>
          <w:ilvl w:val="0"/>
          <w:numId w:val="48"/>
        </w:numPr>
        <w:spacing w:before="240" w:after="0" w:line="276" w:lineRule="auto"/>
        <w:ind w:right="-51"/>
        <w:jc w:val="both"/>
        <w:rPr>
          <w:rFonts w:ascii="Arial" w:hAnsi="Arial" w:cs="Arial"/>
          <w:sz w:val="22"/>
        </w:rPr>
      </w:pPr>
      <w:r w:rsidRPr="00C015F9">
        <w:rPr>
          <w:rFonts w:ascii="Arial" w:hAnsi="Arial" w:cs="Arial"/>
          <w:sz w:val="22"/>
        </w:rPr>
        <w:t>p</w:t>
      </w:r>
      <w:r w:rsidR="00776E48" w:rsidRPr="00C015F9">
        <w:rPr>
          <w:rFonts w:ascii="Arial" w:hAnsi="Arial" w:cs="Arial"/>
          <w:sz w:val="22"/>
        </w:rPr>
        <w:t xml:space="preserve">róba hamulca była przeprowadzona </w:t>
      </w:r>
      <w:r w:rsidRPr="00C015F9">
        <w:rPr>
          <w:rFonts w:ascii="Arial" w:hAnsi="Arial" w:cs="Arial"/>
          <w:sz w:val="22"/>
        </w:rPr>
        <w:t xml:space="preserve">przez kierowcę drezyny </w:t>
      </w:r>
      <w:r w:rsidR="00776E48" w:rsidRPr="00C015F9">
        <w:rPr>
          <w:rFonts w:ascii="Arial" w:hAnsi="Arial" w:cs="Arial"/>
          <w:sz w:val="22"/>
        </w:rPr>
        <w:t>w dniu 2.11.2017 r. z odpisem w części II „Książki pokładowej pojazdu z napędem” dotyczy pojazdu Ds10-02 nr 221 „sprawdzenie hamulców i radiotelefonu P-1 działanie prawidłowe”</w:t>
      </w:r>
      <w:r w:rsidR="00D405A1" w:rsidRPr="00C015F9">
        <w:rPr>
          <w:rFonts w:ascii="Arial" w:hAnsi="Arial" w:cs="Arial"/>
          <w:sz w:val="22"/>
        </w:rPr>
        <w:t xml:space="preserve">; </w:t>
      </w:r>
      <w:r w:rsidR="00A333AC">
        <w:rPr>
          <w:rFonts w:ascii="Arial" w:hAnsi="Arial" w:cs="Arial"/>
          <w:sz w:val="22"/>
        </w:rPr>
        <w:t xml:space="preserve">próbę hamulca przeprowadzono na podstawie § 19. „Instrukcji obsługi i utrzymania w eksploatacji hamulców pojazdów kolejowych” Itw-3 PKP PLK S.A. z uwagi na fakt, że pojazdy pomocnicze nie są wyposażone w hamulce zespolone samoczynny, lecz </w:t>
      </w:r>
      <w:r w:rsidR="00A333AC">
        <w:rPr>
          <w:rFonts w:ascii="Arial" w:hAnsi="Arial" w:cs="Arial"/>
          <w:sz w:val="22"/>
        </w:rPr>
        <w:lastRenderedPageBreak/>
        <w:t xml:space="preserve">hamulce pneumatyczny bezpośrednie niesamoczynne; stwierdzono w „Książce..” </w:t>
      </w:r>
      <w:r w:rsidR="00D405A1" w:rsidRPr="00A333AC">
        <w:rPr>
          <w:rFonts w:ascii="Arial" w:hAnsi="Arial" w:cs="Arial"/>
          <w:sz w:val="22"/>
        </w:rPr>
        <w:t>brak adnotacji o miejscu i godzinie</w:t>
      </w:r>
      <w:r w:rsidRPr="00A333AC">
        <w:rPr>
          <w:rFonts w:ascii="Arial" w:hAnsi="Arial" w:cs="Arial"/>
          <w:sz w:val="22"/>
        </w:rPr>
        <w:t xml:space="preserve"> sprawdzenia działania hamulców</w:t>
      </w:r>
      <w:r w:rsidR="00A333AC">
        <w:rPr>
          <w:rFonts w:ascii="Arial" w:hAnsi="Arial" w:cs="Arial"/>
          <w:sz w:val="22"/>
        </w:rPr>
        <w:t>.</w:t>
      </w:r>
      <w:r w:rsidRPr="00A333AC">
        <w:rPr>
          <w:rFonts w:ascii="Arial" w:hAnsi="Arial" w:cs="Arial"/>
          <w:sz w:val="22"/>
        </w:rPr>
        <w:t xml:space="preserve"> </w:t>
      </w:r>
    </w:p>
    <w:p w14:paraId="7A6A6C32" w14:textId="77777777" w:rsidR="00364DBF" w:rsidRDefault="000504AD" w:rsidP="00364DBF">
      <w:pPr>
        <w:spacing w:after="0" w:line="360" w:lineRule="auto"/>
        <w:jc w:val="center"/>
        <w:rPr>
          <w:rFonts w:ascii="Arial" w:hAnsi="Arial" w:cs="Arial"/>
          <w:sz w:val="22"/>
        </w:rPr>
      </w:pPr>
      <w:r>
        <w:rPr>
          <w:rFonts w:ascii="Arial" w:hAnsi="Arial" w:cs="Arial"/>
          <w:noProof/>
          <w:color w:val="C00000"/>
          <w:sz w:val="22"/>
          <w:lang w:val="en-US" w:eastAsia="zh-CN"/>
        </w:rPr>
        <w:drawing>
          <wp:inline distT="0" distB="0" distL="0" distR="0" wp14:anchorId="4959B6F8" wp14:editId="11CD368B">
            <wp:extent cx="5202821" cy="214131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122"/>
                    <a:stretch/>
                  </pic:blipFill>
                  <pic:spPr bwMode="auto">
                    <a:xfrm>
                      <a:off x="0" y="0"/>
                      <a:ext cx="5210667" cy="2144545"/>
                    </a:xfrm>
                    <a:prstGeom prst="rect">
                      <a:avLst/>
                    </a:prstGeom>
                    <a:noFill/>
                    <a:ln>
                      <a:noFill/>
                    </a:ln>
                    <a:extLst>
                      <a:ext uri="{53640926-AAD7-44D8-BBD7-CCE9431645EC}">
                        <a14:shadowObscured xmlns:a14="http://schemas.microsoft.com/office/drawing/2010/main"/>
                      </a:ext>
                    </a:extLst>
                  </pic:spPr>
                </pic:pic>
              </a:graphicData>
            </a:graphic>
          </wp:inline>
        </w:drawing>
      </w:r>
    </w:p>
    <w:p w14:paraId="304A27A3" w14:textId="4FF21A80" w:rsidR="00592AE2" w:rsidRPr="00364DBF" w:rsidRDefault="000504AD" w:rsidP="00364DBF">
      <w:pPr>
        <w:suppressAutoHyphens/>
        <w:spacing w:after="0" w:line="276" w:lineRule="auto"/>
        <w:ind w:left="360"/>
        <w:jc w:val="both"/>
        <w:rPr>
          <w:rFonts w:ascii="Arial" w:hAnsi="Arial" w:cs="Arial"/>
          <w:sz w:val="22"/>
          <w:szCs w:val="22"/>
        </w:rPr>
      </w:pPr>
      <w:r w:rsidRPr="00364DBF">
        <w:rPr>
          <w:rFonts w:ascii="Arial" w:hAnsi="Arial" w:cs="Arial"/>
          <w:sz w:val="22"/>
          <w:szCs w:val="22"/>
        </w:rPr>
        <w:t xml:space="preserve">Rysunek </w:t>
      </w:r>
      <w:r w:rsidR="00592AE2" w:rsidRPr="00364DBF">
        <w:rPr>
          <w:rFonts w:ascii="Arial" w:hAnsi="Arial" w:cs="Arial"/>
          <w:sz w:val="22"/>
          <w:szCs w:val="22"/>
        </w:rPr>
        <w:t xml:space="preserve">poglądowy </w:t>
      </w:r>
      <w:r w:rsidRPr="00364DBF">
        <w:rPr>
          <w:rFonts w:ascii="Arial" w:hAnsi="Arial" w:cs="Arial"/>
          <w:sz w:val="22"/>
          <w:szCs w:val="22"/>
        </w:rPr>
        <w:t>wózka motorowego Ds10-02</w:t>
      </w:r>
      <w:r w:rsidR="00592AE2" w:rsidRPr="00364DBF">
        <w:rPr>
          <w:rFonts w:ascii="Arial" w:hAnsi="Arial" w:cs="Arial"/>
          <w:sz w:val="22"/>
          <w:szCs w:val="22"/>
        </w:rPr>
        <w:t xml:space="preserve"> (odnośniki z miejscami oznakowania pojazdu)</w:t>
      </w:r>
    </w:p>
    <w:p w14:paraId="3D8FA9A7" w14:textId="77777777" w:rsidR="00B10DC3" w:rsidRPr="000504AD" w:rsidRDefault="000504AD" w:rsidP="00592AE2">
      <w:pPr>
        <w:spacing w:after="0" w:line="360" w:lineRule="auto"/>
        <w:ind w:left="3540" w:firstLine="708"/>
        <w:jc w:val="both"/>
        <w:rPr>
          <w:rFonts w:ascii="Arial" w:hAnsi="Arial" w:cs="Arial"/>
          <w:i/>
          <w:sz w:val="22"/>
        </w:rPr>
      </w:pPr>
      <w:r>
        <w:rPr>
          <w:rFonts w:ascii="Arial" w:hAnsi="Arial" w:cs="Arial"/>
          <w:sz w:val="22"/>
          <w:szCs w:val="18"/>
        </w:rPr>
        <w:t xml:space="preserve">                    </w:t>
      </w:r>
      <w:r w:rsidRPr="000504AD">
        <w:rPr>
          <w:rFonts w:ascii="Arial" w:hAnsi="Arial" w:cs="Arial"/>
          <w:i/>
        </w:rPr>
        <w:t>Źródło: Dokumentacja Systemu Utrzymania</w:t>
      </w:r>
    </w:p>
    <w:p w14:paraId="22B1DAD0" w14:textId="77777777" w:rsidR="00364DBF" w:rsidRDefault="00364DBF" w:rsidP="00364DBF">
      <w:pPr>
        <w:suppressAutoHyphens/>
        <w:spacing w:after="0" w:line="276" w:lineRule="auto"/>
        <w:ind w:left="360"/>
        <w:jc w:val="both"/>
        <w:rPr>
          <w:rFonts w:ascii="Arial" w:hAnsi="Arial" w:cs="Arial"/>
          <w:sz w:val="22"/>
          <w:szCs w:val="22"/>
        </w:rPr>
      </w:pPr>
    </w:p>
    <w:p w14:paraId="166BF836" w14:textId="32C7AF1A" w:rsidR="00B10DC3" w:rsidRPr="00364DBF" w:rsidRDefault="004A3630" w:rsidP="00364DBF">
      <w:pPr>
        <w:suppressAutoHyphens/>
        <w:spacing w:after="0" w:line="276" w:lineRule="auto"/>
        <w:ind w:left="360"/>
        <w:jc w:val="both"/>
        <w:rPr>
          <w:rFonts w:ascii="Arial" w:hAnsi="Arial" w:cs="Arial"/>
          <w:sz w:val="22"/>
          <w:szCs w:val="22"/>
        </w:rPr>
      </w:pPr>
      <w:r w:rsidRPr="00364DBF">
        <w:rPr>
          <w:rFonts w:ascii="Arial" w:hAnsi="Arial" w:cs="Arial"/>
          <w:sz w:val="22"/>
          <w:szCs w:val="22"/>
        </w:rPr>
        <w:t xml:space="preserve">Przeglądy techniczne </w:t>
      </w:r>
      <w:r w:rsidR="00B10DC3" w:rsidRPr="00364DBF">
        <w:rPr>
          <w:rFonts w:ascii="Arial" w:hAnsi="Arial" w:cs="Arial"/>
          <w:sz w:val="22"/>
          <w:szCs w:val="22"/>
        </w:rPr>
        <w:t>wózka motorowego D</w:t>
      </w:r>
      <w:r w:rsidR="00592AE2" w:rsidRPr="00364DBF">
        <w:rPr>
          <w:rFonts w:ascii="Arial" w:hAnsi="Arial" w:cs="Arial"/>
          <w:sz w:val="22"/>
          <w:szCs w:val="22"/>
        </w:rPr>
        <w:t>s10-02 o numerze fabrycznym 221 wg zapisów w</w:t>
      </w:r>
      <w:r w:rsidR="00364DBF">
        <w:rPr>
          <w:rFonts w:ascii="Arial" w:hAnsi="Arial" w:cs="Arial"/>
          <w:sz w:val="22"/>
          <w:szCs w:val="22"/>
        </w:rPr>
        <w:t> </w:t>
      </w:r>
      <w:r w:rsidR="00592AE2" w:rsidRPr="00364DBF">
        <w:rPr>
          <w:rFonts w:ascii="Arial" w:hAnsi="Arial" w:cs="Arial"/>
          <w:sz w:val="22"/>
          <w:szCs w:val="22"/>
        </w:rPr>
        <w:t xml:space="preserve">Książce pokładowej: </w:t>
      </w:r>
    </w:p>
    <w:p w14:paraId="471DEF3B" w14:textId="77777777" w:rsidR="00B10DC3" w:rsidRDefault="00B10DC3" w:rsidP="00B10DC3">
      <w:pPr>
        <w:spacing w:after="0" w:line="276" w:lineRule="auto"/>
        <w:ind w:left="708"/>
        <w:jc w:val="both"/>
        <w:rPr>
          <w:rFonts w:ascii="Arial" w:hAnsi="Arial" w:cs="Arial"/>
          <w:sz w:val="22"/>
          <w:szCs w:val="18"/>
        </w:rPr>
      </w:pPr>
    </w:p>
    <w:p w14:paraId="626F8C70" w14:textId="77777777" w:rsidR="004A3630" w:rsidRPr="00D65A2C" w:rsidRDefault="00592AE2" w:rsidP="00D65A2C">
      <w:pPr>
        <w:tabs>
          <w:tab w:val="left" w:pos="1276"/>
        </w:tabs>
        <w:spacing w:after="0" w:line="276" w:lineRule="auto"/>
        <w:ind w:left="993"/>
        <w:jc w:val="both"/>
        <w:rPr>
          <w:rFonts w:ascii="Arial" w:hAnsi="Arial" w:cs="Arial"/>
          <w:color w:val="000000" w:themeColor="text1"/>
          <w:sz w:val="22"/>
          <w:szCs w:val="22"/>
        </w:rPr>
      </w:pPr>
      <w:r w:rsidRPr="00D65A2C">
        <w:rPr>
          <w:rFonts w:ascii="Arial" w:hAnsi="Arial" w:cs="Arial"/>
          <w:color w:val="000000" w:themeColor="text1"/>
          <w:sz w:val="22"/>
        </w:rPr>
        <w:t xml:space="preserve">- </w:t>
      </w:r>
      <w:r w:rsidRPr="00D65A2C">
        <w:rPr>
          <w:rFonts w:ascii="Arial" w:hAnsi="Arial" w:cs="Arial"/>
          <w:color w:val="000000" w:themeColor="text1"/>
          <w:sz w:val="22"/>
          <w:szCs w:val="22"/>
        </w:rPr>
        <w:t xml:space="preserve">naprawa </w:t>
      </w:r>
      <w:r w:rsidR="00D65A2C" w:rsidRPr="00D65A2C">
        <w:rPr>
          <w:rFonts w:ascii="Arial" w:hAnsi="Arial" w:cs="Arial"/>
          <w:color w:val="000000" w:themeColor="text1"/>
          <w:sz w:val="22"/>
          <w:szCs w:val="22"/>
        </w:rPr>
        <w:t xml:space="preserve">okresowa - </w:t>
      </w:r>
      <w:r w:rsidRPr="00D65A2C">
        <w:rPr>
          <w:rFonts w:ascii="Arial" w:hAnsi="Arial" w:cs="Arial"/>
          <w:color w:val="000000" w:themeColor="text1"/>
          <w:sz w:val="22"/>
          <w:szCs w:val="22"/>
        </w:rPr>
        <w:t xml:space="preserve">główna </w:t>
      </w:r>
      <w:r w:rsidR="00D65A2C" w:rsidRPr="00D65A2C">
        <w:rPr>
          <w:rFonts w:ascii="Arial" w:hAnsi="Arial" w:cs="Arial"/>
          <w:color w:val="000000" w:themeColor="text1"/>
          <w:sz w:val="22"/>
          <w:szCs w:val="22"/>
        </w:rPr>
        <w:t xml:space="preserve">odpowidająca obecnemu poziomiowi utrzymania </w:t>
      </w:r>
      <w:r w:rsidR="00D65A2C">
        <w:rPr>
          <w:rFonts w:ascii="Arial" w:hAnsi="Arial" w:cs="Arial"/>
          <w:color w:val="000000" w:themeColor="text1"/>
          <w:sz w:val="22"/>
          <w:szCs w:val="22"/>
        </w:rPr>
        <w:t>„</w:t>
      </w:r>
      <w:r w:rsidR="00D65A2C" w:rsidRPr="00D65A2C">
        <w:rPr>
          <w:rFonts w:ascii="Arial" w:hAnsi="Arial" w:cs="Arial"/>
          <w:color w:val="000000" w:themeColor="text1"/>
          <w:sz w:val="22"/>
          <w:szCs w:val="22"/>
        </w:rPr>
        <w:t>P5</w:t>
      </w:r>
      <w:r w:rsidR="00D65A2C">
        <w:rPr>
          <w:rFonts w:ascii="Arial" w:hAnsi="Arial" w:cs="Arial"/>
          <w:color w:val="000000" w:themeColor="text1"/>
          <w:sz w:val="22"/>
          <w:szCs w:val="22"/>
        </w:rPr>
        <w:t>”</w:t>
      </w:r>
      <w:r w:rsidR="00D65A2C" w:rsidRPr="00D65A2C">
        <w:rPr>
          <w:rFonts w:ascii="Arial" w:hAnsi="Arial" w:cs="Arial"/>
          <w:color w:val="000000" w:themeColor="text1"/>
          <w:sz w:val="22"/>
          <w:szCs w:val="22"/>
        </w:rPr>
        <w:t xml:space="preserve"> </w:t>
      </w:r>
      <w:r w:rsidRPr="00D65A2C">
        <w:rPr>
          <w:rFonts w:ascii="Arial" w:hAnsi="Arial" w:cs="Arial"/>
          <w:color w:val="000000" w:themeColor="text1"/>
          <w:sz w:val="22"/>
          <w:szCs w:val="22"/>
        </w:rPr>
        <w:t>w</w:t>
      </w:r>
      <w:r w:rsidR="00D65A2C" w:rsidRPr="00D65A2C">
        <w:rPr>
          <w:rFonts w:ascii="Arial" w:hAnsi="Arial" w:cs="Arial"/>
          <w:color w:val="000000" w:themeColor="text1"/>
          <w:sz w:val="22"/>
          <w:szCs w:val="22"/>
        </w:rPr>
        <w:t>ykonana</w:t>
      </w:r>
      <w:r w:rsidRPr="00D65A2C">
        <w:rPr>
          <w:rFonts w:ascii="Arial" w:hAnsi="Arial" w:cs="Arial"/>
          <w:color w:val="000000" w:themeColor="text1"/>
          <w:sz w:val="22"/>
          <w:szCs w:val="22"/>
        </w:rPr>
        <w:t xml:space="preserve"> </w:t>
      </w:r>
      <w:r w:rsidR="00D373BF" w:rsidRPr="00D65A2C">
        <w:rPr>
          <w:rFonts w:ascii="Arial" w:hAnsi="Arial" w:cs="Arial"/>
          <w:color w:val="000000" w:themeColor="text1"/>
          <w:sz w:val="22"/>
          <w:szCs w:val="22"/>
        </w:rPr>
        <w:t>KNUD Kols</w:t>
      </w:r>
      <w:r w:rsidRPr="00D65A2C">
        <w:rPr>
          <w:rFonts w:ascii="Arial" w:hAnsi="Arial" w:cs="Arial"/>
          <w:color w:val="000000" w:themeColor="text1"/>
          <w:sz w:val="22"/>
          <w:szCs w:val="22"/>
        </w:rPr>
        <w:t>am</w:t>
      </w:r>
      <w:r w:rsidR="00D373BF" w:rsidRPr="00D65A2C">
        <w:rPr>
          <w:rFonts w:ascii="Arial" w:hAnsi="Arial" w:cs="Arial"/>
          <w:color w:val="000000" w:themeColor="text1"/>
          <w:sz w:val="22"/>
          <w:szCs w:val="22"/>
        </w:rPr>
        <w:t xml:space="preserve"> w Oświęcimiu zakończona w dniu 30.10.2008 r. </w:t>
      </w:r>
    </w:p>
    <w:p w14:paraId="6C6B9501" w14:textId="77777777" w:rsidR="006E418C" w:rsidRPr="00D65A2C" w:rsidRDefault="006E418C" w:rsidP="00D65A2C">
      <w:pPr>
        <w:tabs>
          <w:tab w:val="left" w:pos="1276"/>
        </w:tabs>
        <w:spacing w:after="0" w:line="276" w:lineRule="auto"/>
        <w:ind w:left="993"/>
        <w:jc w:val="both"/>
        <w:rPr>
          <w:rFonts w:ascii="Arial" w:hAnsi="Arial" w:cs="Arial"/>
          <w:color w:val="000000" w:themeColor="text1"/>
          <w:sz w:val="22"/>
          <w:szCs w:val="22"/>
        </w:rPr>
      </w:pPr>
      <w:r w:rsidRPr="00D65A2C">
        <w:rPr>
          <w:rFonts w:ascii="Arial" w:hAnsi="Arial" w:cs="Arial"/>
          <w:color w:val="000000" w:themeColor="text1"/>
          <w:sz w:val="22"/>
        </w:rPr>
        <w:t xml:space="preserve">- naprawa okresowa wg </w:t>
      </w:r>
      <w:r w:rsidR="004A3630" w:rsidRPr="00D65A2C">
        <w:rPr>
          <w:rFonts w:ascii="Arial" w:hAnsi="Arial" w:cs="Arial"/>
          <w:color w:val="000000" w:themeColor="text1"/>
          <w:sz w:val="22"/>
        </w:rPr>
        <w:t>poziom</w:t>
      </w:r>
      <w:r w:rsidRPr="00D65A2C">
        <w:rPr>
          <w:rFonts w:ascii="Arial" w:hAnsi="Arial" w:cs="Arial"/>
          <w:color w:val="000000" w:themeColor="text1"/>
          <w:sz w:val="22"/>
        </w:rPr>
        <w:t>u</w:t>
      </w:r>
      <w:r w:rsidR="004A3630" w:rsidRPr="00D65A2C">
        <w:rPr>
          <w:rFonts w:ascii="Arial" w:hAnsi="Arial" w:cs="Arial"/>
          <w:color w:val="000000" w:themeColor="text1"/>
          <w:sz w:val="22"/>
        </w:rPr>
        <w:t xml:space="preserve"> utrzymania </w:t>
      </w:r>
      <w:r w:rsidR="00D65A2C">
        <w:rPr>
          <w:rFonts w:ascii="Arial" w:hAnsi="Arial" w:cs="Arial"/>
          <w:color w:val="000000" w:themeColor="text1"/>
          <w:sz w:val="22"/>
        </w:rPr>
        <w:t>„</w:t>
      </w:r>
      <w:r w:rsidR="00490170" w:rsidRPr="00D65A2C">
        <w:rPr>
          <w:rFonts w:ascii="Arial" w:hAnsi="Arial" w:cs="Arial"/>
          <w:color w:val="000000" w:themeColor="text1"/>
          <w:sz w:val="22"/>
        </w:rPr>
        <w:t>P4</w:t>
      </w:r>
      <w:r w:rsidR="00D65A2C">
        <w:rPr>
          <w:rFonts w:ascii="Arial" w:hAnsi="Arial" w:cs="Arial"/>
          <w:color w:val="000000" w:themeColor="text1"/>
          <w:sz w:val="22"/>
        </w:rPr>
        <w:t>”</w:t>
      </w:r>
      <w:r w:rsidR="004A3630" w:rsidRPr="00D65A2C">
        <w:rPr>
          <w:rFonts w:ascii="Arial" w:hAnsi="Arial" w:cs="Arial"/>
          <w:color w:val="000000" w:themeColor="text1"/>
          <w:sz w:val="22"/>
        </w:rPr>
        <w:t xml:space="preserve"> –</w:t>
      </w:r>
      <w:r w:rsidRPr="00D65A2C">
        <w:rPr>
          <w:rFonts w:ascii="Arial" w:hAnsi="Arial" w:cs="Arial"/>
          <w:color w:val="000000" w:themeColor="text1"/>
          <w:sz w:val="22"/>
        </w:rPr>
        <w:t xml:space="preserve"> </w:t>
      </w:r>
      <w:r w:rsidRPr="00D65A2C">
        <w:rPr>
          <w:rFonts w:ascii="Arial" w:hAnsi="Arial" w:cs="Arial"/>
          <w:color w:val="000000" w:themeColor="text1"/>
          <w:sz w:val="22"/>
          <w:szCs w:val="22"/>
        </w:rPr>
        <w:t>w</w:t>
      </w:r>
      <w:r w:rsidR="00D65A2C" w:rsidRPr="00D65A2C">
        <w:rPr>
          <w:rFonts w:ascii="Arial" w:hAnsi="Arial" w:cs="Arial"/>
          <w:color w:val="000000" w:themeColor="text1"/>
          <w:sz w:val="22"/>
          <w:szCs w:val="22"/>
        </w:rPr>
        <w:t>ykonana</w:t>
      </w:r>
      <w:r w:rsidRPr="00D65A2C">
        <w:rPr>
          <w:rFonts w:ascii="Arial" w:hAnsi="Arial" w:cs="Arial"/>
          <w:color w:val="000000" w:themeColor="text1"/>
          <w:sz w:val="22"/>
          <w:szCs w:val="22"/>
        </w:rPr>
        <w:t xml:space="preserve"> </w:t>
      </w:r>
      <w:r w:rsidR="00D65A2C" w:rsidRPr="00D65A2C">
        <w:rPr>
          <w:rFonts w:ascii="Arial" w:hAnsi="Arial" w:cs="Arial"/>
          <w:color w:val="000000" w:themeColor="text1"/>
          <w:sz w:val="22"/>
          <w:szCs w:val="22"/>
        </w:rPr>
        <w:t xml:space="preserve">przez Mavex-Rekord KTT </w:t>
      </w:r>
      <w:r w:rsidR="00D65A2C">
        <w:rPr>
          <w:rFonts w:ascii="Arial" w:hAnsi="Arial" w:cs="Arial"/>
          <w:color w:val="000000" w:themeColor="text1"/>
          <w:sz w:val="22"/>
          <w:szCs w:val="22"/>
        </w:rPr>
        <w:t xml:space="preserve"> </w:t>
      </w:r>
      <w:r w:rsidR="00D65A2C" w:rsidRPr="00D65A2C">
        <w:rPr>
          <w:rFonts w:ascii="Arial" w:hAnsi="Arial" w:cs="Arial"/>
          <w:color w:val="000000" w:themeColor="text1"/>
          <w:sz w:val="22"/>
          <w:szCs w:val="22"/>
        </w:rPr>
        <w:t xml:space="preserve">Sp. z o. o. w Raciborzu zakończona w dniu 02.09.2014 r. </w:t>
      </w:r>
    </w:p>
    <w:p w14:paraId="76402BEA" w14:textId="77777777" w:rsidR="00331744" w:rsidRPr="00D65A2C" w:rsidRDefault="006E418C" w:rsidP="00CA02FE">
      <w:pPr>
        <w:pStyle w:val="ListParagraph"/>
        <w:numPr>
          <w:ilvl w:val="0"/>
          <w:numId w:val="34"/>
        </w:numPr>
        <w:spacing w:after="120" w:line="276" w:lineRule="auto"/>
        <w:jc w:val="both"/>
        <w:rPr>
          <w:rFonts w:ascii="Arial" w:hAnsi="Arial" w:cs="Arial"/>
          <w:strike/>
          <w:color w:val="C00000"/>
          <w:sz w:val="22"/>
        </w:rPr>
      </w:pPr>
      <w:r>
        <w:rPr>
          <w:rFonts w:ascii="Arial" w:hAnsi="Arial" w:cs="Arial"/>
          <w:sz w:val="22"/>
          <w:szCs w:val="22"/>
        </w:rPr>
        <w:t xml:space="preserve">ostatni przegląd pojazdu wg </w:t>
      </w:r>
      <w:r w:rsidR="00331744" w:rsidRPr="00331744">
        <w:rPr>
          <w:rFonts w:ascii="Arial" w:hAnsi="Arial" w:cs="Arial"/>
          <w:sz w:val="22"/>
          <w:szCs w:val="22"/>
        </w:rPr>
        <w:t>pozio</w:t>
      </w:r>
      <w:r w:rsidR="00331744" w:rsidRPr="00D65A2C">
        <w:rPr>
          <w:rFonts w:ascii="Arial" w:hAnsi="Arial" w:cs="Arial"/>
          <w:sz w:val="22"/>
          <w:szCs w:val="22"/>
        </w:rPr>
        <w:t>m</w:t>
      </w:r>
      <w:r w:rsidRPr="00D65A2C">
        <w:rPr>
          <w:rFonts w:ascii="Arial" w:hAnsi="Arial" w:cs="Arial"/>
          <w:sz w:val="22"/>
          <w:szCs w:val="22"/>
        </w:rPr>
        <w:t>u</w:t>
      </w:r>
      <w:r w:rsidR="00331744" w:rsidRPr="00D65A2C">
        <w:rPr>
          <w:rFonts w:ascii="Arial" w:hAnsi="Arial" w:cs="Arial"/>
          <w:sz w:val="22"/>
          <w:szCs w:val="22"/>
        </w:rPr>
        <w:t xml:space="preserve"> utrzymania „P3” – wykonany w: Warsztaty Wagonów Kolejowych  Stanisław Jacek Łupiński w Łapach, </w:t>
      </w:r>
      <w:r w:rsidR="00592AE2" w:rsidRPr="00D65A2C">
        <w:rPr>
          <w:rFonts w:ascii="Arial" w:hAnsi="Arial" w:cs="Arial"/>
          <w:sz w:val="22"/>
          <w:szCs w:val="22"/>
        </w:rPr>
        <w:t xml:space="preserve">zakończony </w:t>
      </w:r>
      <w:r w:rsidR="00331744" w:rsidRPr="00D65A2C">
        <w:rPr>
          <w:rFonts w:ascii="Arial" w:hAnsi="Arial" w:cs="Arial"/>
          <w:sz w:val="22"/>
          <w:szCs w:val="22"/>
        </w:rPr>
        <w:t xml:space="preserve">w dniu </w:t>
      </w:r>
      <w:r w:rsidR="00592AE2" w:rsidRPr="00D65A2C">
        <w:rPr>
          <w:rFonts w:ascii="Arial" w:hAnsi="Arial" w:cs="Arial"/>
          <w:sz w:val="22"/>
          <w:szCs w:val="22"/>
        </w:rPr>
        <w:t>30</w:t>
      </w:r>
      <w:r w:rsidR="00331744" w:rsidRPr="00D65A2C">
        <w:rPr>
          <w:rFonts w:ascii="Arial" w:hAnsi="Arial" w:cs="Arial"/>
          <w:sz w:val="22"/>
          <w:szCs w:val="22"/>
        </w:rPr>
        <w:t xml:space="preserve">.08.2017 r. </w:t>
      </w:r>
      <w:r w:rsidR="00331744" w:rsidRPr="00D65A2C">
        <w:rPr>
          <w:rFonts w:ascii="Arial" w:hAnsi="Arial" w:cs="Arial"/>
          <w:sz w:val="22"/>
        </w:rPr>
        <w:t>–</w:t>
      </w:r>
      <w:r w:rsidR="00331744" w:rsidRPr="00D65A2C">
        <w:rPr>
          <w:rFonts w:ascii="Arial" w:hAnsi="Arial" w:cs="Arial"/>
          <w:sz w:val="22"/>
          <w:szCs w:val="22"/>
        </w:rPr>
        <w:t xml:space="preserve"> po przebiegu wg wskazań licznika prędkościomierza </w:t>
      </w:r>
      <w:r w:rsidR="00331744" w:rsidRPr="00D65A2C">
        <w:rPr>
          <w:sz w:val="22"/>
          <w:szCs w:val="22"/>
          <w:lang w:bidi="pl-PL"/>
        </w:rPr>
        <w:t>–  16</w:t>
      </w:r>
      <w:r w:rsidR="00592AE2" w:rsidRPr="00D65A2C">
        <w:rPr>
          <w:sz w:val="22"/>
          <w:szCs w:val="22"/>
          <w:lang w:bidi="pl-PL"/>
        </w:rPr>
        <w:t xml:space="preserve"> </w:t>
      </w:r>
      <w:r w:rsidR="00331744" w:rsidRPr="00D65A2C">
        <w:rPr>
          <w:sz w:val="22"/>
          <w:szCs w:val="22"/>
          <w:lang w:bidi="pl-PL"/>
        </w:rPr>
        <w:t>840 km,</w:t>
      </w:r>
    </w:p>
    <w:p w14:paraId="16E1A739" w14:textId="77777777" w:rsidR="00331744" w:rsidRPr="00D65A2C" w:rsidRDefault="006E418C" w:rsidP="00CA02FE">
      <w:pPr>
        <w:pStyle w:val="ListParagraph"/>
        <w:numPr>
          <w:ilvl w:val="0"/>
          <w:numId w:val="34"/>
        </w:numPr>
        <w:spacing w:after="120" w:line="276" w:lineRule="auto"/>
        <w:jc w:val="both"/>
        <w:rPr>
          <w:rFonts w:ascii="Arial" w:hAnsi="Arial" w:cs="Arial"/>
          <w:strike/>
          <w:sz w:val="22"/>
        </w:rPr>
      </w:pPr>
      <w:r w:rsidRPr="00D65A2C">
        <w:rPr>
          <w:rFonts w:ascii="Arial" w:hAnsi="Arial" w:cs="Arial"/>
          <w:sz w:val="22"/>
          <w:szCs w:val="22"/>
        </w:rPr>
        <w:t xml:space="preserve">przegląd wg </w:t>
      </w:r>
      <w:r w:rsidR="004A3630" w:rsidRPr="00D65A2C">
        <w:rPr>
          <w:rFonts w:ascii="Arial" w:hAnsi="Arial" w:cs="Arial"/>
          <w:sz w:val="22"/>
          <w:szCs w:val="22"/>
        </w:rPr>
        <w:t>poziom</w:t>
      </w:r>
      <w:r w:rsidRPr="00D65A2C">
        <w:rPr>
          <w:rFonts w:ascii="Arial" w:hAnsi="Arial" w:cs="Arial"/>
          <w:sz w:val="22"/>
          <w:szCs w:val="22"/>
        </w:rPr>
        <w:t>u</w:t>
      </w:r>
      <w:r w:rsidR="004A3630" w:rsidRPr="00D65A2C">
        <w:rPr>
          <w:rFonts w:ascii="Arial" w:hAnsi="Arial" w:cs="Arial"/>
          <w:sz w:val="22"/>
          <w:szCs w:val="22"/>
        </w:rPr>
        <w:t xml:space="preserve"> utrzymania „P2” – wykonany w: </w:t>
      </w:r>
      <w:r w:rsidR="00331744" w:rsidRPr="00D65A2C">
        <w:rPr>
          <w:rFonts w:ascii="Arial" w:hAnsi="Arial" w:cs="Arial"/>
          <w:sz w:val="22"/>
          <w:szCs w:val="22"/>
        </w:rPr>
        <w:t>PKP Polskie Linie Kolejowe S.A. Zakład Linii Kolejowych w Białymstoku</w:t>
      </w:r>
      <w:r w:rsidR="004A3630" w:rsidRPr="00D65A2C">
        <w:rPr>
          <w:rFonts w:ascii="Arial" w:hAnsi="Arial" w:cs="Arial"/>
          <w:sz w:val="22"/>
          <w:szCs w:val="22"/>
        </w:rPr>
        <w:t xml:space="preserve">, Sekcja </w:t>
      </w:r>
      <w:r w:rsidR="00331744" w:rsidRPr="00D65A2C">
        <w:rPr>
          <w:rFonts w:ascii="Arial" w:hAnsi="Arial" w:cs="Arial"/>
          <w:sz w:val="22"/>
          <w:szCs w:val="22"/>
        </w:rPr>
        <w:t>Eksploatacji w Hajnówce w</w:t>
      </w:r>
      <w:r w:rsidR="004A3630" w:rsidRPr="00D65A2C">
        <w:rPr>
          <w:rFonts w:ascii="Arial" w:hAnsi="Arial" w:cs="Arial"/>
          <w:sz w:val="22"/>
          <w:szCs w:val="22"/>
        </w:rPr>
        <w:t xml:space="preserve">ykonany </w:t>
      </w:r>
      <w:r w:rsidR="0074112E" w:rsidRPr="00D65A2C">
        <w:rPr>
          <w:rFonts w:ascii="Arial" w:hAnsi="Arial" w:cs="Arial"/>
          <w:sz w:val="22"/>
          <w:szCs w:val="22"/>
        </w:rPr>
        <w:br/>
      </w:r>
      <w:r w:rsidR="00331744" w:rsidRPr="00D65A2C">
        <w:rPr>
          <w:rFonts w:ascii="Arial" w:hAnsi="Arial" w:cs="Arial"/>
          <w:sz w:val="22"/>
          <w:szCs w:val="22"/>
        </w:rPr>
        <w:t>w dniu 20.09.2016</w:t>
      </w:r>
      <w:r w:rsidR="004A3630" w:rsidRPr="00D65A2C">
        <w:rPr>
          <w:rFonts w:ascii="Arial" w:hAnsi="Arial" w:cs="Arial"/>
          <w:sz w:val="22"/>
          <w:szCs w:val="22"/>
        </w:rPr>
        <w:t xml:space="preserve"> r. </w:t>
      </w:r>
      <w:r w:rsidR="004A3630" w:rsidRPr="00D65A2C">
        <w:rPr>
          <w:rFonts w:ascii="Arial" w:hAnsi="Arial" w:cs="Arial"/>
          <w:sz w:val="22"/>
        </w:rPr>
        <w:t>–</w:t>
      </w:r>
      <w:r w:rsidR="004A3630" w:rsidRPr="00D65A2C">
        <w:rPr>
          <w:rFonts w:ascii="Arial" w:hAnsi="Arial" w:cs="Arial"/>
          <w:sz w:val="22"/>
          <w:szCs w:val="22"/>
        </w:rPr>
        <w:t xml:space="preserve"> po przebiegu wg wskazań licznika prędkościomierza </w:t>
      </w:r>
      <w:r w:rsidR="004A3630" w:rsidRPr="00D65A2C">
        <w:rPr>
          <w:sz w:val="22"/>
          <w:szCs w:val="22"/>
          <w:lang w:bidi="pl-PL"/>
        </w:rPr>
        <w:t xml:space="preserve">– </w:t>
      </w:r>
      <w:r w:rsidR="0074112E" w:rsidRPr="00D65A2C">
        <w:rPr>
          <w:sz w:val="22"/>
          <w:szCs w:val="22"/>
          <w:lang w:bidi="pl-PL"/>
        </w:rPr>
        <w:br/>
      </w:r>
      <w:r w:rsidR="00490170" w:rsidRPr="00D65A2C">
        <w:rPr>
          <w:rFonts w:ascii="Arial" w:hAnsi="Arial" w:cs="Arial"/>
          <w:sz w:val="22"/>
          <w:szCs w:val="22"/>
        </w:rPr>
        <w:t>12818</w:t>
      </w:r>
      <w:r w:rsidR="004A3630" w:rsidRPr="00D65A2C">
        <w:rPr>
          <w:rFonts w:ascii="Arial" w:hAnsi="Arial" w:cs="Arial"/>
          <w:sz w:val="22"/>
          <w:szCs w:val="22"/>
        </w:rPr>
        <w:t xml:space="preserve"> km,</w:t>
      </w:r>
    </w:p>
    <w:p w14:paraId="624C093F" w14:textId="6FB4BD22" w:rsidR="00CB60A8" w:rsidRPr="00CC59F5" w:rsidRDefault="006E418C" w:rsidP="00CB60A8">
      <w:pPr>
        <w:pStyle w:val="ListParagraph"/>
        <w:numPr>
          <w:ilvl w:val="0"/>
          <w:numId w:val="34"/>
        </w:numPr>
        <w:spacing w:after="120" w:line="276" w:lineRule="auto"/>
        <w:jc w:val="both"/>
        <w:rPr>
          <w:rFonts w:ascii="Arial" w:hAnsi="Arial" w:cs="Arial"/>
          <w:strike/>
          <w:color w:val="000000" w:themeColor="text1"/>
          <w:sz w:val="22"/>
        </w:rPr>
      </w:pPr>
      <w:r w:rsidRPr="00D65A2C">
        <w:rPr>
          <w:rFonts w:ascii="Arial" w:hAnsi="Arial" w:cs="Arial"/>
          <w:sz w:val="22"/>
          <w:szCs w:val="22"/>
        </w:rPr>
        <w:t xml:space="preserve">przegląd wg </w:t>
      </w:r>
      <w:r w:rsidR="004A3630" w:rsidRPr="00D65A2C">
        <w:rPr>
          <w:rFonts w:ascii="Arial" w:hAnsi="Arial" w:cs="Arial"/>
          <w:color w:val="000000" w:themeColor="text1"/>
          <w:sz w:val="22"/>
          <w:szCs w:val="22"/>
        </w:rPr>
        <w:t xml:space="preserve">poziom utrzymania „P1” </w:t>
      </w:r>
      <w:r w:rsidR="004A3630" w:rsidRPr="00592AE2">
        <w:rPr>
          <w:rFonts w:ascii="Arial" w:hAnsi="Arial" w:cs="Arial"/>
          <w:color w:val="000000" w:themeColor="text1"/>
          <w:sz w:val="22"/>
        </w:rPr>
        <w:t xml:space="preserve">– </w:t>
      </w:r>
      <w:r w:rsidR="004A3630" w:rsidRPr="00592AE2">
        <w:rPr>
          <w:rFonts w:ascii="Arial" w:hAnsi="Arial" w:cs="Arial"/>
          <w:color w:val="000000" w:themeColor="text1"/>
          <w:sz w:val="22"/>
          <w:szCs w:val="22"/>
        </w:rPr>
        <w:t xml:space="preserve">wykonany  w dniu </w:t>
      </w:r>
      <w:r w:rsidR="00592AE2" w:rsidRPr="00592AE2">
        <w:rPr>
          <w:rFonts w:ascii="Arial" w:hAnsi="Arial" w:cs="Arial"/>
          <w:color w:val="000000" w:themeColor="text1"/>
          <w:sz w:val="22"/>
          <w:szCs w:val="22"/>
        </w:rPr>
        <w:t>04.08.2017 r.</w:t>
      </w:r>
      <w:r w:rsidR="00490170" w:rsidRPr="00592AE2">
        <w:rPr>
          <w:rFonts w:ascii="Arial" w:hAnsi="Arial" w:cs="Arial"/>
          <w:color w:val="000000" w:themeColor="text1"/>
          <w:sz w:val="22"/>
          <w:szCs w:val="22"/>
        </w:rPr>
        <w:t xml:space="preserve"> </w:t>
      </w:r>
      <w:r w:rsidR="004A3630" w:rsidRPr="00592AE2">
        <w:rPr>
          <w:rFonts w:ascii="Arial" w:hAnsi="Arial" w:cs="Arial"/>
          <w:color w:val="000000" w:themeColor="text1"/>
          <w:sz w:val="22"/>
        </w:rPr>
        <w:t>–</w:t>
      </w:r>
      <w:r w:rsidR="004A3630" w:rsidRPr="00592AE2">
        <w:rPr>
          <w:rFonts w:ascii="Arial" w:hAnsi="Arial" w:cs="Arial"/>
          <w:color w:val="000000" w:themeColor="text1"/>
          <w:sz w:val="22"/>
          <w:szCs w:val="22"/>
        </w:rPr>
        <w:t xml:space="preserve"> </w:t>
      </w:r>
      <w:r w:rsidR="00592AE2" w:rsidRPr="00592AE2">
        <w:rPr>
          <w:rFonts w:ascii="Arial" w:hAnsi="Arial" w:cs="Arial"/>
          <w:color w:val="000000" w:themeColor="text1"/>
          <w:sz w:val="22"/>
          <w:szCs w:val="22"/>
        </w:rPr>
        <w:t xml:space="preserve">nie podano po jakim </w:t>
      </w:r>
      <w:r w:rsidR="004A3630" w:rsidRPr="00592AE2">
        <w:rPr>
          <w:rFonts w:ascii="Arial" w:hAnsi="Arial" w:cs="Arial"/>
          <w:color w:val="000000" w:themeColor="text1"/>
          <w:sz w:val="22"/>
          <w:szCs w:val="22"/>
        </w:rPr>
        <w:t>przebiegu</w:t>
      </w:r>
      <w:r w:rsidR="00CB60A8">
        <w:rPr>
          <w:rFonts w:ascii="Arial" w:hAnsi="Arial" w:cs="Arial"/>
          <w:color w:val="000000" w:themeColor="text1"/>
          <w:sz w:val="22"/>
          <w:szCs w:val="22"/>
        </w:rPr>
        <w:t>.</w:t>
      </w:r>
    </w:p>
    <w:p w14:paraId="456BF0C5" w14:textId="77777777" w:rsidR="00CC59F5" w:rsidRDefault="00CC59F5" w:rsidP="00CC59F5">
      <w:pPr>
        <w:spacing w:after="120" w:line="276" w:lineRule="auto"/>
        <w:jc w:val="both"/>
        <w:rPr>
          <w:rFonts w:ascii="Arial" w:hAnsi="Arial" w:cs="Arial"/>
          <w:strike/>
          <w:color w:val="000000" w:themeColor="text1"/>
          <w:sz w:val="22"/>
        </w:rPr>
      </w:pPr>
    </w:p>
    <w:p w14:paraId="6F93F7F0" w14:textId="77777777" w:rsidR="00CC59F5" w:rsidRDefault="00CC59F5" w:rsidP="00CC59F5">
      <w:pPr>
        <w:spacing w:after="120" w:line="276" w:lineRule="auto"/>
        <w:jc w:val="both"/>
        <w:rPr>
          <w:rFonts w:ascii="Arial" w:hAnsi="Arial" w:cs="Arial"/>
          <w:strike/>
          <w:color w:val="000000" w:themeColor="text1"/>
          <w:sz w:val="22"/>
        </w:rPr>
      </w:pPr>
    </w:p>
    <w:p w14:paraId="2606F12C" w14:textId="77777777" w:rsidR="00CC59F5" w:rsidRDefault="00CC59F5" w:rsidP="00CC59F5">
      <w:pPr>
        <w:spacing w:after="120" w:line="276" w:lineRule="auto"/>
        <w:jc w:val="both"/>
        <w:rPr>
          <w:rFonts w:ascii="Arial" w:hAnsi="Arial" w:cs="Arial"/>
          <w:strike/>
          <w:color w:val="000000" w:themeColor="text1"/>
          <w:sz w:val="22"/>
        </w:rPr>
      </w:pPr>
    </w:p>
    <w:p w14:paraId="735EF9E0" w14:textId="77777777" w:rsidR="00CC59F5" w:rsidRDefault="00CC59F5" w:rsidP="00CC59F5">
      <w:pPr>
        <w:spacing w:after="120" w:line="276" w:lineRule="auto"/>
        <w:jc w:val="both"/>
        <w:rPr>
          <w:rFonts w:ascii="Arial" w:hAnsi="Arial" w:cs="Arial"/>
          <w:strike/>
          <w:color w:val="000000" w:themeColor="text1"/>
          <w:sz w:val="22"/>
        </w:rPr>
      </w:pPr>
    </w:p>
    <w:p w14:paraId="1DA4FEDD" w14:textId="77777777" w:rsidR="00CC59F5" w:rsidRDefault="00CC59F5" w:rsidP="00CC59F5">
      <w:pPr>
        <w:spacing w:after="120" w:line="276" w:lineRule="auto"/>
        <w:jc w:val="both"/>
        <w:rPr>
          <w:rFonts w:ascii="Arial" w:hAnsi="Arial" w:cs="Arial"/>
          <w:strike/>
          <w:color w:val="000000" w:themeColor="text1"/>
          <w:sz w:val="22"/>
        </w:rPr>
      </w:pPr>
    </w:p>
    <w:p w14:paraId="5DD21AC2" w14:textId="77777777" w:rsidR="00CC59F5" w:rsidRDefault="00CC59F5" w:rsidP="00CC59F5">
      <w:pPr>
        <w:spacing w:after="120" w:line="276" w:lineRule="auto"/>
        <w:jc w:val="both"/>
        <w:rPr>
          <w:rFonts w:ascii="Arial" w:hAnsi="Arial" w:cs="Arial"/>
          <w:strike/>
          <w:color w:val="000000" w:themeColor="text1"/>
          <w:sz w:val="22"/>
        </w:rPr>
      </w:pPr>
    </w:p>
    <w:p w14:paraId="60596056" w14:textId="77777777" w:rsidR="00CC59F5" w:rsidRDefault="00CC59F5" w:rsidP="00CC59F5">
      <w:pPr>
        <w:spacing w:after="120" w:line="276" w:lineRule="auto"/>
        <w:jc w:val="both"/>
        <w:rPr>
          <w:rFonts w:ascii="Arial" w:hAnsi="Arial" w:cs="Arial"/>
          <w:strike/>
          <w:color w:val="000000" w:themeColor="text1"/>
          <w:sz w:val="22"/>
        </w:rPr>
      </w:pPr>
    </w:p>
    <w:p w14:paraId="5FD1B79B" w14:textId="77777777" w:rsidR="00CC59F5" w:rsidRDefault="00CC59F5" w:rsidP="00CC59F5">
      <w:pPr>
        <w:spacing w:after="120" w:line="276" w:lineRule="auto"/>
        <w:jc w:val="both"/>
        <w:rPr>
          <w:rFonts w:ascii="Arial" w:hAnsi="Arial" w:cs="Arial"/>
          <w:strike/>
          <w:color w:val="000000" w:themeColor="text1"/>
          <w:sz w:val="22"/>
        </w:rPr>
      </w:pPr>
    </w:p>
    <w:p w14:paraId="0B7D9286" w14:textId="77777777" w:rsidR="00CC59F5" w:rsidRDefault="00CC59F5" w:rsidP="00CC59F5">
      <w:pPr>
        <w:spacing w:after="120" w:line="276" w:lineRule="auto"/>
        <w:jc w:val="both"/>
        <w:rPr>
          <w:rFonts w:ascii="Arial" w:hAnsi="Arial" w:cs="Arial"/>
          <w:strike/>
          <w:color w:val="000000" w:themeColor="text1"/>
          <w:sz w:val="22"/>
        </w:rPr>
      </w:pPr>
    </w:p>
    <w:p w14:paraId="6B6AD0A8" w14:textId="77777777" w:rsidR="00CC59F5" w:rsidRPr="00CC59F5" w:rsidRDefault="00CC59F5" w:rsidP="00CC59F5">
      <w:pPr>
        <w:spacing w:after="120" w:line="276" w:lineRule="auto"/>
        <w:jc w:val="both"/>
        <w:rPr>
          <w:rFonts w:ascii="Arial" w:hAnsi="Arial" w:cs="Arial"/>
          <w:strike/>
          <w:color w:val="000000" w:themeColor="text1"/>
          <w:sz w:val="22"/>
        </w:rPr>
      </w:pPr>
    </w:p>
    <w:p w14:paraId="41ABA77F" w14:textId="6E813628" w:rsidR="007D315E" w:rsidRDefault="007B1B63" w:rsidP="00352921">
      <w:pPr>
        <w:pStyle w:val="Heading3"/>
      </w:pPr>
      <w:bookmarkStart w:id="70" w:name="_Toc521641206"/>
      <w:r w:rsidRPr="007B1B63">
        <w:lastRenderedPageBreak/>
        <w:t>II.1.5</w:t>
      </w:r>
      <w:r w:rsidR="001E6FDA">
        <w:t>.</w:t>
      </w:r>
      <w:r w:rsidR="001E6FDA">
        <w:tab/>
      </w:r>
      <w:r w:rsidR="007D315E" w:rsidRPr="007B1B63">
        <w:t>Opis infrastruktury kolejowej i systemu sygnalizacji w miejscu poważnego wypadku –</w:t>
      </w:r>
      <w:r w:rsidR="009B4044" w:rsidRPr="007B1B63">
        <w:t xml:space="preserve"> </w:t>
      </w:r>
      <w:r w:rsidR="007D315E" w:rsidRPr="007B1B63">
        <w:t>typy torów, rozjazdów, urządzeń s.r.k., sygnalizacji, SHP</w:t>
      </w:r>
      <w:r w:rsidR="009B4044" w:rsidRPr="007B1B63">
        <w:t xml:space="preserve"> </w:t>
      </w:r>
      <w:r w:rsidR="007D315E" w:rsidRPr="007B1B63">
        <w:t>itp.</w:t>
      </w:r>
      <w:r w:rsidR="009B4044" w:rsidRPr="007B1B63">
        <w:t xml:space="preserve"> wraz z</w:t>
      </w:r>
      <w:r w:rsidR="00364DBF">
        <w:t> </w:t>
      </w:r>
      <w:r w:rsidR="009B4044" w:rsidRPr="007B1B63">
        <w:t xml:space="preserve">uwzględnieniem  </w:t>
      </w:r>
      <w:r w:rsidR="009B4044" w:rsidRPr="007B1B63">
        <w:tab/>
        <w:t>dotychczasowego przebiegu ich utrzymania</w:t>
      </w:r>
      <w:bookmarkEnd w:id="70"/>
    </w:p>
    <w:p w14:paraId="468A552D" w14:textId="52F787DD" w:rsidR="007C20CB" w:rsidRDefault="007045B6" w:rsidP="007C20CB">
      <w:pPr>
        <w:spacing w:before="120" w:after="100" w:afterAutospacing="1"/>
        <w:ind w:left="709"/>
        <w:jc w:val="both"/>
        <w:rPr>
          <w:rFonts w:ascii="Arial" w:hAnsi="Arial" w:cs="Arial"/>
          <w:i/>
        </w:rPr>
      </w:pPr>
      <w:r w:rsidRPr="00CB60A8">
        <w:rPr>
          <w:rFonts w:ascii="Arial" w:hAnsi="Arial" w:cs="Arial"/>
          <w:noProof/>
          <w:sz w:val="22"/>
          <w:u w:val="single"/>
          <w:lang w:val="en-US" w:eastAsia="zh-CN"/>
        </w:rPr>
        <mc:AlternateContent>
          <mc:Choice Requires="wps">
            <w:drawing>
              <wp:anchor distT="0" distB="0" distL="114300" distR="114300" simplePos="0" relativeHeight="251680768" behindDoc="0" locked="0" layoutInCell="1" allowOverlap="1" wp14:anchorId="52552FE4" wp14:editId="690EBA81">
                <wp:simplePos x="0" y="0"/>
                <wp:positionH relativeFrom="column">
                  <wp:posOffset>1898650</wp:posOffset>
                </wp:positionH>
                <wp:positionV relativeFrom="paragraph">
                  <wp:posOffset>234950</wp:posOffset>
                </wp:positionV>
                <wp:extent cx="1261745" cy="190500"/>
                <wp:effectExtent l="0" t="0" r="0" b="0"/>
                <wp:wrapNone/>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745" cy="190500"/>
                        </a:xfrm>
                        <a:prstGeom prst="rect">
                          <a:avLst/>
                        </a:prstGeom>
                        <a:solidFill>
                          <a:srgbClr val="FFFFFF"/>
                        </a:solidFill>
                        <a:ln w="9525">
                          <a:noFill/>
                          <a:miter lim="800000"/>
                          <a:headEnd/>
                          <a:tailEnd/>
                        </a:ln>
                      </wps:spPr>
                      <wps:txbx>
                        <w:txbxContent>
                          <w:p w14:paraId="7F0F278F" w14:textId="446A1AD2" w:rsidR="00F84D69" w:rsidRPr="00CB60A8" w:rsidRDefault="00F84D69">
                            <w:pPr>
                              <w:rPr>
                                <w:i/>
                                <w:color w:val="FF0000"/>
                                <w:sz w:val="12"/>
                                <w:szCs w:val="12"/>
                              </w:rPr>
                            </w:pPr>
                            <w:r w:rsidRPr="00CB60A8">
                              <w:rPr>
                                <w:i/>
                                <w:color w:val="FF0000"/>
                                <w:sz w:val="12"/>
                                <w:szCs w:val="12"/>
                              </w:rPr>
                              <w:t>Miejsce poważnego wypadku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552FE4" id="_x0000_t202" coordsize="21600,21600" o:spt="202" path="m,l,21600r21600,l21600,xe">
                <v:stroke joinstyle="miter"/>
                <v:path gradientshapeok="t" o:connecttype="rect"/>
              </v:shapetype>
              <v:shape id="Pole tekstowe 2" o:spid="_x0000_s1026" type="#_x0000_t202" style="position:absolute;left:0;text-align:left;margin-left:149.5pt;margin-top:18.5pt;width:99.3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" stroked="f">
                <v:textbox>
                  <w:txbxContent>
                    <w:p w14:paraId="7F0F278F" w14:textId="446A1AD2" w:rsidR="00F84D69" w:rsidRPr="00CB60A8" w:rsidRDefault="00F84D69">
                      <w:pPr>
                        <w:rPr>
                          <w:i/>
                          <w:color w:val="FF0000"/>
                          <w:sz w:val="12"/>
                          <w:szCs w:val="12"/>
                        </w:rPr>
                      </w:pPr>
                      <w:r w:rsidRPr="00CB60A8">
                        <w:rPr>
                          <w:i/>
                          <w:color w:val="FF0000"/>
                          <w:sz w:val="12"/>
                          <w:szCs w:val="12"/>
                        </w:rPr>
                        <w:t>Miejsce poważnego wypadku</w:t>
                      </w:r>
                    </w:p>
                  </w:txbxContent>
                </v:textbox>
              </v:shape>
            </w:pict>
          </mc:Fallback>
        </mc:AlternateContent>
      </w:r>
      <w:r>
        <w:rPr>
          <w:noProof/>
          <w:lang w:val="en-US" w:eastAsia="zh-CN"/>
        </w:rPr>
        <mc:AlternateContent>
          <mc:Choice Requires="wps">
            <w:drawing>
              <wp:anchor distT="0" distB="0" distL="114300" distR="114300" simplePos="0" relativeHeight="251676672" behindDoc="0" locked="0" layoutInCell="1" allowOverlap="1" wp14:anchorId="243B67BC" wp14:editId="16A6AB3C">
                <wp:simplePos x="0" y="0"/>
                <wp:positionH relativeFrom="column">
                  <wp:posOffset>1964690</wp:posOffset>
                </wp:positionH>
                <wp:positionV relativeFrom="paragraph">
                  <wp:posOffset>434340</wp:posOffset>
                </wp:positionV>
                <wp:extent cx="142875" cy="166370"/>
                <wp:effectExtent l="38100" t="0" r="28575" b="62230"/>
                <wp:wrapNone/>
                <wp:docPr id="4" name="Łącznik prosty ze strzałką 4"/>
                <wp:cNvGraphicFramePr/>
                <a:graphic xmlns:a="http://schemas.openxmlformats.org/drawingml/2006/main">
                  <a:graphicData uri="http://schemas.microsoft.com/office/word/2010/wordprocessingShape">
                    <wps:wsp>
                      <wps:cNvCnPr/>
                      <wps:spPr>
                        <a:xfrm flipH="1">
                          <a:off x="0" y="0"/>
                          <a:ext cx="142875" cy="16637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type w14:anchorId="0D6B3B20" id="_x0000_t32" coordsize="21600,21600" o:spt="32" o:oned="t" path="m,l21600,21600e" filled="f">
                <v:path arrowok="t" fillok="f" o:connecttype="none"/>
                <o:lock v:ext="edit" shapetype="t"/>
              </v:shapetype>
              <v:shape id="Łącznik prosty ze strzałką 4" o:spid="_x0000_s1026" type="#_x0000_t32" style="position:absolute;margin-left:154.7pt;margin-top:34.2pt;width:11.25pt;height:13.1pt;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" strokecolor="red" strokeweight="1.5pt">
                <v:stroke endarrow="open" joinstyle="miter"/>
              </v:shape>
            </w:pict>
          </mc:Fallback>
        </mc:AlternateContent>
      </w:r>
      <w:r>
        <w:rPr>
          <w:noProof/>
          <w:lang w:val="en-US" w:eastAsia="zh-CN"/>
        </w:rPr>
        <mc:AlternateContent>
          <mc:Choice Requires="wps">
            <w:drawing>
              <wp:anchor distT="0" distB="0" distL="114300" distR="114300" simplePos="0" relativeHeight="251678720" behindDoc="0" locked="0" layoutInCell="1" allowOverlap="1" wp14:anchorId="7F99B23A" wp14:editId="7D23FF86">
                <wp:simplePos x="0" y="0"/>
                <wp:positionH relativeFrom="column">
                  <wp:posOffset>4913630</wp:posOffset>
                </wp:positionH>
                <wp:positionV relativeFrom="paragraph">
                  <wp:posOffset>756285</wp:posOffset>
                </wp:positionV>
                <wp:extent cx="1057275" cy="566420"/>
                <wp:effectExtent l="0" t="0" r="28575" b="2413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66420"/>
                        </a:xfrm>
                        <a:prstGeom prst="rect">
                          <a:avLst/>
                        </a:prstGeom>
                        <a:solidFill>
                          <a:schemeClr val="bg2"/>
                        </a:solidFill>
                        <a:ln w="9525">
                          <a:solidFill>
                            <a:srgbClr val="000000"/>
                          </a:solidFill>
                          <a:miter lim="800000"/>
                          <a:headEnd/>
                          <a:tailEnd/>
                        </a:ln>
                      </wps:spPr>
                      <wps:txbx>
                        <w:txbxContent>
                          <w:p w14:paraId="71DA9FEF" w14:textId="0483DFAE" w:rsidR="00F84D69" w:rsidRPr="00CB60A8" w:rsidRDefault="00F84D69" w:rsidP="00CB60A8">
                            <w:pPr>
                              <w:shd w:val="clear" w:color="auto" w:fill="E5E3DF"/>
                              <w:rPr>
                                <w:rFonts w:ascii="Roboto" w:eastAsia="Times New Roman" w:hAnsi="Roboto" w:cs="Arial"/>
                                <w:color w:val="333333"/>
                                <w:sz w:val="18"/>
                                <w:szCs w:val="18"/>
                                <w:lang w:eastAsia="pl-PL"/>
                              </w:rPr>
                            </w:pPr>
                            <w:r w:rsidRPr="00CB60A8">
                              <w:rPr>
                                <w:rFonts w:ascii="Roboto" w:eastAsia="Times New Roman" w:hAnsi="Roboto" w:cs="Arial"/>
                                <w:color w:val="333333"/>
                                <w:sz w:val="18"/>
                                <w:szCs w:val="18"/>
                                <w:lang w:eastAsia="pl-PL"/>
                              </w:rPr>
                              <w:t>Szerokość geograficzna: 53,059832 N</w:t>
                            </w:r>
                          </w:p>
                          <w:p w14:paraId="6680BA47" w14:textId="5825FCF6" w:rsidR="00F84D69" w:rsidRPr="00CB60A8" w:rsidRDefault="00F84D69" w:rsidP="00CB60A8">
                            <w:pPr>
                              <w:shd w:val="clear" w:color="auto" w:fill="E5E3DF"/>
                              <w:rPr>
                                <w:rFonts w:ascii="Roboto" w:eastAsia="Times New Roman" w:hAnsi="Roboto" w:cs="Arial"/>
                                <w:color w:val="333333"/>
                                <w:sz w:val="18"/>
                                <w:szCs w:val="18"/>
                                <w:lang w:eastAsia="pl-PL"/>
                              </w:rPr>
                            </w:pPr>
                            <w:r w:rsidRPr="00CB60A8">
                              <w:rPr>
                                <w:rFonts w:ascii="Roboto" w:eastAsia="Times New Roman" w:hAnsi="Roboto" w:cs="Arial"/>
                                <w:color w:val="333333"/>
                                <w:sz w:val="18"/>
                                <w:szCs w:val="18"/>
                                <w:lang w:eastAsia="pl-PL"/>
                              </w:rPr>
                              <w:t>Długość geograficzna: 22,156387 E</w:t>
                            </w:r>
                            <w:r w:rsidRPr="00CB60A8">
                              <w:rPr>
                                <w:rFonts w:ascii="Roboto" w:eastAsia="Times New Roman" w:hAnsi="Roboto" w:cs="Arial"/>
                                <w:color w:val="333333"/>
                                <w:sz w:val="18"/>
                                <w:szCs w:val="18"/>
                                <w:lang w:eastAsia="pl-PL"/>
                              </w:rPr>
                              <w:br/>
                            </w:r>
                          </w:p>
                          <w:p w14:paraId="73771D74" w14:textId="77777777" w:rsidR="00F84D69" w:rsidRDefault="00F84D69" w:rsidP="00CB60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9B23A" id="_x0000_s1027" type="#_x0000_t202" style="position:absolute;left:0;text-align:left;margin-left:386.9pt;margin-top:59.55pt;width:83.25pt;height:4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" fillcolor="#e7e6e6 [3214]">
                <v:textbox>
                  <w:txbxContent>
                    <w:p w14:paraId="71DA9FEF" w14:textId="0483DFAE" w:rsidR="00F84D69" w:rsidRPr="00CB60A8" w:rsidRDefault="00F84D69" w:rsidP="00CB60A8">
                      <w:pPr>
                        <w:shd w:val="clear" w:color="auto" w:fill="E5E3DF"/>
                        <w:rPr>
                          <w:rFonts w:ascii="Roboto" w:eastAsia="Times New Roman" w:hAnsi="Roboto" w:cs="Arial"/>
                          <w:color w:val="333333"/>
                          <w:sz w:val="18"/>
                          <w:szCs w:val="18"/>
                          <w:lang w:eastAsia="pl-PL"/>
                        </w:rPr>
                      </w:pPr>
                      <w:r w:rsidRPr="00CB60A8">
                        <w:rPr>
                          <w:rFonts w:ascii="Roboto" w:eastAsia="Times New Roman" w:hAnsi="Roboto" w:cs="Arial"/>
                          <w:color w:val="333333"/>
                          <w:sz w:val="18"/>
                          <w:szCs w:val="18"/>
                          <w:lang w:eastAsia="pl-PL"/>
                        </w:rPr>
                        <w:t>Szerokość geograficzna: 53,059832 N</w:t>
                      </w:r>
                    </w:p>
                    <w:p w14:paraId="6680BA47" w14:textId="5825FCF6" w:rsidR="00F84D69" w:rsidRPr="00CB60A8" w:rsidRDefault="00F84D69" w:rsidP="00CB60A8">
                      <w:pPr>
                        <w:shd w:val="clear" w:color="auto" w:fill="E5E3DF"/>
                        <w:rPr>
                          <w:rFonts w:ascii="Roboto" w:eastAsia="Times New Roman" w:hAnsi="Roboto" w:cs="Arial"/>
                          <w:color w:val="333333"/>
                          <w:sz w:val="18"/>
                          <w:szCs w:val="18"/>
                          <w:lang w:eastAsia="pl-PL"/>
                        </w:rPr>
                      </w:pPr>
                      <w:r w:rsidRPr="00CB60A8">
                        <w:rPr>
                          <w:rFonts w:ascii="Roboto" w:eastAsia="Times New Roman" w:hAnsi="Roboto" w:cs="Arial"/>
                          <w:color w:val="333333"/>
                          <w:sz w:val="18"/>
                          <w:szCs w:val="18"/>
                          <w:lang w:eastAsia="pl-PL"/>
                        </w:rPr>
                        <w:t>Długość geograficzna: 22,156387 E</w:t>
                      </w:r>
                      <w:r w:rsidRPr="00CB60A8">
                        <w:rPr>
                          <w:rFonts w:ascii="Roboto" w:eastAsia="Times New Roman" w:hAnsi="Roboto" w:cs="Arial"/>
                          <w:color w:val="333333"/>
                          <w:sz w:val="18"/>
                          <w:szCs w:val="18"/>
                          <w:lang w:eastAsia="pl-PL"/>
                        </w:rPr>
                        <w:br/>
                      </w:r>
                    </w:p>
                    <w:p w14:paraId="73771D74" w14:textId="77777777" w:rsidR="00F84D69" w:rsidRDefault="00F84D69" w:rsidP="00CB60A8"/>
                  </w:txbxContent>
                </v:textbox>
              </v:shape>
            </w:pict>
          </mc:Fallback>
        </mc:AlternateContent>
      </w:r>
      <w:r w:rsidR="00CB60A8">
        <w:rPr>
          <w:noProof/>
        </w:rPr>
        <w:t xml:space="preserve"> </w:t>
      </w:r>
      <w:r w:rsidR="00CB60A8">
        <w:rPr>
          <w:noProof/>
          <w:lang w:val="en-US" w:eastAsia="zh-CN"/>
        </w:rPr>
        <w:drawing>
          <wp:inline distT="0" distB="0" distL="0" distR="0" wp14:anchorId="0BCD54C6" wp14:editId="7F262E30">
            <wp:extent cx="4333875" cy="2909481"/>
            <wp:effectExtent l="0" t="0" r="0" b="57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245" t="20907" r="22053" b="12343"/>
                    <a:stretch/>
                  </pic:blipFill>
                  <pic:spPr bwMode="auto">
                    <a:xfrm>
                      <a:off x="0" y="0"/>
                      <a:ext cx="4338166" cy="2912362"/>
                    </a:xfrm>
                    <a:prstGeom prst="rect">
                      <a:avLst/>
                    </a:prstGeom>
                    <a:ln>
                      <a:noFill/>
                    </a:ln>
                    <a:extLst>
                      <a:ext uri="{53640926-AAD7-44D8-BBD7-CCE9431645EC}">
                        <a14:shadowObscured xmlns:a14="http://schemas.microsoft.com/office/drawing/2010/main"/>
                      </a:ext>
                    </a:extLst>
                  </pic:spPr>
                </pic:pic>
              </a:graphicData>
            </a:graphic>
          </wp:inline>
        </w:drawing>
      </w:r>
      <w:r w:rsidR="007C20CB" w:rsidRPr="007C20CB">
        <w:rPr>
          <w:rFonts w:ascii="Arial" w:hAnsi="Arial" w:cs="Arial"/>
          <w:i/>
        </w:rPr>
        <w:t xml:space="preserve"> </w:t>
      </w:r>
    </w:p>
    <w:p w14:paraId="0DB170FC" w14:textId="43F27B96" w:rsidR="00CB60A8" w:rsidRDefault="007C20CB" w:rsidP="007C20CB">
      <w:pPr>
        <w:spacing w:before="120" w:after="100" w:afterAutospacing="1"/>
        <w:ind w:left="709"/>
        <w:jc w:val="both"/>
        <w:rPr>
          <w:noProof/>
        </w:rPr>
      </w:pPr>
      <w:r w:rsidRPr="00CB60A8">
        <w:rPr>
          <w:rFonts w:ascii="Arial" w:hAnsi="Arial" w:cs="Arial"/>
          <w:i/>
        </w:rPr>
        <w:t>Źródło: Google Maps</w:t>
      </w:r>
    </w:p>
    <w:p w14:paraId="6E122ECF" w14:textId="724B7D20" w:rsidR="00CB60A8" w:rsidRDefault="00CB60A8" w:rsidP="00364DBF">
      <w:pPr>
        <w:spacing w:before="120" w:after="100" w:afterAutospacing="1" w:line="276" w:lineRule="auto"/>
        <w:ind w:left="709"/>
        <w:jc w:val="both"/>
        <w:rPr>
          <w:rFonts w:ascii="Arial" w:hAnsi="Arial" w:cs="Arial"/>
          <w:sz w:val="22"/>
          <w:u w:val="single"/>
        </w:rPr>
      </w:pPr>
    </w:p>
    <w:p w14:paraId="73697FC9" w14:textId="7BD39CC9" w:rsidR="00CB60A8" w:rsidRPr="00CC59F5" w:rsidRDefault="007045B6" w:rsidP="00CC59F5">
      <w:pPr>
        <w:spacing w:before="120" w:after="100" w:afterAutospacing="1" w:line="276" w:lineRule="auto"/>
        <w:ind w:left="709"/>
        <w:jc w:val="both"/>
        <w:rPr>
          <w:rFonts w:ascii="Arial" w:hAnsi="Arial" w:cs="Arial"/>
          <w:i/>
        </w:rPr>
      </w:pPr>
      <w:r w:rsidRPr="00CB60A8">
        <w:rPr>
          <w:rFonts w:ascii="Arial" w:hAnsi="Arial" w:cs="Arial"/>
          <w:noProof/>
          <w:sz w:val="22"/>
          <w:u w:val="single"/>
          <w:lang w:val="en-US" w:eastAsia="zh-CN"/>
        </w:rPr>
        <mc:AlternateContent>
          <mc:Choice Requires="wps">
            <w:drawing>
              <wp:anchor distT="0" distB="0" distL="114300" distR="114300" simplePos="0" relativeHeight="251695104" behindDoc="0" locked="0" layoutInCell="1" allowOverlap="1" wp14:anchorId="4E3F158C" wp14:editId="13AF6ED2">
                <wp:simplePos x="0" y="0"/>
                <wp:positionH relativeFrom="column">
                  <wp:posOffset>868680</wp:posOffset>
                </wp:positionH>
                <wp:positionV relativeFrom="paragraph">
                  <wp:posOffset>1412240</wp:posOffset>
                </wp:positionV>
                <wp:extent cx="1123950" cy="190500"/>
                <wp:effectExtent l="0" t="0" r="0" b="0"/>
                <wp:wrapNone/>
                <wp:docPr id="2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90500"/>
                        </a:xfrm>
                        <a:prstGeom prst="rect">
                          <a:avLst/>
                        </a:prstGeom>
                        <a:blipFill>
                          <a:blip r:embed="rId15"/>
                          <a:tile tx="0" ty="0" sx="100000" sy="100000" flip="none" algn="tl"/>
                        </a:blipFill>
                        <a:ln w="9525">
                          <a:noFill/>
                          <a:miter lim="800000"/>
                          <a:headEnd/>
                          <a:tailEnd/>
                        </a:ln>
                      </wps:spPr>
                      <wps:txbx>
                        <w:txbxContent>
                          <w:p w14:paraId="50B94F54" w14:textId="7BA3B3A2" w:rsidR="00F84D69" w:rsidRPr="001201D2" w:rsidRDefault="00F84D69" w:rsidP="007C20CB">
                            <w:pPr>
                              <w:rPr>
                                <w:i/>
                                <w:color w:val="FFC000"/>
                                <w:sz w:val="12"/>
                                <w:szCs w:val="12"/>
                              </w:rPr>
                            </w:pPr>
                            <w:r w:rsidRPr="001201D2">
                              <w:rPr>
                                <w:i/>
                                <w:color w:val="FFC000"/>
                                <w:sz w:val="12"/>
                                <w:szCs w:val="12"/>
                              </w:rPr>
                              <w:t xml:space="preserve">Kierunek ruchu pociągu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F158C" id="_x0000_s1028" type="#_x0000_t202" style="position:absolute;left:0;text-align:left;margin-left:68.4pt;margin-top:111.2pt;width:88.5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" stroked="f">
                <v:fill r:id="rId16" o:title="" recolor="t" rotate="t" type="tile"/>
                <v:textbox>
                  <w:txbxContent>
                    <w:p w14:paraId="50B94F54" w14:textId="7BA3B3A2" w:rsidR="00F84D69" w:rsidRPr="001201D2" w:rsidRDefault="00F84D69" w:rsidP="007C20CB">
                      <w:pPr>
                        <w:rPr>
                          <w:i/>
                          <w:color w:val="FFC000"/>
                          <w:sz w:val="12"/>
                          <w:szCs w:val="12"/>
                        </w:rPr>
                      </w:pPr>
                      <w:r w:rsidRPr="001201D2">
                        <w:rPr>
                          <w:i/>
                          <w:color w:val="FFC000"/>
                          <w:sz w:val="12"/>
                          <w:szCs w:val="12"/>
                        </w:rPr>
                        <w:t xml:space="preserve">Kierunek ruchu pociągu </w:t>
                      </w:r>
                    </w:p>
                  </w:txbxContent>
                </v:textbox>
              </v:shape>
            </w:pict>
          </mc:Fallback>
        </mc:AlternateContent>
      </w:r>
      <w:r>
        <w:rPr>
          <w:noProof/>
          <w:lang w:val="en-US" w:eastAsia="zh-CN"/>
        </w:rPr>
        <mc:AlternateContent>
          <mc:Choice Requires="wps">
            <w:drawing>
              <wp:anchor distT="0" distB="0" distL="114300" distR="114300" simplePos="0" relativeHeight="251682816" behindDoc="0" locked="0" layoutInCell="1" allowOverlap="1" wp14:anchorId="4D9C2EA0" wp14:editId="0166FD1B">
                <wp:simplePos x="0" y="0"/>
                <wp:positionH relativeFrom="column">
                  <wp:posOffset>1898015</wp:posOffset>
                </wp:positionH>
                <wp:positionV relativeFrom="paragraph">
                  <wp:posOffset>1603375</wp:posOffset>
                </wp:positionV>
                <wp:extent cx="475615" cy="61595"/>
                <wp:effectExtent l="0" t="76200" r="635" b="52705"/>
                <wp:wrapNone/>
                <wp:docPr id="9" name="Łącznik prosty ze strzałką 9"/>
                <wp:cNvGraphicFramePr/>
                <a:graphic xmlns:a="http://schemas.openxmlformats.org/drawingml/2006/main">
                  <a:graphicData uri="http://schemas.microsoft.com/office/word/2010/wordprocessingShape">
                    <wps:wsp>
                      <wps:cNvCnPr/>
                      <wps:spPr>
                        <a:xfrm flipV="1">
                          <a:off x="0" y="0"/>
                          <a:ext cx="475615" cy="61595"/>
                        </a:xfrm>
                        <a:prstGeom prst="straightConnector1">
                          <a:avLst/>
                        </a:prstGeom>
                        <a:ln>
                          <a:solidFill>
                            <a:srgbClr val="FFC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3E557" id="Łącznik prosty ze strzałką 9" o:spid="_x0000_s1026" type="#_x0000_t32" style="position:absolute;margin-left:149.45pt;margin-top:126.25pt;width:37.45pt;height:4.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" strokecolor="#ffc000" strokeweight="1.5pt">
                <v:stroke endarrow="open" joinstyle="miter"/>
              </v:shape>
            </w:pict>
          </mc:Fallback>
        </mc:AlternateContent>
      </w:r>
      <w:r>
        <w:rPr>
          <w:noProof/>
          <w:lang w:val="en-US" w:eastAsia="zh-CN"/>
        </w:rPr>
        <mc:AlternateContent>
          <mc:Choice Requires="wps">
            <w:drawing>
              <wp:anchor distT="0" distB="0" distL="114300" distR="114300" simplePos="0" relativeHeight="251684864" behindDoc="0" locked="0" layoutInCell="1" allowOverlap="1" wp14:anchorId="103F083A" wp14:editId="7FFC24DC">
                <wp:simplePos x="0" y="0"/>
                <wp:positionH relativeFrom="column">
                  <wp:posOffset>2536190</wp:posOffset>
                </wp:positionH>
                <wp:positionV relativeFrom="paragraph">
                  <wp:posOffset>1701165</wp:posOffset>
                </wp:positionV>
                <wp:extent cx="156845" cy="485140"/>
                <wp:effectExtent l="57150" t="38100" r="33655" b="29210"/>
                <wp:wrapNone/>
                <wp:docPr id="10" name="Łącznik prosty ze strzałką 10"/>
                <wp:cNvGraphicFramePr/>
                <a:graphic xmlns:a="http://schemas.openxmlformats.org/drawingml/2006/main">
                  <a:graphicData uri="http://schemas.microsoft.com/office/word/2010/wordprocessingShape">
                    <wps:wsp>
                      <wps:cNvCnPr/>
                      <wps:spPr>
                        <a:xfrm flipH="1" flipV="1">
                          <a:off x="0" y="0"/>
                          <a:ext cx="156845" cy="485140"/>
                        </a:xfrm>
                        <a:prstGeom prst="straightConnector1">
                          <a:avLst/>
                        </a:prstGeom>
                        <a:ln w="19050">
                          <a:solidFill>
                            <a:srgbClr val="FFC000"/>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4829E" id="Łącznik prosty ze strzałką 10" o:spid="_x0000_s1026" type="#_x0000_t32" style="position:absolute;margin-left:199.7pt;margin-top:133.95pt;width:12.35pt;height:38.2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" strokecolor="#ffc000" strokeweight="1.5pt">
                <v:stroke endarrow="open" joinstyle="miter"/>
              </v:shape>
            </w:pict>
          </mc:Fallback>
        </mc:AlternateContent>
      </w:r>
      <w:r w:rsidR="009D1F53">
        <w:rPr>
          <w:noProof/>
          <w:lang w:val="en-US" w:eastAsia="zh-CN"/>
        </w:rPr>
        <mc:AlternateContent>
          <mc:Choice Requires="wps">
            <w:drawing>
              <wp:anchor distT="0" distB="0" distL="114300" distR="114300" simplePos="0" relativeHeight="251688960" behindDoc="0" locked="0" layoutInCell="1" allowOverlap="1" wp14:anchorId="34793C3C" wp14:editId="1C6BD17A">
                <wp:simplePos x="0" y="0"/>
                <wp:positionH relativeFrom="column">
                  <wp:posOffset>2495868</wp:posOffset>
                </wp:positionH>
                <wp:positionV relativeFrom="paragraph">
                  <wp:posOffset>1341438</wp:posOffset>
                </wp:positionV>
                <wp:extent cx="156210" cy="276225"/>
                <wp:effectExtent l="38100" t="0" r="34290" b="66675"/>
                <wp:wrapNone/>
                <wp:docPr id="12" name="Łącznik prosty ze strzałką 12"/>
                <wp:cNvGraphicFramePr/>
                <a:graphic xmlns:a="http://schemas.openxmlformats.org/drawingml/2006/main">
                  <a:graphicData uri="http://schemas.microsoft.com/office/word/2010/wordprocessingShape">
                    <wps:wsp>
                      <wps:cNvCnPr/>
                      <wps:spPr>
                        <a:xfrm flipH="1">
                          <a:off x="0" y="0"/>
                          <a:ext cx="156210" cy="276225"/>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8E36D" id="Łącznik prosty ze strzałką 12" o:spid="_x0000_s1026" type="#_x0000_t32" style="position:absolute;margin-left:196.55pt;margin-top:105.65pt;width:12.3pt;height:21.7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" strokecolor="red" strokeweight="1.5pt">
                <v:stroke endarrow="open" joinstyle="miter"/>
              </v:shape>
            </w:pict>
          </mc:Fallback>
        </mc:AlternateContent>
      </w:r>
      <w:r w:rsidR="009D1F53" w:rsidRPr="00CB60A8">
        <w:rPr>
          <w:rFonts w:ascii="Arial" w:hAnsi="Arial" w:cs="Arial"/>
          <w:noProof/>
          <w:sz w:val="22"/>
          <w:u w:val="single"/>
          <w:lang w:val="en-US" w:eastAsia="zh-CN"/>
        </w:rPr>
        <mc:AlternateContent>
          <mc:Choice Requires="wps">
            <w:drawing>
              <wp:anchor distT="0" distB="0" distL="114300" distR="114300" simplePos="0" relativeHeight="251686912" behindDoc="0" locked="0" layoutInCell="1" allowOverlap="1" wp14:anchorId="3924111B" wp14:editId="543F1903">
                <wp:simplePos x="0" y="0"/>
                <wp:positionH relativeFrom="column">
                  <wp:posOffset>2511743</wp:posOffset>
                </wp:positionH>
                <wp:positionV relativeFrom="paragraph">
                  <wp:posOffset>1115695</wp:posOffset>
                </wp:positionV>
                <wp:extent cx="1261745" cy="190500"/>
                <wp:effectExtent l="0" t="0" r="0" b="0"/>
                <wp:wrapNone/>
                <wp:docPr id="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745" cy="190500"/>
                        </a:xfrm>
                        <a:prstGeom prst="rect">
                          <a:avLst/>
                        </a:prstGeom>
                        <a:blipFill>
                          <a:blip r:embed="rId15"/>
                          <a:tile tx="0" ty="0" sx="100000" sy="100000" flip="none" algn="tl"/>
                        </a:blipFill>
                        <a:ln w="9525">
                          <a:noFill/>
                          <a:miter lim="800000"/>
                          <a:headEnd/>
                          <a:tailEnd/>
                        </a:ln>
                      </wps:spPr>
                      <wps:txbx>
                        <w:txbxContent>
                          <w:p w14:paraId="40C98AC6" w14:textId="77777777" w:rsidR="00F84D69" w:rsidRPr="00CB60A8" w:rsidRDefault="00F84D69" w:rsidP="00CB60A8">
                            <w:pPr>
                              <w:rPr>
                                <w:i/>
                                <w:color w:val="FF0000"/>
                                <w:sz w:val="12"/>
                                <w:szCs w:val="12"/>
                              </w:rPr>
                            </w:pPr>
                            <w:r w:rsidRPr="00CB60A8">
                              <w:rPr>
                                <w:i/>
                                <w:color w:val="FF0000"/>
                                <w:sz w:val="12"/>
                                <w:szCs w:val="12"/>
                              </w:rPr>
                              <w:t>Miejsce poważnego wypadku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4111B" id="_x0000_s1029" type="#_x0000_t202" style="position:absolute;left:0;text-align:left;margin-left:197.8pt;margin-top:87.85pt;width:99.3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" stroked="f">
                <v:fill r:id="rId16" o:title="" recolor="t" rotate="t" type="tile"/>
                <v:textbox>
                  <w:txbxContent>
                    <w:p w14:paraId="40C98AC6" w14:textId="77777777" w:rsidR="00F84D69" w:rsidRPr="00CB60A8" w:rsidRDefault="00F84D69" w:rsidP="00CB60A8">
                      <w:pPr>
                        <w:rPr>
                          <w:i/>
                          <w:color w:val="FF0000"/>
                          <w:sz w:val="12"/>
                          <w:szCs w:val="12"/>
                        </w:rPr>
                      </w:pPr>
                      <w:r w:rsidRPr="00CB60A8">
                        <w:rPr>
                          <w:i/>
                          <w:color w:val="FF0000"/>
                          <w:sz w:val="12"/>
                          <w:szCs w:val="12"/>
                        </w:rPr>
                        <w:t>Miejsce poważnego wypadku</w:t>
                      </w:r>
                    </w:p>
                  </w:txbxContent>
                </v:textbox>
              </v:shape>
            </w:pict>
          </mc:Fallback>
        </mc:AlternateContent>
      </w:r>
      <w:r w:rsidR="009D1F53" w:rsidRPr="00CB60A8">
        <w:rPr>
          <w:rFonts w:ascii="Arial" w:hAnsi="Arial" w:cs="Arial"/>
          <w:noProof/>
          <w:sz w:val="22"/>
          <w:u w:val="single"/>
          <w:lang w:val="en-US" w:eastAsia="zh-CN"/>
        </w:rPr>
        <mc:AlternateContent>
          <mc:Choice Requires="wps">
            <w:drawing>
              <wp:anchor distT="0" distB="0" distL="114300" distR="114300" simplePos="0" relativeHeight="251693056" behindDoc="0" locked="0" layoutInCell="1" allowOverlap="1" wp14:anchorId="71A1AAFE" wp14:editId="1554D2BF">
                <wp:simplePos x="0" y="0"/>
                <wp:positionH relativeFrom="column">
                  <wp:posOffset>2650490</wp:posOffset>
                </wp:positionH>
                <wp:positionV relativeFrom="paragraph">
                  <wp:posOffset>1703070</wp:posOffset>
                </wp:positionV>
                <wp:extent cx="1123950" cy="190500"/>
                <wp:effectExtent l="0" t="0" r="0" b="0"/>
                <wp:wrapNone/>
                <wp:docPr id="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90500"/>
                        </a:xfrm>
                        <a:prstGeom prst="rect">
                          <a:avLst/>
                        </a:prstGeom>
                        <a:blipFill>
                          <a:blip r:embed="rId15"/>
                          <a:tile tx="0" ty="0" sx="100000" sy="100000" flip="none" algn="tl"/>
                        </a:blipFill>
                        <a:ln w="9525">
                          <a:noFill/>
                          <a:miter lim="800000"/>
                          <a:headEnd/>
                          <a:tailEnd/>
                        </a:ln>
                      </wps:spPr>
                      <wps:txbx>
                        <w:txbxContent>
                          <w:p w14:paraId="506BCA0B" w14:textId="4B9A450F" w:rsidR="00F84D69" w:rsidRPr="001201D2" w:rsidRDefault="00F84D69" w:rsidP="00CB60A8">
                            <w:pPr>
                              <w:rPr>
                                <w:i/>
                                <w:color w:val="FFC000"/>
                                <w:sz w:val="12"/>
                                <w:szCs w:val="12"/>
                              </w:rPr>
                            </w:pPr>
                            <w:r w:rsidRPr="001201D2">
                              <w:rPr>
                                <w:i/>
                                <w:color w:val="FFC000"/>
                                <w:sz w:val="12"/>
                                <w:szCs w:val="12"/>
                              </w:rPr>
                              <w:t>Kierunek ruchu samochodu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1AAFE" id="_x0000_s1030" type="#_x0000_t202" style="position:absolute;left:0;text-align:left;margin-left:208.7pt;margin-top:134.1pt;width:88.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" stroked="f">
                <v:fill r:id="rId16" o:title="" recolor="t" rotate="t" type="tile"/>
                <v:textbox>
                  <w:txbxContent>
                    <w:p w14:paraId="506BCA0B" w14:textId="4B9A450F" w:rsidR="00F84D69" w:rsidRPr="001201D2" w:rsidRDefault="00F84D69" w:rsidP="00CB60A8">
                      <w:pPr>
                        <w:rPr>
                          <w:i/>
                          <w:color w:val="FFC000"/>
                          <w:sz w:val="12"/>
                          <w:szCs w:val="12"/>
                        </w:rPr>
                      </w:pPr>
                      <w:r w:rsidRPr="001201D2">
                        <w:rPr>
                          <w:i/>
                          <w:color w:val="FFC000"/>
                          <w:sz w:val="12"/>
                          <w:szCs w:val="12"/>
                        </w:rPr>
                        <w:t>Kierunek ruchu samochodu</w:t>
                      </w:r>
                    </w:p>
                  </w:txbxContent>
                </v:textbox>
              </v:shape>
            </w:pict>
          </mc:Fallback>
        </mc:AlternateContent>
      </w:r>
      <w:r w:rsidR="00CB60A8">
        <w:rPr>
          <w:noProof/>
          <w:lang w:val="en-US" w:eastAsia="zh-CN"/>
        </w:rPr>
        <w:drawing>
          <wp:inline distT="0" distB="0" distL="0" distR="0" wp14:anchorId="529637F5" wp14:editId="5A612E0A">
            <wp:extent cx="4373743" cy="3000375"/>
            <wp:effectExtent l="0" t="0" r="825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918" t="15604" r="9657" b="15586"/>
                    <a:stretch/>
                  </pic:blipFill>
                  <pic:spPr bwMode="auto">
                    <a:xfrm>
                      <a:off x="0" y="0"/>
                      <a:ext cx="4380474" cy="3004992"/>
                    </a:xfrm>
                    <a:prstGeom prst="rect">
                      <a:avLst/>
                    </a:prstGeom>
                    <a:ln>
                      <a:noFill/>
                    </a:ln>
                    <a:extLst>
                      <a:ext uri="{53640926-AAD7-44D8-BBD7-CCE9431645EC}">
                        <a14:shadowObscured xmlns:a14="http://schemas.microsoft.com/office/drawing/2010/main"/>
                      </a:ext>
                    </a:extLst>
                  </pic:spPr>
                </pic:pic>
              </a:graphicData>
            </a:graphic>
          </wp:inline>
        </w:drawing>
      </w:r>
      <w:r w:rsidR="007C20CB">
        <w:rPr>
          <w:rFonts w:ascii="Arial" w:hAnsi="Arial" w:cs="Arial"/>
        </w:rPr>
        <w:t xml:space="preserve">                                                                                                             </w:t>
      </w:r>
      <w:r w:rsidR="007C20CB" w:rsidRPr="00CB60A8">
        <w:rPr>
          <w:rFonts w:ascii="Arial" w:hAnsi="Arial" w:cs="Arial"/>
          <w:i/>
        </w:rPr>
        <w:t>Źródło: Google Maps</w:t>
      </w:r>
      <w:r w:rsidR="00BD2401">
        <w:rPr>
          <w:rFonts w:ascii="Arial" w:hAnsi="Arial" w:cs="Arial"/>
          <w:i/>
        </w:rPr>
        <w:t xml:space="preserve"> (zdjęcie satelitarne)</w:t>
      </w:r>
    </w:p>
    <w:p w14:paraId="1471E22B" w14:textId="6D490448" w:rsidR="007B1B63" w:rsidRPr="007B1B63" w:rsidRDefault="007B1B63" w:rsidP="00364DBF">
      <w:pPr>
        <w:spacing w:before="120" w:after="100" w:afterAutospacing="1" w:line="276" w:lineRule="auto"/>
        <w:ind w:left="709"/>
        <w:jc w:val="both"/>
        <w:rPr>
          <w:rFonts w:ascii="Arial" w:hAnsi="Arial" w:cs="Arial"/>
          <w:sz w:val="22"/>
          <w:u w:val="single"/>
        </w:rPr>
      </w:pPr>
      <w:r w:rsidRPr="007B1B63">
        <w:rPr>
          <w:rFonts w:ascii="Arial" w:hAnsi="Arial" w:cs="Arial"/>
          <w:sz w:val="22"/>
          <w:u w:val="single"/>
        </w:rPr>
        <w:t>Opis infrastruktury kolejowej – tor szlakowy:</w:t>
      </w:r>
      <w:r w:rsidR="00CB60A8" w:rsidRPr="00CB60A8">
        <w:rPr>
          <w:rFonts w:ascii="Arial" w:hAnsi="Arial" w:cs="Arial"/>
          <w:noProof/>
          <w:sz w:val="22"/>
          <w:u w:val="single"/>
        </w:rPr>
        <w:t xml:space="preserve"> </w:t>
      </w:r>
    </w:p>
    <w:p w14:paraId="0817F023" w14:textId="69379419" w:rsidR="007B1B63" w:rsidRPr="007B1B63" w:rsidRDefault="007B1B63" w:rsidP="007B1B63">
      <w:pPr>
        <w:spacing w:after="0" w:line="276" w:lineRule="auto"/>
        <w:ind w:left="708"/>
        <w:jc w:val="both"/>
        <w:rPr>
          <w:rFonts w:ascii="Arial" w:hAnsi="Arial" w:cs="Arial"/>
          <w:sz w:val="22"/>
        </w:rPr>
      </w:pPr>
      <w:r w:rsidRPr="007B1B63">
        <w:rPr>
          <w:rFonts w:ascii="Arial" w:hAnsi="Arial" w:cs="Arial"/>
          <w:sz w:val="22"/>
        </w:rPr>
        <w:t>Linia kolejowa nr 036  Ostrołęka – Łapy,</w:t>
      </w:r>
    </w:p>
    <w:p w14:paraId="31698482" w14:textId="1AF175FA" w:rsidR="007B1B63" w:rsidRPr="007B1B63" w:rsidRDefault="007B1B63" w:rsidP="007B1B63">
      <w:pPr>
        <w:spacing w:after="0" w:line="276" w:lineRule="auto"/>
        <w:ind w:left="708"/>
        <w:jc w:val="both"/>
        <w:rPr>
          <w:rFonts w:ascii="Arial" w:hAnsi="Arial" w:cs="Arial"/>
          <w:sz w:val="22"/>
        </w:rPr>
      </w:pPr>
      <w:r w:rsidRPr="007B1B63">
        <w:rPr>
          <w:rFonts w:ascii="Arial" w:hAnsi="Arial" w:cs="Arial"/>
          <w:sz w:val="22"/>
        </w:rPr>
        <w:t xml:space="preserve">jest linią jednotorową, pierwszorzędną, niezelektryfikowaną, normalnotorową. Od roku 2000 ruch pociągów na odcinku Śniadowo – Łapy został zawieszony, od roku 2008 odcinek linii od </w:t>
      </w:r>
      <w:r w:rsidRPr="007B1B63">
        <w:rPr>
          <w:rFonts w:ascii="Arial" w:hAnsi="Arial" w:cs="Arial"/>
          <w:sz w:val="22"/>
        </w:rPr>
        <w:lastRenderedPageBreak/>
        <w:t>stacji Sokoły do stacji Łapy jest dostępny dla przewoźników, na pozostałym odcinku linia  jest zamknięta dla ruchu pociągów z uwagi na trwające roboty modernizacyjne.</w:t>
      </w:r>
    </w:p>
    <w:p w14:paraId="380D4339" w14:textId="77777777" w:rsidR="007B1B63" w:rsidRDefault="007B1B63" w:rsidP="007B1B63">
      <w:pPr>
        <w:spacing w:after="0" w:line="276" w:lineRule="auto"/>
        <w:ind w:left="708"/>
        <w:jc w:val="both"/>
        <w:rPr>
          <w:rFonts w:ascii="Arial" w:hAnsi="Arial" w:cs="Arial"/>
          <w:sz w:val="22"/>
        </w:rPr>
      </w:pPr>
      <w:r w:rsidRPr="007B1B63">
        <w:rPr>
          <w:rFonts w:ascii="Arial" w:hAnsi="Arial" w:cs="Arial"/>
          <w:sz w:val="22"/>
        </w:rPr>
        <w:t xml:space="preserve">      – szlak jednotorowy  ……….........Śniadowo – Łapy,</w:t>
      </w:r>
    </w:p>
    <w:p w14:paraId="6FD8ACEF" w14:textId="77777777" w:rsidR="007B1B63" w:rsidRDefault="007B1B63" w:rsidP="007B1B63">
      <w:pPr>
        <w:spacing w:after="0" w:line="276" w:lineRule="auto"/>
        <w:ind w:left="708"/>
        <w:jc w:val="both"/>
        <w:rPr>
          <w:rFonts w:ascii="Arial" w:hAnsi="Arial" w:cs="Arial"/>
          <w:sz w:val="22"/>
        </w:rPr>
      </w:pPr>
      <w:r>
        <w:rPr>
          <w:rFonts w:ascii="Arial" w:hAnsi="Arial" w:cs="Arial"/>
          <w:sz w:val="22"/>
        </w:rPr>
        <w:t xml:space="preserve">      – t</w:t>
      </w:r>
      <w:r w:rsidRPr="007B1B63">
        <w:rPr>
          <w:rFonts w:ascii="Arial" w:hAnsi="Arial" w:cs="Arial"/>
          <w:sz w:val="22"/>
        </w:rPr>
        <w:t>or szlakowy …………………..   nr 1, rok modernizacji – 2017 (prace nie zakończone)</w:t>
      </w:r>
      <w:r>
        <w:rPr>
          <w:rFonts w:ascii="Arial" w:hAnsi="Arial" w:cs="Arial"/>
          <w:sz w:val="22"/>
        </w:rPr>
        <w:t>,</w:t>
      </w:r>
    </w:p>
    <w:p w14:paraId="666F34BF" w14:textId="77777777" w:rsidR="007B1B63" w:rsidRDefault="007B1B63" w:rsidP="00A75805">
      <w:pPr>
        <w:spacing w:after="0" w:line="276" w:lineRule="auto"/>
        <w:ind w:left="708"/>
        <w:jc w:val="both"/>
        <w:rPr>
          <w:rFonts w:ascii="Arial" w:hAnsi="Arial" w:cs="Arial"/>
          <w:sz w:val="22"/>
        </w:rPr>
      </w:pPr>
      <w:r w:rsidRPr="007B1B63">
        <w:rPr>
          <w:rFonts w:ascii="Arial" w:hAnsi="Arial" w:cs="Arial"/>
          <w:sz w:val="22"/>
        </w:rPr>
        <w:t xml:space="preserve">      –</w:t>
      </w:r>
      <w:r w:rsidR="00A75805">
        <w:rPr>
          <w:rFonts w:ascii="Arial" w:hAnsi="Arial" w:cs="Arial"/>
          <w:sz w:val="22"/>
        </w:rPr>
        <w:t xml:space="preserve"> s</w:t>
      </w:r>
      <w:r w:rsidRPr="007B1B63">
        <w:rPr>
          <w:rFonts w:ascii="Arial" w:hAnsi="Arial" w:cs="Arial"/>
          <w:sz w:val="22"/>
        </w:rPr>
        <w:t>tan techniczny toru …………..  nie miał wpływu na powstanie</w:t>
      </w:r>
      <w:r w:rsidR="00A75805">
        <w:rPr>
          <w:rFonts w:ascii="Arial" w:hAnsi="Arial" w:cs="Arial"/>
          <w:sz w:val="22"/>
        </w:rPr>
        <w:t xml:space="preserve"> </w:t>
      </w:r>
      <w:r w:rsidRPr="007B1B63">
        <w:rPr>
          <w:rFonts w:ascii="Arial" w:hAnsi="Arial" w:cs="Arial"/>
          <w:sz w:val="22"/>
        </w:rPr>
        <w:t>poważnego wypadku,</w:t>
      </w:r>
      <w:r w:rsidRPr="007B1B63">
        <w:rPr>
          <w:rFonts w:ascii="Arial" w:hAnsi="Arial" w:cs="Arial"/>
          <w:sz w:val="22"/>
        </w:rPr>
        <w:br/>
        <w:t xml:space="preserve">Pochylenie toru: spadek od km 36,920 do km 37,170 – 8,4 ‰,  łuk prawy od km 36,110 do km 37,140.      </w:t>
      </w:r>
    </w:p>
    <w:p w14:paraId="53478131" w14:textId="77777777" w:rsidR="00A75805" w:rsidRPr="007B1B63" w:rsidRDefault="00A75805" w:rsidP="007B1B63">
      <w:pPr>
        <w:spacing w:after="0" w:line="276" w:lineRule="auto"/>
        <w:ind w:left="708"/>
        <w:jc w:val="both"/>
        <w:rPr>
          <w:rFonts w:ascii="Arial" w:hAnsi="Arial" w:cs="Arial"/>
          <w:sz w:val="22"/>
        </w:rPr>
      </w:pPr>
    </w:p>
    <w:p w14:paraId="79340DAA" w14:textId="77777777" w:rsidR="007B1B63" w:rsidRDefault="007B1B63" w:rsidP="00364DBF">
      <w:pPr>
        <w:spacing w:before="120" w:after="120" w:line="276" w:lineRule="auto"/>
        <w:ind w:left="709"/>
        <w:jc w:val="both"/>
        <w:rPr>
          <w:rFonts w:ascii="Arial" w:hAnsi="Arial" w:cs="Arial"/>
          <w:sz w:val="22"/>
          <w:u w:val="single"/>
        </w:rPr>
      </w:pPr>
      <w:r w:rsidRPr="00A75805">
        <w:rPr>
          <w:rFonts w:ascii="Arial" w:hAnsi="Arial" w:cs="Arial"/>
          <w:sz w:val="22"/>
          <w:u w:val="single"/>
        </w:rPr>
        <w:t>Opis infrastruktury kolejowej – przejazd kolejowo-drogowy:</w:t>
      </w:r>
    </w:p>
    <w:p w14:paraId="754BBF22" w14:textId="77777777" w:rsidR="007B1B63" w:rsidRPr="00A75805" w:rsidRDefault="007B1B63" w:rsidP="00A75805">
      <w:pPr>
        <w:spacing w:after="0" w:line="276" w:lineRule="auto"/>
        <w:ind w:left="708"/>
        <w:rPr>
          <w:rFonts w:ascii="Arial" w:hAnsi="Arial" w:cs="Arial"/>
          <w:sz w:val="22"/>
        </w:rPr>
      </w:pPr>
      <w:r w:rsidRPr="00A75805">
        <w:rPr>
          <w:rFonts w:ascii="Arial" w:hAnsi="Arial" w:cs="Arial"/>
          <w:sz w:val="22"/>
        </w:rPr>
        <w:t xml:space="preserve">Dane o drodze/ulicy: </w:t>
      </w:r>
    </w:p>
    <w:p w14:paraId="75F07209" w14:textId="77777777" w:rsidR="007B1B63" w:rsidRDefault="00A75805" w:rsidP="00A75805">
      <w:pPr>
        <w:spacing w:after="0" w:line="276" w:lineRule="auto"/>
        <w:ind w:left="708"/>
        <w:rPr>
          <w:rFonts w:ascii="Arial" w:hAnsi="Arial" w:cs="Arial"/>
          <w:sz w:val="22"/>
        </w:rPr>
      </w:pPr>
      <w:r>
        <w:rPr>
          <w:rFonts w:ascii="Arial" w:hAnsi="Arial" w:cs="Arial"/>
          <w:sz w:val="22"/>
        </w:rPr>
        <w:t xml:space="preserve">    </w:t>
      </w:r>
      <w:r w:rsidR="007B1B63" w:rsidRPr="00A75805">
        <w:rPr>
          <w:rFonts w:ascii="Arial" w:hAnsi="Arial" w:cs="Arial"/>
          <w:sz w:val="22"/>
        </w:rPr>
        <w:t xml:space="preserve"> - droga publiczna,</w:t>
      </w:r>
      <w:r w:rsidR="007B1B63" w:rsidRPr="00A75805">
        <w:rPr>
          <w:rFonts w:ascii="Arial" w:hAnsi="Arial" w:cs="Arial"/>
          <w:sz w:val="22"/>
        </w:rPr>
        <w:br/>
        <w:t xml:space="preserve">     - kategoria: krajowa,</w:t>
      </w:r>
      <w:r w:rsidR="007B1B63" w:rsidRPr="00A75805">
        <w:rPr>
          <w:rFonts w:ascii="Arial" w:hAnsi="Arial" w:cs="Arial"/>
          <w:sz w:val="22"/>
        </w:rPr>
        <w:br/>
        <w:t xml:space="preserve">     - ilość pasm ruchu: 1, jezdnia dwukierunkowa,</w:t>
      </w:r>
      <w:r w:rsidR="007B1B63" w:rsidRPr="00A75805">
        <w:rPr>
          <w:rFonts w:ascii="Arial" w:hAnsi="Arial" w:cs="Arial"/>
          <w:sz w:val="22"/>
        </w:rPr>
        <w:br/>
        <w:t xml:space="preserve">     - nazwa i nr drogi: Łomża - Zambrów nr 63.</w:t>
      </w:r>
    </w:p>
    <w:p w14:paraId="2453B8AF" w14:textId="77777777" w:rsidR="00A75805" w:rsidRPr="00A75805" w:rsidRDefault="00A75805" w:rsidP="00A75805">
      <w:pPr>
        <w:spacing w:after="0" w:line="276" w:lineRule="auto"/>
        <w:ind w:left="708"/>
        <w:rPr>
          <w:rFonts w:ascii="Arial" w:hAnsi="Arial" w:cs="Arial"/>
          <w:sz w:val="22"/>
        </w:rPr>
      </w:pPr>
    </w:p>
    <w:p w14:paraId="3AE0DD54" w14:textId="77777777" w:rsidR="00A75805" w:rsidRDefault="007B1B63" w:rsidP="0039643D">
      <w:pPr>
        <w:spacing w:after="0" w:line="276" w:lineRule="auto"/>
        <w:ind w:left="709"/>
        <w:rPr>
          <w:rFonts w:ascii="Arial" w:hAnsi="Arial" w:cs="Arial"/>
          <w:sz w:val="22"/>
        </w:rPr>
      </w:pPr>
      <w:r w:rsidRPr="00A75805">
        <w:rPr>
          <w:rFonts w:ascii="Arial" w:hAnsi="Arial" w:cs="Arial"/>
          <w:sz w:val="22"/>
        </w:rPr>
        <w:t>Warunki techniczne przejazdu:</w:t>
      </w:r>
      <w:r>
        <w:rPr>
          <w:rFonts w:ascii="Arial" w:hAnsi="Arial" w:cs="Arial"/>
        </w:rPr>
        <w:br/>
      </w:r>
      <w:r w:rsidR="00A75805" w:rsidRPr="00A75805">
        <w:rPr>
          <w:rFonts w:ascii="Arial" w:hAnsi="Arial" w:cs="Arial"/>
          <w:sz w:val="22"/>
        </w:rPr>
        <w:t xml:space="preserve">    </w:t>
      </w:r>
      <w:r w:rsidRPr="00A75805">
        <w:rPr>
          <w:rFonts w:ascii="Arial" w:hAnsi="Arial" w:cs="Arial"/>
          <w:sz w:val="22"/>
        </w:rPr>
        <w:t>-   ogólna długość przejazdu: 11,5 m;</w:t>
      </w:r>
      <w:r w:rsidRPr="00A75805">
        <w:rPr>
          <w:rFonts w:ascii="Arial" w:hAnsi="Arial" w:cs="Arial"/>
          <w:sz w:val="22"/>
        </w:rPr>
        <w:br/>
      </w:r>
      <w:r w:rsidR="00A75805">
        <w:rPr>
          <w:rFonts w:ascii="Arial" w:hAnsi="Arial" w:cs="Arial"/>
          <w:sz w:val="22"/>
        </w:rPr>
        <w:t xml:space="preserve">    </w:t>
      </w:r>
      <w:r w:rsidRPr="00A75805">
        <w:rPr>
          <w:rFonts w:ascii="Arial" w:hAnsi="Arial" w:cs="Arial"/>
          <w:sz w:val="22"/>
        </w:rPr>
        <w:t>-   pochylenie podłużne drogi na dojeździe: z lewej strony 1 % wzniesienia;</w:t>
      </w:r>
    </w:p>
    <w:p w14:paraId="5F97AB7E" w14:textId="77777777" w:rsidR="00A75805" w:rsidRDefault="00A75805" w:rsidP="0039643D">
      <w:pPr>
        <w:spacing w:after="0" w:line="276" w:lineRule="auto"/>
        <w:ind w:left="709"/>
        <w:rPr>
          <w:rFonts w:ascii="Arial" w:hAnsi="Arial" w:cs="Arial"/>
          <w:sz w:val="22"/>
        </w:rPr>
      </w:pPr>
      <w:r>
        <w:rPr>
          <w:rFonts w:ascii="Arial" w:hAnsi="Arial" w:cs="Arial"/>
          <w:sz w:val="22"/>
        </w:rPr>
        <w:t xml:space="preserve">    </w:t>
      </w:r>
      <w:r w:rsidR="007B1B63" w:rsidRPr="00A75805">
        <w:rPr>
          <w:rFonts w:ascii="Arial" w:hAnsi="Arial" w:cs="Arial"/>
          <w:sz w:val="22"/>
        </w:rPr>
        <w:t>-   pochylenie podłużne drogi na dojeździe: z prawej strony 0 %;</w:t>
      </w:r>
    </w:p>
    <w:p w14:paraId="589AE1A8" w14:textId="77777777" w:rsidR="007B1B63" w:rsidRDefault="00A75805" w:rsidP="0039643D">
      <w:pPr>
        <w:spacing w:after="0" w:line="276" w:lineRule="auto"/>
        <w:ind w:left="709"/>
        <w:rPr>
          <w:rFonts w:ascii="Arial" w:hAnsi="Arial" w:cs="Arial"/>
          <w:sz w:val="22"/>
        </w:rPr>
      </w:pPr>
      <w:r>
        <w:rPr>
          <w:rFonts w:ascii="Arial" w:hAnsi="Arial" w:cs="Arial"/>
          <w:sz w:val="22"/>
        </w:rPr>
        <w:t xml:space="preserve">    </w:t>
      </w:r>
      <w:r w:rsidR="007B1B63" w:rsidRPr="00A75805">
        <w:rPr>
          <w:rFonts w:ascii="Arial" w:hAnsi="Arial" w:cs="Arial"/>
          <w:sz w:val="22"/>
        </w:rPr>
        <w:t>-   szerokość jezdni drogi na przejeździe: 9,0 m;</w:t>
      </w:r>
      <w:r w:rsidR="007B1B63" w:rsidRPr="00A75805">
        <w:rPr>
          <w:rFonts w:ascii="Arial" w:hAnsi="Arial" w:cs="Arial"/>
          <w:sz w:val="22"/>
        </w:rPr>
        <w:br/>
      </w:r>
      <w:r>
        <w:rPr>
          <w:rFonts w:ascii="Arial" w:hAnsi="Arial" w:cs="Arial"/>
          <w:sz w:val="22"/>
        </w:rPr>
        <w:t xml:space="preserve">    </w:t>
      </w:r>
      <w:r w:rsidR="007B1B63" w:rsidRPr="00A75805">
        <w:rPr>
          <w:rFonts w:ascii="Arial" w:hAnsi="Arial" w:cs="Arial"/>
          <w:sz w:val="22"/>
        </w:rPr>
        <w:t>-   szerokość dojazdu w koronie – 10,0 m.</w:t>
      </w:r>
      <w:r w:rsidR="007B1B63" w:rsidRPr="00A75805">
        <w:rPr>
          <w:rFonts w:ascii="Arial" w:hAnsi="Arial" w:cs="Arial"/>
          <w:sz w:val="22"/>
        </w:rPr>
        <w:br/>
      </w:r>
      <w:r>
        <w:rPr>
          <w:rFonts w:ascii="Arial" w:hAnsi="Arial" w:cs="Arial"/>
          <w:sz w:val="22"/>
        </w:rPr>
        <w:t xml:space="preserve">    </w:t>
      </w:r>
      <w:r w:rsidR="007B1B63" w:rsidRPr="00A75805">
        <w:rPr>
          <w:rFonts w:ascii="Arial" w:hAnsi="Arial" w:cs="Arial"/>
          <w:sz w:val="22"/>
        </w:rPr>
        <w:t>-   długość odcinka prostego drogi z każdej strony toru:</w:t>
      </w:r>
      <w:r w:rsidR="007B1B63" w:rsidRPr="00A75805">
        <w:rPr>
          <w:rFonts w:ascii="Arial" w:hAnsi="Arial" w:cs="Arial"/>
          <w:sz w:val="22"/>
        </w:rPr>
        <w:br/>
        <w:t xml:space="preserve">    </w:t>
      </w:r>
      <w:r>
        <w:rPr>
          <w:rFonts w:ascii="Arial" w:hAnsi="Arial" w:cs="Arial"/>
          <w:sz w:val="22"/>
        </w:rPr>
        <w:t xml:space="preserve">    </w:t>
      </w:r>
      <w:r w:rsidR="007B1B63" w:rsidRPr="00A75805">
        <w:rPr>
          <w:rFonts w:ascii="Arial" w:hAnsi="Arial" w:cs="Arial"/>
          <w:sz w:val="22"/>
        </w:rPr>
        <w:t>strona lewa 500 m, strona prawa 450 m;</w:t>
      </w:r>
      <w:r w:rsidR="007B1B63" w:rsidRPr="00A75805">
        <w:rPr>
          <w:rFonts w:ascii="Arial" w:hAnsi="Arial" w:cs="Arial"/>
          <w:sz w:val="22"/>
        </w:rPr>
        <w:br/>
      </w:r>
      <w:r>
        <w:rPr>
          <w:rFonts w:ascii="Arial" w:hAnsi="Arial" w:cs="Arial"/>
          <w:sz w:val="22"/>
        </w:rPr>
        <w:t xml:space="preserve">    </w:t>
      </w:r>
      <w:r w:rsidR="007B1B63" w:rsidRPr="00A75805">
        <w:rPr>
          <w:rFonts w:ascii="Arial" w:hAnsi="Arial" w:cs="Arial"/>
          <w:sz w:val="22"/>
        </w:rPr>
        <w:t>-   kąt skrzyżowania ulicy z torami kolejowymi: 90º;</w:t>
      </w:r>
    </w:p>
    <w:p w14:paraId="64CDFCDD" w14:textId="77777777" w:rsidR="00A75805" w:rsidRPr="00A75805" w:rsidRDefault="00A75805" w:rsidP="00A75805">
      <w:pPr>
        <w:spacing w:after="0"/>
        <w:ind w:left="709"/>
        <w:rPr>
          <w:rFonts w:ascii="Arial" w:hAnsi="Arial" w:cs="Arial"/>
          <w:sz w:val="22"/>
        </w:rPr>
      </w:pPr>
    </w:p>
    <w:p w14:paraId="4D6A9BBA" w14:textId="77777777" w:rsidR="007B1B63" w:rsidRPr="00A75805" w:rsidRDefault="007B1B63" w:rsidP="0039643D">
      <w:pPr>
        <w:spacing w:line="276" w:lineRule="auto"/>
        <w:ind w:left="709"/>
        <w:jc w:val="both"/>
        <w:rPr>
          <w:rFonts w:ascii="Arial" w:hAnsi="Arial" w:cs="Arial"/>
          <w:sz w:val="22"/>
        </w:rPr>
      </w:pPr>
      <w:r w:rsidRPr="00A75805">
        <w:rPr>
          <w:rFonts w:ascii="Arial" w:hAnsi="Arial" w:cs="Arial"/>
          <w:sz w:val="22"/>
        </w:rPr>
        <w:t>Przejazd kolejowo-drogowy kategorii „A” (z zawieszoną obsługą) zlokalizowany jest w km 37,119 linii 36. Od roku 2000 ruch pociągów na odcinku Śniadowo – Łapy został zawieszony.</w:t>
      </w:r>
    </w:p>
    <w:p w14:paraId="0DE50890" w14:textId="77777777" w:rsidR="007B1B63" w:rsidRPr="00A75805" w:rsidRDefault="007B1B63" w:rsidP="0039643D">
      <w:pPr>
        <w:spacing w:line="276" w:lineRule="auto"/>
        <w:ind w:left="709"/>
        <w:jc w:val="both"/>
        <w:rPr>
          <w:rFonts w:ascii="Arial" w:hAnsi="Arial" w:cs="Arial"/>
          <w:sz w:val="22"/>
        </w:rPr>
      </w:pPr>
      <w:r w:rsidRPr="00A75805">
        <w:rPr>
          <w:rFonts w:ascii="Arial" w:hAnsi="Arial" w:cs="Arial"/>
          <w:sz w:val="22"/>
        </w:rPr>
        <w:t>W styczniu 2007r. w związku z planowanym przywróceniem ruchu pociągów na linii Ostrołęka – Łapy PKP PLK S.A. Zakład Linii Kolejowych w Białymstoku podjął działania mające na celu zmianę kategorii przejazdu i przekwalifikowanie z kat. A do kat. D</w:t>
      </w:r>
      <w:r w:rsidRPr="00A75805">
        <w:rPr>
          <w:rFonts w:ascii="Arial" w:hAnsi="Arial" w:cs="Arial"/>
          <w:sz w:val="22"/>
        </w:rPr>
        <w:br/>
        <w:t>z ograniczeniem szybkości pociągów przez przejazd do 20 km/h z jednoczesnym obniżeniem prędkości ruchu pojazdów drogowych, lub o zmianę sposobu strzeżenia przejazdu, gdzie wstrzymywanie ruchu na drodze podczas przejeżdżania pojazdu szynowego następowało by poprzez nadawanie sygnałów przez pracowników kolejowych.</w:t>
      </w:r>
      <w:r w:rsidRPr="00A75805">
        <w:rPr>
          <w:rFonts w:ascii="Arial" w:hAnsi="Arial" w:cs="Arial"/>
          <w:sz w:val="22"/>
        </w:rPr>
        <w:br/>
        <w:t>W dniu 30.01.2007r. komisja w której brali udział przedstawiciele PKP PLK S.A. Zakład Linii Kolejowych w Białymstoku, GDDKiA o/ Białymstoku, Komendy Wojewódzkiej Policji</w:t>
      </w:r>
      <w:r w:rsidRPr="00A75805">
        <w:rPr>
          <w:rFonts w:ascii="Arial" w:hAnsi="Arial" w:cs="Arial"/>
          <w:sz w:val="22"/>
        </w:rPr>
        <w:br/>
        <w:t>w Białymstoku dokonała oględzin na gruncie i w protokole podała następującą decyzję:</w:t>
      </w:r>
      <w:r w:rsidRPr="00A75805">
        <w:rPr>
          <w:rFonts w:ascii="Arial" w:hAnsi="Arial" w:cs="Arial"/>
          <w:sz w:val="22"/>
        </w:rPr>
        <w:br/>
        <w:t xml:space="preserve">     „Z uwagi na drogę krajową oznaczoną nr dwucyfrowym, dużym natężeniem ruchu drogowego przedstawiciele Policji oraz GDDKiA o/ Białystok nie wyrażają zgody na zmianę kategorii przejazdu oraz na inną zmianę zasad sposobu strzeżenia przejazdu jak zamykanie jezdni urządzeniami rogatkowymi na czas przejazdu pojazdu szynowego.</w:t>
      </w:r>
      <w:r w:rsidRPr="00A75805">
        <w:rPr>
          <w:rFonts w:ascii="Arial" w:hAnsi="Arial" w:cs="Arial"/>
          <w:sz w:val="22"/>
        </w:rPr>
        <w:br/>
        <w:t>Zamykanie to może być dokonywane przez przewoźnika lub innego pracownika kolejowego.”.</w:t>
      </w:r>
    </w:p>
    <w:p w14:paraId="1AB45DD3" w14:textId="7E7CAACF" w:rsidR="007B1B63" w:rsidRPr="00E44CA7" w:rsidRDefault="007B1B63" w:rsidP="00E44CA7">
      <w:pPr>
        <w:spacing w:line="276" w:lineRule="auto"/>
        <w:ind w:left="709"/>
        <w:jc w:val="both"/>
        <w:rPr>
          <w:rFonts w:ascii="Arial" w:hAnsi="Arial" w:cs="Arial"/>
          <w:sz w:val="22"/>
        </w:rPr>
      </w:pPr>
      <w:r w:rsidRPr="00A75805">
        <w:rPr>
          <w:rFonts w:ascii="Arial" w:hAnsi="Arial" w:cs="Arial"/>
          <w:sz w:val="22"/>
        </w:rPr>
        <w:t xml:space="preserve">Obecnie linia  jest zamknięta dla ruchu pociągów z uwagi na trwające roboty modernizacyjne. Planowane jest przekwalifikowanie przejazdu z kat. A na kat. B po zakończeniu modernizacji linii kolejowej. W ramach przebudowy przejazdu wykonane zostały zgodnie z projektem </w:t>
      </w:r>
      <w:r w:rsidRPr="00A75805">
        <w:rPr>
          <w:rFonts w:ascii="Arial" w:hAnsi="Arial" w:cs="Arial"/>
          <w:sz w:val="22"/>
        </w:rPr>
        <w:lastRenderedPageBreak/>
        <w:t xml:space="preserve">wszystkie urządzenia konieczne do zapewnienia bezpiecznego ruchu pojazdów kolejowych i drogowych po oddaniu do eksploatacji zmodernizowanej linii kolejowej (s.s.p., mechanizmy napędowe, sygnalizacja świetlna, dźwiękowa, oświetlenie - cztery lampy, oznakowanie przejazdu od strony drogi). Zabudowane urządzenia nie zostały przejęte do eksploatacji przez zarządcę infrastruktury (wymagane wg. zapisów w umowie o realizację odbiory nie odbyły się jeszcze). Nowo zabudowane znaki drogowe i sygnalizatory zgodnie z obowiązującymi przepisami zostały osłonięte czarną folią i odwrócone. Przejazd od strony drogi oznakowany był w sposób obowiązujący na </w:t>
      </w:r>
      <w:r w:rsidRPr="003D1982">
        <w:rPr>
          <w:rFonts w:ascii="Arial" w:hAnsi="Arial" w:cs="Arial"/>
          <w:sz w:val="22"/>
        </w:rPr>
        <w:t>bocznicach kolejowych</w:t>
      </w:r>
      <w:r w:rsidRPr="00A75805">
        <w:rPr>
          <w:rFonts w:ascii="Arial" w:hAnsi="Arial" w:cs="Arial"/>
          <w:sz w:val="22"/>
        </w:rPr>
        <w:t xml:space="preserve">. Nie wprowadzono ograniczenia prędkości jazdy dla pojazdów drogowych – droga na tym odcinku przebiega w terenie niezabudowanym (dopuszczalna </w:t>
      </w:r>
      <w:r w:rsidR="00697AD4">
        <w:rPr>
          <w:rFonts w:ascii="Arial" w:hAnsi="Arial" w:cs="Arial"/>
          <w:sz w:val="22"/>
        </w:rPr>
        <w:t>prdkość</w:t>
      </w:r>
      <w:r w:rsidR="00E44CA7">
        <w:rPr>
          <w:rFonts w:ascii="Arial" w:hAnsi="Arial" w:cs="Arial"/>
          <w:sz w:val="22"/>
        </w:rPr>
        <w:t xml:space="preserve"> pojazdów drogowych – 90 km/h).</w:t>
      </w:r>
    </w:p>
    <w:p w14:paraId="0FB1CDD9" w14:textId="77777777" w:rsidR="00E44CA7" w:rsidRDefault="007B1B63" w:rsidP="0039643D">
      <w:pPr>
        <w:spacing w:line="276" w:lineRule="auto"/>
        <w:ind w:left="709"/>
        <w:rPr>
          <w:rFonts w:ascii="Arial" w:hAnsi="Arial" w:cs="Arial"/>
          <w:sz w:val="22"/>
        </w:rPr>
      </w:pPr>
      <w:r w:rsidRPr="00201E9C">
        <w:rPr>
          <w:rFonts w:ascii="Arial" w:hAnsi="Arial" w:cs="Arial"/>
          <w:sz w:val="22"/>
        </w:rPr>
        <w:t>Data ostatniego badania przejazdu i wydane zalecenia:</w:t>
      </w:r>
    </w:p>
    <w:p w14:paraId="14802852" w14:textId="3332C10B" w:rsidR="007B1B63" w:rsidRPr="00201E9C" w:rsidRDefault="007B1B63" w:rsidP="0039643D">
      <w:pPr>
        <w:spacing w:line="276" w:lineRule="auto"/>
        <w:ind w:left="709"/>
        <w:rPr>
          <w:rFonts w:ascii="Arial" w:hAnsi="Arial" w:cs="Arial"/>
          <w:sz w:val="22"/>
        </w:rPr>
      </w:pPr>
      <w:r w:rsidRPr="00201E9C">
        <w:rPr>
          <w:rFonts w:ascii="Arial" w:hAnsi="Arial" w:cs="Arial"/>
          <w:sz w:val="22"/>
        </w:rPr>
        <w:br/>
        <w:t>Badanie wykonał inspektor diagnosta K.R. (Protokół Nr IZDKN3-514-76/2016 z dnia</w:t>
      </w:r>
      <w:r w:rsidRPr="00201E9C">
        <w:rPr>
          <w:rFonts w:ascii="Arial" w:hAnsi="Arial" w:cs="Arial"/>
          <w:sz w:val="22"/>
        </w:rPr>
        <w:br/>
        <w:t xml:space="preserve">2016.09.12) - uszkodzeń (usterek) zagrażających bezpieczeństwu ruchu pojazdów drogowych - nie stwierdzono. Od dnia 03.04.2000r. na linii nr 36 od stacji Śniadowo do stacji Łapy zawieszony ruch pociągów. </w:t>
      </w:r>
      <w:r w:rsidRPr="00201E9C">
        <w:rPr>
          <w:rFonts w:ascii="Arial" w:hAnsi="Arial" w:cs="Arial"/>
          <w:sz w:val="22"/>
        </w:rPr>
        <w:br/>
        <w:t>Do protokołu wpisano następujące uwagi:</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stan nawierzchni – średni,</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szerokość i stan żłobków – bez uwag,</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odwodnienie powierzchniowe – bez uwag,</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urz. srk – nie występują (zdemontowane),</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oświetlenie przejazdu – przejazd nieoświetlony,</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stan kompletności oznakowania przejazdu od strony toru i drogi – od strony torów brak</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wskaźników W6a, od drogi – bez uwag,</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warunki widzialności – dostateczne (pojedyncze krzaki),</w:t>
      </w:r>
      <w:r w:rsidRPr="00201E9C">
        <w:rPr>
          <w:rFonts w:ascii="Arial" w:hAnsi="Arial" w:cs="Arial"/>
          <w:sz w:val="22"/>
        </w:rPr>
        <w:br/>
        <w:t xml:space="preserve">- </w:t>
      </w:r>
      <w:r w:rsidR="00201E9C">
        <w:rPr>
          <w:rFonts w:ascii="Arial" w:hAnsi="Arial" w:cs="Arial"/>
          <w:sz w:val="22"/>
        </w:rPr>
        <w:t xml:space="preserve"> </w:t>
      </w:r>
      <w:r w:rsidRPr="00201E9C">
        <w:rPr>
          <w:rFonts w:ascii="Arial" w:hAnsi="Arial" w:cs="Arial"/>
          <w:sz w:val="22"/>
        </w:rPr>
        <w:t>wygrodzenie przejazdu – pobocza, pachołki betonowe zachwaszczone.</w:t>
      </w:r>
    </w:p>
    <w:p w14:paraId="13977BE7" w14:textId="77777777" w:rsidR="007B1B63" w:rsidRPr="0039643D" w:rsidRDefault="007B1B63" w:rsidP="0039643D">
      <w:pPr>
        <w:spacing w:line="276" w:lineRule="auto"/>
        <w:ind w:left="709"/>
        <w:rPr>
          <w:rFonts w:ascii="Arial" w:hAnsi="Arial" w:cs="Arial"/>
          <w:sz w:val="22"/>
        </w:rPr>
      </w:pPr>
      <w:r w:rsidRPr="0039643D">
        <w:rPr>
          <w:rFonts w:ascii="Arial" w:hAnsi="Arial" w:cs="Arial"/>
          <w:sz w:val="22"/>
        </w:rPr>
        <w:t>Zalecenia oraz terminy wykonania zaleceń (dotyczą wszystkich przejazdów kolejowo-drogowych na linii 36):</w:t>
      </w:r>
      <w:r w:rsidRPr="0039643D">
        <w:rPr>
          <w:rFonts w:ascii="Arial" w:hAnsi="Arial" w:cs="Arial"/>
          <w:sz w:val="22"/>
        </w:rPr>
        <w:br/>
        <w:t>1. Z uwagi na brak bieżącego utrzymania przejazdów (od roku 2000 na linii nr 36 zawieszony</w:t>
      </w:r>
      <w:r w:rsidRPr="0039643D">
        <w:rPr>
          <w:rFonts w:ascii="Arial" w:hAnsi="Arial" w:cs="Arial"/>
          <w:sz w:val="22"/>
        </w:rPr>
        <w:br/>
        <w:t xml:space="preserve">    został ruch pociągów), widoczna jest postępująca degradacja nawierzchni przejazdów i ich </w:t>
      </w:r>
      <w:r w:rsidRPr="0039643D">
        <w:rPr>
          <w:rFonts w:ascii="Arial" w:hAnsi="Arial" w:cs="Arial"/>
          <w:sz w:val="22"/>
        </w:rPr>
        <w:br/>
        <w:t xml:space="preserve">    otoczenia, wygrodzeń. Występują b. duże braki w osygnalizowaniu przejazdów od strony</w:t>
      </w:r>
      <w:r w:rsidRPr="0039643D">
        <w:rPr>
          <w:rFonts w:ascii="Arial" w:hAnsi="Arial" w:cs="Arial"/>
          <w:sz w:val="22"/>
        </w:rPr>
        <w:br/>
        <w:t xml:space="preserve">    drogi i toru oraz niezachowane w wielu przypadkach dostateczne trójkąty widoczności.</w:t>
      </w:r>
      <w:r w:rsidRPr="0039643D">
        <w:rPr>
          <w:rFonts w:ascii="Arial" w:hAnsi="Arial" w:cs="Arial"/>
          <w:sz w:val="22"/>
        </w:rPr>
        <w:br/>
        <w:t>2. W I-ej kolejności zaleca się uzupełnić brakujące oznakowanie od str. drogi znakami G-3,</w:t>
      </w:r>
      <w:r w:rsidRPr="0039643D">
        <w:rPr>
          <w:rFonts w:ascii="Arial" w:hAnsi="Arial" w:cs="Arial"/>
          <w:sz w:val="22"/>
        </w:rPr>
        <w:br/>
        <w:t xml:space="preserve">    B-20 zgodnie z aktualną dokumentacją przejazdową oraz obowiązującymi przepisami w/g</w:t>
      </w:r>
      <w:r w:rsidRPr="0039643D">
        <w:rPr>
          <w:rFonts w:ascii="Arial" w:hAnsi="Arial" w:cs="Arial"/>
          <w:sz w:val="22"/>
        </w:rPr>
        <w:br/>
        <w:t xml:space="preserve">    właściwości – przez PKP PLK S.A. i Zarządców dróg – w terminie niezwłocznym.</w:t>
      </w:r>
      <w:r w:rsidRPr="0039643D">
        <w:rPr>
          <w:rFonts w:ascii="Arial" w:hAnsi="Arial" w:cs="Arial"/>
          <w:sz w:val="22"/>
        </w:rPr>
        <w:br/>
        <w:t>3. W przypadku uruchomienia (konieczności) jednorazowych przejazdów pojazdami</w:t>
      </w:r>
      <w:r w:rsidRPr="0039643D">
        <w:rPr>
          <w:rFonts w:ascii="Arial" w:hAnsi="Arial" w:cs="Arial"/>
          <w:sz w:val="22"/>
        </w:rPr>
        <w:br/>
        <w:t xml:space="preserve">    kolejowymi bądź drezynami motorowymi wskazane oczyszczenie żłobków i poprawienie </w:t>
      </w:r>
      <w:r w:rsidRPr="0039643D">
        <w:rPr>
          <w:rFonts w:ascii="Arial" w:hAnsi="Arial" w:cs="Arial"/>
          <w:sz w:val="22"/>
        </w:rPr>
        <w:br/>
        <w:t xml:space="preserve">    warunków widzialności – wg potrzeb, każdorazowo przed przejazdami pojazdów</w:t>
      </w:r>
      <w:r w:rsidRPr="0039643D">
        <w:rPr>
          <w:rFonts w:ascii="Arial" w:hAnsi="Arial" w:cs="Arial"/>
          <w:sz w:val="22"/>
        </w:rPr>
        <w:br/>
        <w:t xml:space="preserve">    szynowych.  </w:t>
      </w:r>
    </w:p>
    <w:p w14:paraId="3579038B" w14:textId="77777777" w:rsidR="007B1B63" w:rsidRPr="0039643D" w:rsidRDefault="007B1B63" w:rsidP="0039643D">
      <w:pPr>
        <w:spacing w:line="276" w:lineRule="auto"/>
        <w:ind w:left="709"/>
        <w:jc w:val="both"/>
        <w:rPr>
          <w:rFonts w:ascii="Arial" w:hAnsi="Arial" w:cs="Arial"/>
          <w:sz w:val="22"/>
        </w:rPr>
      </w:pPr>
      <w:r w:rsidRPr="0039643D">
        <w:rPr>
          <w:rFonts w:ascii="Arial" w:hAnsi="Arial" w:cs="Arial"/>
          <w:sz w:val="22"/>
        </w:rPr>
        <w:t xml:space="preserve">Na czas prowadzenia robót na linii nr 36 Ostrołęka – Łapy, Zakład Linii Kolejowych w Białymstoku sporządził Regulamin tymczasowy prowadzenia ruchu w czasie wykonywania robót modernizacyjnych na linii nr 36 Ostrołęka - Łapy na odcinku Śniadowo – Łapy nr IZESa-703-06/2017 z 19 stycznia 2017 r., zwany dalej „Regulaminem tymczasowym”. W § 6 tego regulaminu tymczasowego prowadzenia ruchu pociągów sporządzonego na czas  wykonywania robót zawarty został zapis o treści „ Na przejazdach kolejowo – drogowych </w:t>
      </w:r>
      <w:r w:rsidRPr="0039643D">
        <w:rPr>
          <w:rFonts w:ascii="Arial" w:hAnsi="Arial" w:cs="Arial"/>
          <w:sz w:val="22"/>
        </w:rPr>
        <w:lastRenderedPageBreak/>
        <w:t>uprawniony pracownik Wykonawcy ze szczególnym zapewnieniem bezpieczeństwa własnego, wstrzyma ruch drogowy na czas przejazdu pojazdu kolejowego”.</w:t>
      </w:r>
    </w:p>
    <w:p w14:paraId="7E89AEEE" w14:textId="77777777" w:rsidR="007B1B63" w:rsidRPr="0039643D" w:rsidRDefault="007B1B63" w:rsidP="007B1B63">
      <w:pPr>
        <w:pStyle w:val="ListParagraph"/>
        <w:tabs>
          <w:tab w:val="num" w:pos="567"/>
        </w:tabs>
        <w:spacing w:before="240" w:after="0"/>
        <w:ind w:left="567"/>
        <w:contextualSpacing w:val="0"/>
        <w:rPr>
          <w:rFonts w:ascii="Arial" w:hAnsi="Arial" w:cs="Arial"/>
          <w:sz w:val="22"/>
        </w:rPr>
      </w:pPr>
      <w:r w:rsidRPr="0039643D">
        <w:rPr>
          <w:rFonts w:ascii="Arial" w:hAnsi="Arial" w:cs="Arial"/>
          <w:sz w:val="22"/>
        </w:rPr>
        <w:t>Warunki widzialności dla przejazdu kolejowo – drogowego</w:t>
      </w:r>
    </w:p>
    <w:p w14:paraId="0308CC96" w14:textId="77777777" w:rsidR="007B1B63" w:rsidRPr="0039643D" w:rsidRDefault="007B1B63" w:rsidP="007B1B63">
      <w:pPr>
        <w:pStyle w:val="ListParagraph"/>
        <w:spacing w:before="120" w:after="120"/>
        <w:ind w:hanging="720"/>
        <w:jc w:val="both"/>
        <w:rPr>
          <w:rFonts w:ascii="Arial" w:hAnsi="Arial" w:cs="Arial"/>
          <w:sz w:val="22"/>
        </w:rPr>
      </w:pPr>
    </w:p>
    <w:p w14:paraId="039D4E2B" w14:textId="77777777" w:rsidR="007B1B63" w:rsidRPr="0039643D" w:rsidRDefault="007B1B63" w:rsidP="00CA02FE">
      <w:pPr>
        <w:pStyle w:val="ListParagraph"/>
        <w:numPr>
          <w:ilvl w:val="0"/>
          <w:numId w:val="50"/>
        </w:numPr>
        <w:autoSpaceDE w:val="0"/>
        <w:autoSpaceDN w:val="0"/>
        <w:adjustRightInd w:val="0"/>
        <w:spacing w:before="120" w:after="120"/>
        <w:ind w:left="425" w:hanging="141"/>
        <w:contextualSpacing w:val="0"/>
        <w:jc w:val="both"/>
        <w:rPr>
          <w:rFonts w:ascii="Arial" w:hAnsi="Arial" w:cs="Arial"/>
          <w:sz w:val="22"/>
        </w:rPr>
      </w:pPr>
      <w:r w:rsidRPr="0039643D">
        <w:rPr>
          <w:rFonts w:ascii="Arial" w:hAnsi="Arial" w:cs="Arial"/>
          <w:sz w:val="22"/>
        </w:rPr>
        <w:t>Widoczność przejazdu kolejowo – drogowego z drogi:</w:t>
      </w:r>
    </w:p>
    <w:p w14:paraId="44CC7987" w14:textId="77777777" w:rsidR="007B1B63" w:rsidRPr="00977116" w:rsidRDefault="007B1B63" w:rsidP="007B1B63">
      <w:pPr>
        <w:pStyle w:val="ListParagraph"/>
        <w:autoSpaceDE w:val="0"/>
        <w:autoSpaceDN w:val="0"/>
        <w:adjustRightInd w:val="0"/>
        <w:spacing w:before="120" w:after="120"/>
        <w:ind w:left="425"/>
        <w:contextualSpacing w:val="0"/>
        <w:jc w:val="both"/>
        <w:rPr>
          <w:rFonts w:ascii="Times New Roman" w:hAnsi="Times New Roman" w:cs="Times New Roman"/>
        </w:rPr>
      </w:pPr>
    </w:p>
    <w:tbl>
      <w:tblPr>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602"/>
        <w:gridCol w:w="1579"/>
        <w:gridCol w:w="1578"/>
        <w:gridCol w:w="1579"/>
      </w:tblGrid>
      <w:tr w:rsidR="007B1B63" w14:paraId="7B56B226" w14:textId="77777777" w:rsidTr="00697AD4">
        <w:trPr>
          <w:trHeight w:val="525"/>
          <w:tblHeader/>
          <w:jc w:val="center"/>
        </w:trPr>
        <w:tc>
          <w:tcPr>
            <w:tcW w:w="3181" w:type="dxa"/>
            <w:gridSpan w:val="2"/>
            <w:tcBorders>
              <w:top w:val="single" w:sz="18" w:space="0" w:color="auto"/>
              <w:bottom w:val="single" w:sz="18" w:space="0" w:color="auto"/>
            </w:tcBorders>
            <w:shd w:val="clear" w:color="auto" w:fill="BFBFBF"/>
            <w:vAlign w:val="center"/>
          </w:tcPr>
          <w:p w14:paraId="735EF976" w14:textId="77777777" w:rsidR="007B1B63" w:rsidRPr="0039643D" w:rsidRDefault="007B1B63" w:rsidP="00E85A37">
            <w:pPr>
              <w:autoSpaceDE w:val="0"/>
              <w:autoSpaceDN w:val="0"/>
              <w:adjustRightInd w:val="0"/>
              <w:jc w:val="center"/>
              <w:rPr>
                <w:rFonts w:ascii="Arial" w:hAnsi="Arial" w:cs="Arial"/>
                <w:b/>
              </w:rPr>
            </w:pPr>
            <w:r w:rsidRPr="0039643D">
              <w:rPr>
                <w:rFonts w:ascii="Arial" w:hAnsi="Arial" w:cs="Arial"/>
                <w:b/>
              </w:rPr>
              <w:t>warunki rzeczywiste</w:t>
            </w:r>
          </w:p>
        </w:tc>
        <w:tc>
          <w:tcPr>
            <w:tcW w:w="3157" w:type="dxa"/>
            <w:gridSpan w:val="2"/>
            <w:tcBorders>
              <w:top w:val="single" w:sz="18" w:space="0" w:color="auto"/>
              <w:bottom w:val="single" w:sz="18" w:space="0" w:color="auto"/>
            </w:tcBorders>
            <w:shd w:val="clear" w:color="auto" w:fill="BFBFBF"/>
            <w:vAlign w:val="center"/>
          </w:tcPr>
          <w:p w14:paraId="1D951516" w14:textId="77777777" w:rsidR="007B1B63" w:rsidRPr="0039643D" w:rsidRDefault="007B1B63" w:rsidP="00E85A37">
            <w:pPr>
              <w:autoSpaceDE w:val="0"/>
              <w:autoSpaceDN w:val="0"/>
              <w:adjustRightInd w:val="0"/>
              <w:jc w:val="center"/>
              <w:rPr>
                <w:rFonts w:ascii="Arial" w:hAnsi="Arial" w:cs="Arial"/>
                <w:b/>
              </w:rPr>
            </w:pPr>
            <w:r w:rsidRPr="0039643D">
              <w:rPr>
                <w:rFonts w:ascii="Arial" w:hAnsi="Arial" w:cs="Arial"/>
                <w:b/>
              </w:rPr>
              <w:t>warunki wymagane</w:t>
            </w:r>
          </w:p>
        </w:tc>
      </w:tr>
      <w:tr w:rsidR="007B1B63" w14:paraId="78D4F26C" w14:textId="77777777" w:rsidTr="00697AD4">
        <w:trPr>
          <w:trHeight w:val="419"/>
          <w:jc w:val="center"/>
        </w:trPr>
        <w:tc>
          <w:tcPr>
            <w:tcW w:w="1602" w:type="dxa"/>
            <w:tcBorders>
              <w:top w:val="single" w:sz="18" w:space="0" w:color="auto"/>
            </w:tcBorders>
            <w:shd w:val="clear" w:color="auto" w:fill="BFBFBF"/>
            <w:vAlign w:val="center"/>
          </w:tcPr>
          <w:p w14:paraId="47FD4EBF"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strona L</w:t>
            </w:r>
          </w:p>
        </w:tc>
        <w:tc>
          <w:tcPr>
            <w:tcW w:w="1579" w:type="dxa"/>
            <w:tcBorders>
              <w:top w:val="single" w:sz="18" w:space="0" w:color="auto"/>
            </w:tcBorders>
            <w:shd w:val="clear" w:color="auto" w:fill="auto"/>
            <w:vAlign w:val="center"/>
          </w:tcPr>
          <w:p w14:paraId="5BC2C170"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400</w:t>
            </w:r>
          </w:p>
        </w:tc>
        <w:tc>
          <w:tcPr>
            <w:tcW w:w="1578" w:type="dxa"/>
            <w:tcBorders>
              <w:top w:val="single" w:sz="18" w:space="0" w:color="auto"/>
            </w:tcBorders>
            <w:shd w:val="clear" w:color="auto" w:fill="BFBFBF"/>
            <w:vAlign w:val="center"/>
          </w:tcPr>
          <w:p w14:paraId="5983CD89"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strona L</w:t>
            </w:r>
          </w:p>
        </w:tc>
        <w:tc>
          <w:tcPr>
            <w:tcW w:w="1579" w:type="dxa"/>
            <w:tcBorders>
              <w:top w:val="single" w:sz="18" w:space="0" w:color="auto"/>
            </w:tcBorders>
            <w:shd w:val="clear" w:color="auto" w:fill="auto"/>
            <w:vAlign w:val="center"/>
          </w:tcPr>
          <w:p w14:paraId="3070F788"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120</w:t>
            </w:r>
          </w:p>
        </w:tc>
      </w:tr>
      <w:tr w:rsidR="007B1B63" w14:paraId="141EED0C" w14:textId="77777777" w:rsidTr="00697AD4">
        <w:trPr>
          <w:trHeight w:val="411"/>
          <w:jc w:val="center"/>
        </w:trPr>
        <w:tc>
          <w:tcPr>
            <w:tcW w:w="1602" w:type="dxa"/>
            <w:shd w:val="clear" w:color="auto" w:fill="BFBFBF"/>
            <w:vAlign w:val="center"/>
          </w:tcPr>
          <w:p w14:paraId="1C650728"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strona P</w:t>
            </w:r>
          </w:p>
        </w:tc>
        <w:tc>
          <w:tcPr>
            <w:tcW w:w="1579" w:type="dxa"/>
            <w:shd w:val="clear" w:color="auto" w:fill="auto"/>
            <w:vAlign w:val="center"/>
          </w:tcPr>
          <w:p w14:paraId="6AD04EFD"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400</w:t>
            </w:r>
          </w:p>
        </w:tc>
        <w:tc>
          <w:tcPr>
            <w:tcW w:w="1578" w:type="dxa"/>
            <w:shd w:val="clear" w:color="auto" w:fill="BFBFBF"/>
            <w:vAlign w:val="center"/>
          </w:tcPr>
          <w:p w14:paraId="5473285C"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strona P</w:t>
            </w:r>
          </w:p>
        </w:tc>
        <w:tc>
          <w:tcPr>
            <w:tcW w:w="1579" w:type="dxa"/>
            <w:shd w:val="clear" w:color="auto" w:fill="auto"/>
            <w:vAlign w:val="center"/>
          </w:tcPr>
          <w:p w14:paraId="60E0335A" w14:textId="77777777" w:rsidR="007B1B63" w:rsidRPr="0039643D" w:rsidRDefault="007B1B63" w:rsidP="00E85A37">
            <w:pPr>
              <w:autoSpaceDE w:val="0"/>
              <w:autoSpaceDN w:val="0"/>
              <w:adjustRightInd w:val="0"/>
              <w:jc w:val="center"/>
              <w:rPr>
                <w:rFonts w:ascii="Arial" w:hAnsi="Arial" w:cs="Arial"/>
              </w:rPr>
            </w:pPr>
            <w:r w:rsidRPr="0039643D">
              <w:rPr>
                <w:rFonts w:ascii="Arial" w:hAnsi="Arial" w:cs="Arial"/>
              </w:rPr>
              <w:t>120</w:t>
            </w:r>
          </w:p>
        </w:tc>
      </w:tr>
    </w:tbl>
    <w:p w14:paraId="0178A7AD" w14:textId="77777777" w:rsidR="007B1B63" w:rsidRPr="009B265D" w:rsidRDefault="007B1B63" w:rsidP="007B1B63">
      <w:pPr>
        <w:autoSpaceDE w:val="0"/>
        <w:autoSpaceDN w:val="0"/>
        <w:adjustRightInd w:val="0"/>
        <w:spacing w:before="120" w:after="120"/>
        <w:jc w:val="both"/>
        <w:rPr>
          <w:rFonts w:ascii="Times New Roman" w:hAnsi="Times New Roman" w:cs="Times New Roman"/>
        </w:rPr>
      </w:pPr>
    </w:p>
    <w:p w14:paraId="0CC541D0" w14:textId="77777777" w:rsidR="007B1B63" w:rsidRPr="0039643D" w:rsidRDefault="007B1B63" w:rsidP="00CA02FE">
      <w:pPr>
        <w:pStyle w:val="ListParagraph"/>
        <w:numPr>
          <w:ilvl w:val="0"/>
          <w:numId w:val="50"/>
        </w:numPr>
        <w:spacing w:before="120" w:after="120"/>
        <w:jc w:val="both"/>
        <w:rPr>
          <w:rFonts w:ascii="Arial" w:hAnsi="Arial" w:cs="Arial"/>
          <w:sz w:val="22"/>
        </w:rPr>
      </w:pPr>
      <w:r w:rsidRPr="0039643D">
        <w:rPr>
          <w:rFonts w:ascii="Arial" w:hAnsi="Arial" w:cs="Arial"/>
          <w:sz w:val="22"/>
        </w:rPr>
        <w:t>Widoczność czoła pociągu z drogi przed przejazdem kolejowo-drogowym wpisana do metryki przejazdu wynosi:</w:t>
      </w:r>
    </w:p>
    <w:p w14:paraId="067A7141" w14:textId="77777777" w:rsidR="007B1B63" w:rsidRPr="0039643D" w:rsidRDefault="007B1B63" w:rsidP="007B1B63">
      <w:pPr>
        <w:pStyle w:val="ListParagraph"/>
        <w:autoSpaceDE w:val="0"/>
        <w:autoSpaceDN w:val="0"/>
        <w:adjustRightInd w:val="0"/>
        <w:spacing w:before="120" w:after="120"/>
        <w:ind w:left="425"/>
        <w:contextualSpacing w:val="0"/>
        <w:jc w:val="both"/>
        <w:rPr>
          <w:rFonts w:ascii="Arial" w:hAnsi="Arial" w:cs="Arial"/>
        </w:rPr>
      </w:pPr>
      <w:r w:rsidRPr="0039643D">
        <w:rPr>
          <w:rFonts w:ascii="Arial" w:hAnsi="Arial" w:cs="Arial"/>
        </w:rPr>
        <w:t xml:space="preserve"> </w:t>
      </w:r>
    </w:p>
    <w:tbl>
      <w:tblPr>
        <w:tblW w:w="9853" w:type="dxa"/>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492"/>
        <w:gridCol w:w="538"/>
        <w:gridCol w:w="499"/>
        <w:gridCol w:w="533"/>
        <w:gridCol w:w="34"/>
        <w:gridCol w:w="564"/>
        <w:gridCol w:w="567"/>
        <w:gridCol w:w="570"/>
        <w:gridCol w:w="567"/>
        <w:gridCol w:w="567"/>
        <w:gridCol w:w="567"/>
        <w:gridCol w:w="567"/>
        <w:gridCol w:w="567"/>
        <w:gridCol w:w="851"/>
        <w:gridCol w:w="776"/>
        <w:gridCol w:w="641"/>
        <w:gridCol w:w="423"/>
        <w:gridCol w:w="530"/>
      </w:tblGrid>
      <w:tr w:rsidR="007B1B63" w:rsidRPr="0039643D" w14:paraId="69684D1E" w14:textId="77777777" w:rsidTr="00697AD4">
        <w:trPr>
          <w:jc w:val="center"/>
        </w:trPr>
        <w:tc>
          <w:tcPr>
            <w:tcW w:w="6632" w:type="dxa"/>
            <w:gridSpan w:val="13"/>
            <w:tcBorders>
              <w:top w:val="single" w:sz="18" w:space="0" w:color="auto"/>
              <w:bottom w:val="single" w:sz="4" w:space="0" w:color="auto"/>
            </w:tcBorders>
            <w:shd w:val="clear" w:color="auto" w:fill="D9D9D9"/>
            <w:vAlign w:val="center"/>
          </w:tcPr>
          <w:p w14:paraId="22577B6E" w14:textId="77777777" w:rsidR="007B1B63" w:rsidRPr="00C26BAF" w:rsidRDefault="007B1B63" w:rsidP="00E85A37">
            <w:pPr>
              <w:jc w:val="center"/>
              <w:rPr>
                <w:rFonts w:ascii="Arial" w:hAnsi="Arial" w:cs="Arial"/>
                <w:b/>
                <w:sz w:val="12"/>
                <w:szCs w:val="12"/>
              </w:rPr>
            </w:pPr>
          </w:p>
          <w:p w14:paraId="1126FE9F"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odległość mierzona od skrajnej szyny</w:t>
            </w:r>
          </w:p>
        </w:tc>
        <w:tc>
          <w:tcPr>
            <w:tcW w:w="851" w:type="dxa"/>
            <w:vMerge w:val="restart"/>
            <w:tcBorders>
              <w:top w:val="single" w:sz="18" w:space="0" w:color="auto"/>
              <w:bottom w:val="single" w:sz="4" w:space="0" w:color="auto"/>
            </w:tcBorders>
            <w:shd w:val="clear" w:color="auto" w:fill="D9D9D9"/>
            <w:vAlign w:val="center"/>
          </w:tcPr>
          <w:p w14:paraId="2002D8D1" w14:textId="77777777" w:rsidR="007B1B63" w:rsidRPr="00C26BAF" w:rsidRDefault="007B1B63" w:rsidP="00E85A37">
            <w:pPr>
              <w:ind w:hanging="130"/>
              <w:jc w:val="center"/>
              <w:rPr>
                <w:rFonts w:ascii="Arial" w:hAnsi="Arial" w:cs="Arial"/>
                <w:b/>
                <w:sz w:val="12"/>
                <w:szCs w:val="12"/>
              </w:rPr>
            </w:pPr>
            <w:r w:rsidRPr="00C26BAF">
              <w:rPr>
                <w:rFonts w:ascii="Arial" w:hAnsi="Arial" w:cs="Arial"/>
                <w:b/>
                <w:sz w:val="12"/>
                <w:szCs w:val="12"/>
              </w:rPr>
              <w:t>odległość między osiami torów „d”</w:t>
            </w:r>
          </w:p>
        </w:tc>
        <w:tc>
          <w:tcPr>
            <w:tcW w:w="776" w:type="dxa"/>
            <w:vMerge w:val="restart"/>
            <w:tcBorders>
              <w:top w:val="single" w:sz="18" w:space="0" w:color="auto"/>
              <w:bottom w:val="single" w:sz="4" w:space="0" w:color="auto"/>
            </w:tcBorders>
            <w:shd w:val="clear" w:color="auto" w:fill="D9D9D9"/>
            <w:vAlign w:val="center"/>
          </w:tcPr>
          <w:p w14:paraId="28448ADA"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 xml:space="preserve">prędkość V </w:t>
            </w:r>
            <w:r w:rsidRPr="00C26BAF">
              <w:rPr>
                <w:rFonts w:ascii="Arial" w:hAnsi="Arial" w:cs="Arial"/>
                <w:b/>
                <w:sz w:val="12"/>
                <w:szCs w:val="12"/>
              </w:rPr>
              <w:br/>
              <w:t>w rejonie przejazdu</w:t>
            </w:r>
          </w:p>
        </w:tc>
        <w:tc>
          <w:tcPr>
            <w:tcW w:w="1594" w:type="dxa"/>
            <w:gridSpan w:val="3"/>
            <w:vMerge w:val="restart"/>
            <w:tcBorders>
              <w:top w:val="single" w:sz="18" w:space="0" w:color="auto"/>
              <w:bottom w:val="single" w:sz="4" w:space="0" w:color="auto"/>
            </w:tcBorders>
            <w:shd w:val="clear" w:color="auto" w:fill="D9D9D9"/>
            <w:vAlign w:val="center"/>
          </w:tcPr>
          <w:p w14:paraId="688FA2E0"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wymagane warunki widoczności</w:t>
            </w:r>
          </w:p>
        </w:tc>
      </w:tr>
      <w:tr w:rsidR="007B1B63" w:rsidRPr="0039643D" w14:paraId="03D9F763" w14:textId="77777777" w:rsidTr="00697AD4">
        <w:trPr>
          <w:jc w:val="center"/>
        </w:trPr>
        <w:tc>
          <w:tcPr>
            <w:tcW w:w="2062" w:type="dxa"/>
            <w:gridSpan w:val="4"/>
            <w:tcBorders>
              <w:top w:val="single" w:sz="4" w:space="0" w:color="auto"/>
              <w:bottom w:val="single" w:sz="4" w:space="0" w:color="auto"/>
            </w:tcBorders>
            <w:shd w:val="clear" w:color="auto" w:fill="D9D9D9"/>
            <w:vAlign w:val="center"/>
          </w:tcPr>
          <w:p w14:paraId="6163630B"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5 m</w:t>
            </w:r>
          </w:p>
        </w:tc>
        <w:tc>
          <w:tcPr>
            <w:tcW w:w="2302" w:type="dxa"/>
            <w:gridSpan w:val="5"/>
            <w:tcBorders>
              <w:top w:val="single" w:sz="4" w:space="0" w:color="auto"/>
              <w:bottom w:val="single" w:sz="4" w:space="0" w:color="auto"/>
            </w:tcBorders>
            <w:shd w:val="clear" w:color="auto" w:fill="D9D9D9"/>
            <w:vAlign w:val="center"/>
          </w:tcPr>
          <w:p w14:paraId="3CDB9375"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10 m</w:t>
            </w:r>
          </w:p>
        </w:tc>
        <w:tc>
          <w:tcPr>
            <w:tcW w:w="2268" w:type="dxa"/>
            <w:gridSpan w:val="4"/>
            <w:tcBorders>
              <w:top w:val="single" w:sz="4" w:space="0" w:color="auto"/>
              <w:bottom w:val="single" w:sz="4" w:space="0" w:color="auto"/>
            </w:tcBorders>
            <w:shd w:val="clear" w:color="auto" w:fill="D9D9D9"/>
            <w:vAlign w:val="center"/>
          </w:tcPr>
          <w:p w14:paraId="4EB4D003"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20 m</w:t>
            </w:r>
          </w:p>
        </w:tc>
        <w:tc>
          <w:tcPr>
            <w:tcW w:w="851" w:type="dxa"/>
            <w:vMerge/>
            <w:tcBorders>
              <w:top w:val="single" w:sz="4" w:space="0" w:color="auto"/>
              <w:bottom w:val="single" w:sz="4" w:space="0" w:color="auto"/>
            </w:tcBorders>
            <w:shd w:val="clear" w:color="auto" w:fill="D9D9D9"/>
            <w:vAlign w:val="center"/>
          </w:tcPr>
          <w:p w14:paraId="099CDB22" w14:textId="77777777" w:rsidR="007B1B63" w:rsidRPr="00C26BAF" w:rsidRDefault="007B1B63" w:rsidP="00E85A37">
            <w:pPr>
              <w:jc w:val="center"/>
              <w:rPr>
                <w:rFonts w:ascii="Arial" w:hAnsi="Arial" w:cs="Arial"/>
                <w:b/>
                <w:sz w:val="12"/>
                <w:szCs w:val="12"/>
              </w:rPr>
            </w:pPr>
          </w:p>
        </w:tc>
        <w:tc>
          <w:tcPr>
            <w:tcW w:w="776" w:type="dxa"/>
            <w:vMerge/>
            <w:tcBorders>
              <w:top w:val="single" w:sz="4" w:space="0" w:color="auto"/>
              <w:bottom w:val="single" w:sz="4" w:space="0" w:color="auto"/>
            </w:tcBorders>
            <w:shd w:val="clear" w:color="auto" w:fill="D9D9D9"/>
            <w:vAlign w:val="center"/>
          </w:tcPr>
          <w:p w14:paraId="618F6B3C" w14:textId="77777777" w:rsidR="007B1B63" w:rsidRPr="00C26BAF" w:rsidRDefault="007B1B63" w:rsidP="00E85A37">
            <w:pPr>
              <w:jc w:val="center"/>
              <w:rPr>
                <w:rFonts w:ascii="Arial" w:hAnsi="Arial" w:cs="Arial"/>
                <w:b/>
                <w:sz w:val="12"/>
                <w:szCs w:val="12"/>
              </w:rPr>
            </w:pPr>
          </w:p>
        </w:tc>
        <w:tc>
          <w:tcPr>
            <w:tcW w:w="1594" w:type="dxa"/>
            <w:gridSpan w:val="3"/>
            <w:vMerge/>
            <w:tcBorders>
              <w:top w:val="single" w:sz="4" w:space="0" w:color="auto"/>
              <w:bottom w:val="single" w:sz="4" w:space="0" w:color="auto"/>
            </w:tcBorders>
            <w:shd w:val="clear" w:color="auto" w:fill="D9D9D9"/>
            <w:vAlign w:val="center"/>
          </w:tcPr>
          <w:p w14:paraId="5611CC5D" w14:textId="77777777" w:rsidR="007B1B63" w:rsidRPr="00C26BAF" w:rsidRDefault="007B1B63" w:rsidP="00E85A37">
            <w:pPr>
              <w:jc w:val="center"/>
              <w:rPr>
                <w:rFonts w:ascii="Arial" w:hAnsi="Arial" w:cs="Arial"/>
                <w:b/>
                <w:sz w:val="12"/>
                <w:szCs w:val="12"/>
              </w:rPr>
            </w:pPr>
          </w:p>
        </w:tc>
      </w:tr>
      <w:tr w:rsidR="007B1B63" w:rsidRPr="0039643D" w14:paraId="562F7A4E" w14:textId="77777777" w:rsidTr="00697AD4">
        <w:trPr>
          <w:jc w:val="center"/>
        </w:trPr>
        <w:tc>
          <w:tcPr>
            <w:tcW w:w="2062" w:type="dxa"/>
            <w:gridSpan w:val="4"/>
            <w:tcBorders>
              <w:top w:val="single" w:sz="4" w:space="0" w:color="auto"/>
              <w:bottom w:val="single" w:sz="4" w:space="0" w:color="auto"/>
            </w:tcBorders>
            <w:shd w:val="clear" w:color="auto" w:fill="D9D9D9"/>
            <w:vAlign w:val="center"/>
          </w:tcPr>
          <w:p w14:paraId="5BF43E25"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strona toru</w:t>
            </w:r>
          </w:p>
        </w:tc>
        <w:tc>
          <w:tcPr>
            <w:tcW w:w="2302" w:type="dxa"/>
            <w:gridSpan w:val="5"/>
            <w:tcBorders>
              <w:top w:val="single" w:sz="4" w:space="0" w:color="auto"/>
              <w:bottom w:val="single" w:sz="4" w:space="0" w:color="auto"/>
            </w:tcBorders>
            <w:shd w:val="clear" w:color="auto" w:fill="D9D9D9"/>
            <w:vAlign w:val="center"/>
          </w:tcPr>
          <w:p w14:paraId="4400FF96"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strona toru</w:t>
            </w:r>
          </w:p>
        </w:tc>
        <w:tc>
          <w:tcPr>
            <w:tcW w:w="2268" w:type="dxa"/>
            <w:gridSpan w:val="4"/>
            <w:tcBorders>
              <w:top w:val="single" w:sz="4" w:space="0" w:color="auto"/>
              <w:bottom w:val="single" w:sz="4" w:space="0" w:color="auto"/>
            </w:tcBorders>
            <w:shd w:val="clear" w:color="auto" w:fill="D9D9D9"/>
            <w:vAlign w:val="center"/>
          </w:tcPr>
          <w:p w14:paraId="7559F7C7"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strona toru</w:t>
            </w:r>
          </w:p>
        </w:tc>
        <w:tc>
          <w:tcPr>
            <w:tcW w:w="851" w:type="dxa"/>
            <w:vMerge/>
            <w:tcBorders>
              <w:top w:val="single" w:sz="4" w:space="0" w:color="auto"/>
              <w:bottom w:val="single" w:sz="4" w:space="0" w:color="auto"/>
            </w:tcBorders>
            <w:shd w:val="clear" w:color="auto" w:fill="D9D9D9"/>
            <w:vAlign w:val="center"/>
          </w:tcPr>
          <w:p w14:paraId="178388C7" w14:textId="77777777" w:rsidR="007B1B63" w:rsidRPr="00C26BAF" w:rsidRDefault="007B1B63" w:rsidP="00E85A37">
            <w:pPr>
              <w:jc w:val="center"/>
              <w:rPr>
                <w:rFonts w:ascii="Arial" w:hAnsi="Arial" w:cs="Arial"/>
                <w:b/>
                <w:sz w:val="12"/>
                <w:szCs w:val="12"/>
              </w:rPr>
            </w:pPr>
          </w:p>
        </w:tc>
        <w:tc>
          <w:tcPr>
            <w:tcW w:w="776" w:type="dxa"/>
            <w:vMerge/>
            <w:tcBorders>
              <w:top w:val="single" w:sz="4" w:space="0" w:color="auto"/>
              <w:bottom w:val="single" w:sz="4" w:space="0" w:color="auto"/>
            </w:tcBorders>
            <w:shd w:val="clear" w:color="auto" w:fill="D9D9D9"/>
            <w:vAlign w:val="center"/>
          </w:tcPr>
          <w:p w14:paraId="2C22FAF5" w14:textId="77777777" w:rsidR="007B1B63" w:rsidRPr="00C26BAF" w:rsidRDefault="007B1B63" w:rsidP="00E85A37">
            <w:pPr>
              <w:jc w:val="center"/>
              <w:rPr>
                <w:rFonts w:ascii="Arial" w:hAnsi="Arial" w:cs="Arial"/>
                <w:b/>
                <w:sz w:val="12"/>
                <w:szCs w:val="12"/>
              </w:rPr>
            </w:pPr>
          </w:p>
        </w:tc>
        <w:tc>
          <w:tcPr>
            <w:tcW w:w="1594" w:type="dxa"/>
            <w:gridSpan w:val="3"/>
            <w:vMerge/>
            <w:tcBorders>
              <w:top w:val="single" w:sz="4" w:space="0" w:color="auto"/>
              <w:bottom w:val="single" w:sz="4" w:space="0" w:color="auto"/>
            </w:tcBorders>
            <w:shd w:val="clear" w:color="auto" w:fill="D9D9D9"/>
            <w:vAlign w:val="center"/>
          </w:tcPr>
          <w:p w14:paraId="5502597A" w14:textId="77777777" w:rsidR="007B1B63" w:rsidRPr="00C26BAF" w:rsidRDefault="007B1B63" w:rsidP="00E85A37">
            <w:pPr>
              <w:jc w:val="center"/>
              <w:rPr>
                <w:rFonts w:ascii="Arial" w:hAnsi="Arial" w:cs="Arial"/>
                <w:b/>
                <w:sz w:val="12"/>
                <w:szCs w:val="12"/>
              </w:rPr>
            </w:pPr>
          </w:p>
        </w:tc>
      </w:tr>
      <w:tr w:rsidR="007B1B63" w:rsidRPr="0039643D" w14:paraId="13AC3435" w14:textId="77777777" w:rsidTr="00697AD4">
        <w:trPr>
          <w:jc w:val="center"/>
        </w:trPr>
        <w:tc>
          <w:tcPr>
            <w:tcW w:w="1030" w:type="dxa"/>
            <w:gridSpan w:val="2"/>
            <w:tcBorders>
              <w:top w:val="single" w:sz="4" w:space="0" w:color="auto"/>
              <w:bottom w:val="single" w:sz="4" w:space="0" w:color="auto"/>
            </w:tcBorders>
            <w:shd w:val="clear" w:color="auto" w:fill="D9D9D9"/>
            <w:vAlign w:val="center"/>
          </w:tcPr>
          <w:p w14:paraId="7673EC22"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prawa</w:t>
            </w:r>
          </w:p>
        </w:tc>
        <w:tc>
          <w:tcPr>
            <w:tcW w:w="1032" w:type="dxa"/>
            <w:gridSpan w:val="2"/>
            <w:tcBorders>
              <w:top w:val="single" w:sz="4" w:space="0" w:color="auto"/>
              <w:bottom w:val="single" w:sz="4" w:space="0" w:color="auto"/>
            </w:tcBorders>
            <w:shd w:val="clear" w:color="auto" w:fill="D9D9D9"/>
            <w:vAlign w:val="center"/>
          </w:tcPr>
          <w:p w14:paraId="5836C079"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lewa</w:t>
            </w:r>
          </w:p>
        </w:tc>
        <w:tc>
          <w:tcPr>
            <w:tcW w:w="1165" w:type="dxa"/>
            <w:gridSpan w:val="3"/>
            <w:tcBorders>
              <w:top w:val="single" w:sz="4" w:space="0" w:color="auto"/>
              <w:bottom w:val="single" w:sz="4" w:space="0" w:color="auto"/>
            </w:tcBorders>
            <w:shd w:val="clear" w:color="auto" w:fill="D9D9D9"/>
            <w:vAlign w:val="center"/>
          </w:tcPr>
          <w:p w14:paraId="4782BFFE"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prawa</w:t>
            </w:r>
          </w:p>
        </w:tc>
        <w:tc>
          <w:tcPr>
            <w:tcW w:w="1137" w:type="dxa"/>
            <w:gridSpan w:val="2"/>
            <w:tcBorders>
              <w:top w:val="single" w:sz="4" w:space="0" w:color="auto"/>
              <w:bottom w:val="single" w:sz="4" w:space="0" w:color="auto"/>
            </w:tcBorders>
            <w:shd w:val="clear" w:color="auto" w:fill="D9D9D9"/>
            <w:vAlign w:val="center"/>
          </w:tcPr>
          <w:p w14:paraId="7E0C4B89"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lewa</w:t>
            </w:r>
          </w:p>
        </w:tc>
        <w:tc>
          <w:tcPr>
            <w:tcW w:w="1134" w:type="dxa"/>
            <w:gridSpan w:val="2"/>
            <w:tcBorders>
              <w:top w:val="single" w:sz="4" w:space="0" w:color="auto"/>
              <w:bottom w:val="single" w:sz="4" w:space="0" w:color="auto"/>
            </w:tcBorders>
            <w:shd w:val="clear" w:color="auto" w:fill="D9D9D9"/>
            <w:vAlign w:val="center"/>
          </w:tcPr>
          <w:p w14:paraId="38BAC5EC"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prawa</w:t>
            </w:r>
          </w:p>
        </w:tc>
        <w:tc>
          <w:tcPr>
            <w:tcW w:w="1134" w:type="dxa"/>
            <w:gridSpan w:val="2"/>
            <w:tcBorders>
              <w:top w:val="single" w:sz="4" w:space="0" w:color="auto"/>
              <w:bottom w:val="single" w:sz="4" w:space="0" w:color="auto"/>
            </w:tcBorders>
            <w:shd w:val="clear" w:color="auto" w:fill="D9D9D9"/>
            <w:vAlign w:val="center"/>
          </w:tcPr>
          <w:p w14:paraId="7047D203" w14:textId="77777777" w:rsidR="007B1B63" w:rsidRPr="00C26BAF" w:rsidRDefault="007B1B63" w:rsidP="00E85A37">
            <w:pPr>
              <w:jc w:val="center"/>
              <w:rPr>
                <w:rFonts w:ascii="Arial" w:hAnsi="Arial" w:cs="Arial"/>
                <w:b/>
                <w:sz w:val="12"/>
                <w:szCs w:val="12"/>
              </w:rPr>
            </w:pPr>
            <w:r w:rsidRPr="00C26BAF">
              <w:rPr>
                <w:rFonts w:ascii="Arial" w:hAnsi="Arial" w:cs="Arial"/>
                <w:b/>
                <w:sz w:val="12"/>
                <w:szCs w:val="12"/>
              </w:rPr>
              <w:t>lewa</w:t>
            </w:r>
          </w:p>
        </w:tc>
        <w:tc>
          <w:tcPr>
            <w:tcW w:w="851" w:type="dxa"/>
            <w:vMerge/>
            <w:tcBorders>
              <w:top w:val="single" w:sz="4" w:space="0" w:color="auto"/>
              <w:bottom w:val="single" w:sz="4" w:space="0" w:color="auto"/>
            </w:tcBorders>
            <w:shd w:val="clear" w:color="auto" w:fill="D9D9D9"/>
            <w:vAlign w:val="center"/>
          </w:tcPr>
          <w:p w14:paraId="0E50B0C8" w14:textId="77777777" w:rsidR="007B1B63" w:rsidRPr="00C26BAF" w:rsidRDefault="007B1B63" w:rsidP="00E85A37">
            <w:pPr>
              <w:jc w:val="center"/>
              <w:rPr>
                <w:rFonts w:ascii="Arial" w:hAnsi="Arial" w:cs="Arial"/>
                <w:b/>
                <w:sz w:val="12"/>
                <w:szCs w:val="12"/>
              </w:rPr>
            </w:pPr>
          </w:p>
        </w:tc>
        <w:tc>
          <w:tcPr>
            <w:tcW w:w="776" w:type="dxa"/>
            <w:vMerge/>
            <w:tcBorders>
              <w:top w:val="single" w:sz="4" w:space="0" w:color="auto"/>
              <w:bottom w:val="single" w:sz="4" w:space="0" w:color="auto"/>
            </w:tcBorders>
            <w:shd w:val="clear" w:color="auto" w:fill="D9D9D9"/>
            <w:vAlign w:val="center"/>
          </w:tcPr>
          <w:p w14:paraId="489AAD84" w14:textId="77777777" w:rsidR="007B1B63" w:rsidRPr="00C26BAF" w:rsidRDefault="007B1B63" w:rsidP="00E85A37">
            <w:pPr>
              <w:jc w:val="center"/>
              <w:rPr>
                <w:rFonts w:ascii="Arial" w:hAnsi="Arial" w:cs="Arial"/>
                <w:b/>
                <w:sz w:val="12"/>
                <w:szCs w:val="12"/>
              </w:rPr>
            </w:pPr>
          </w:p>
        </w:tc>
        <w:tc>
          <w:tcPr>
            <w:tcW w:w="1594" w:type="dxa"/>
            <w:gridSpan w:val="3"/>
            <w:vMerge/>
            <w:tcBorders>
              <w:top w:val="single" w:sz="4" w:space="0" w:color="auto"/>
              <w:bottom w:val="single" w:sz="4" w:space="0" w:color="auto"/>
            </w:tcBorders>
            <w:shd w:val="clear" w:color="auto" w:fill="D9D9D9"/>
            <w:vAlign w:val="center"/>
          </w:tcPr>
          <w:p w14:paraId="70FF7804" w14:textId="77777777" w:rsidR="007B1B63" w:rsidRPr="00C26BAF" w:rsidRDefault="007B1B63" w:rsidP="00E85A37">
            <w:pPr>
              <w:jc w:val="center"/>
              <w:rPr>
                <w:rFonts w:ascii="Arial" w:hAnsi="Arial" w:cs="Arial"/>
                <w:b/>
                <w:sz w:val="12"/>
                <w:szCs w:val="12"/>
              </w:rPr>
            </w:pPr>
          </w:p>
        </w:tc>
      </w:tr>
      <w:tr w:rsidR="00C26BAF" w:rsidRPr="0039643D" w14:paraId="17488C19" w14:textId="77777777" w:rsidTr="00697AD4">
        <w:trPr>
          <w:cantSplit/>
          <w:trHeight w:val="982"/>
          <w:jc w:val="center"/>
        </w:trPr>
        <w:tc>
          <w:tcPr>
            <w:tcW w:w="492" w:type="dxa"/>
            <w:tcBorders>
              <w:top w:val="single" w:sz="4" w:space="0" w:color="auto"/>
              <w:bottom w:val="single" w:sz="18" w:space="0" w:color="auto"/>
            </w:tcBorders>
            <w:shd w:val="clear" w:color="auto" w:fill="D9D9D9"/>
            <w:textDirection w:val="tbRl"/>
            <w:vAlign w:val="center"/>
          </w:tcPr>
          <w:p w14:paraId="505B8761"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38" w:type="dxa"/>
            <w:tcBorders>
              <w:top w:val="single" w:sz="4" w:space="0" w:color="auto"/>
              <w:bottom w:val="single" w:sz="18" w:space="0" w:color="auto"/>
            </w:tcBorders>
            <w:shd w:val="clear" w:color="auto" w:fill="D9D9D9"/>
            <w:textDirection w:val="tbRl"/>
            <w:vAlign w:val="center"/>
          </w:tcPr>
          <w:p w14:paraId="626581EE"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499" w:type="dxa"/>
            <w:tcBorders>
              <w:top w:val="single" w:sz="4" w:space="0" w:color="auto"/>
              <w:bottom w:val="single" w:sz="18" w:space="0" w:color="auto"/>
            </w:tcBorders>
            <w:shd w:val="clear" w:color="auto" w:fill="D9D9D9"/>
            <w:textDirection w:val="tbRl"/>
            <w:vAlign w:val="center"/>
          </w:tcPr>
          <w:p w14:paraId="6B3684AA"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33" w:type="dxa"/>
            <w:tcBorders>
              <w:top w:val="single" w:sz="4" w:space="0" w:color="auto"/>
              <w:bottom w:val="single" w:sz="18" w:space="0" w:color="auto"/>
            </w:tcBorders>
            <w:shd w:val="clear" w:color="auto" w:fill="D9D9D9"/>
            <w:textDirection w:val="tbRl"/>
            <w:vAlign w:val="center"/>
          </w:tcPr>
          <w:p w14:paraId="258C5B9B"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598" w:type="dxa"/>
            <w:gridSpan w:val="2"/>
            <w:tcBorders>
              <w:top w:val="single" w:sz="4" w:space="0" w:color="auto"/>
              <w:bottom w:val="single" w:sz="18" w:space="0" w:color="auto"/>
            </w:tcBorders>
            <w:shd w:val="clear" w:color="auto" w:fill="D9D9D9"/>
            <w:textDirection w:val="tbRl"/>
            <w:vAlign w:val="center"/>
          </w:tcPr>
          <w:p w14:paraId="14A307E0"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67" w:type="dxa"/>
            <w:tcBorders>
              <w:top w:val="single" w:sz="4" w:space="0" w:color="auto"/>
              <w:bottom w:val="single" w:sz="18" w:space="0" w:color="auto"/>
            </w:tcBorders>
            <w:shd w:val="clear" w:color="auto" w:fill="D9D9D9"/>
            <w:textDirection w:val="tbRl"/>
            <w:vAlign w:val="center"/>
          </w:tcPr>
          <w:p w14:paraId="4D71E98D"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570" w:type="dxa"/>
            <w:tcBorders>
              <w:top w:val="single" w:sz="4" w:space="0" w:color="auto"/>
              <w:bottom w:val="single" w:sz="18" w:space="0" w:color="auto"/>
            </w:tcBorders>
            <w:shd w:val="clear" w:color="auto" w:fill="D9D9D9"/>
            <w:textDirection w:val="tbRl"/>
            <w:vAlign w:val="center"/>
          </w:tcPr>
          <w:p w14:paraId="2619A383"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67" w:type="dxa"/>
            <w:tcBorders>
              <w:top w:val="single" w:sz="4" w:space="0" w:color="auto"/>
              <w:bottom w:val="single" w:sz="18" w:space="0" w:color="auto"/>
            </w:tcBorders>
            <w:shd w:val="clear" w:color="auto" w:fill="D9D9D9"/>
            <w:textDirection w:val="tbRl"/>
            <w:vAlign w:val="center"/>
          </w:tcPr>
          <w:p w14:paraId="40A29189"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567" w:type="dxa"/>
            <w:tcBorders>
              <w:top w:val="single" w:sz="4" w:space="0" w:color="auto"/>
              <w:bottom w:val="single" w:sz="18" w:space="0" w:color="auto"/>
            </w:tcBorders>
            <w:shd w:val="clear" w:color="auto" w:fill="D9D9D9"/>
            <w:textDirection w:val="tbRl"/>
            <w:vAlign w:val="center"/>
          </w:tcPr>
          <w:p w14:paraId="37B61068"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67" w:type="dxa"/>
            <w:tcBorders>
              <w:top w:val="single" w:sz="4" w:space="0" w:color="auto"/>
              <w:bottom w:val="single" w:sz="18" w:space="0" w:color="auto"/>
            </w:tcBorders>
            <w:shd w:val="clear" w:color="auto" w:fill="D9D9D9"/>
            <w:textDirection w:val="tbRl"/>
            <w:vAlign w:val="center"/>
          </w:tcPr>
          <w:p w14:paraId="5EA0453D"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567" w:type="dxa"/>
            <w:tcBorders>
              <w:top w:val="single" w:sz="4" w:space="0" w:color="auto"/>
              <w:bottom w:val="single" w:sz="18" w:space="0" w:color="auto"/>
            </w:tcBorders>
            <w:shd w:val="clear" w:color="auto" w:fill="D9D9D9"/>
            <w:textDirection w:val="tbRl"/>
            <w:vAlign w:val="center"/>
          </w:tcPr>
          <w:p w14:paraId="458D1EBC"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prawo</w:t>
            </w:r>
          </w:p>
        </w:tc>
        <w:tc>
          <w:tcPr>
            <w:tcW w:w="567" w:type="dxa"/>
            <w:tcBorders>
              <w:top w:val="single" w:sz="4" w:space="0" w:color="auto"/>
              <w:bottom w:val="single" w:sz="18" w:space="0" w:color="auto"/>
            </w:tcBorders>
            <w:shd w:val="clear" w:color="auto" w:fill="D9D9D9"/>
            <w:textDirection w:val="tbRl"/>
            <w:vAlign w:val="center"/>
          </w:tcPr>
          <w:p w14:paraId="51E0E983"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w lewo</w:t>
            </w:r>
          </w:p>
        </w:tc>
        <w:tc>
          <w:tcPr>
            <w:tcW w:w="851" w:type="dxa"/>
            <w:vMerge/>
            <w:tcBorders>
              <w:top w:val="single" w:sz="4" w:space="0" w:color="auto"/>
              <w:bottom w:val="single" w:sz="18" w:space="0" w:color="auto"/>
            </w:tcBorders>
            <w:shd w:val="clear" w:color="auto" w:fill="D9D9D9"/>
            <w:vAlign w:val="center"/>
          </w:tcPr>
          <w:p w14:paraId="3C6B30EA" w14:textId="77777777" w:rsidR="007B1B63" w:rsidRPr="00C26BAF" w:rsidRDefault="007B1B63" w:rsidP="00E85A37">
            <w:pPr>
              <w:jc w:val="center"/>
              <w:rPr>
                <w:rFonts w:ascii="Arial" w:hAnsi="Arial" w:cs="Arial"/>
                <w:b/>
                <w:sz w:val="12"/>
                <w:szCs w:val="12"/>
              </w:rPr>
            </w:pPr>
          </w:p>
        </w:tc>
        <w:tc>
          <w:tcPr>
            <w:tcW w:w="776" w:type="dxa"/>
            <w:vMerge/>
            <w:tcBorders>
              <w:top w:val="single" w:sz="4" w:space="0" w:color="auto"/>
              <w:bottom w:val="single" w:sz="18" w:space="0" w:color="auto"/>
            </w:tcBorders>
            <w:shd w:val="clear" w:color="auto" w:fill="D9D9D9"/>
            <w:vAlign w:val="center"/>
          </w:tcPr>
          <w:p w14:paraId="7740512E" w14:textId="77777777" w:rsidR="007B1B63" w:rsidRPr="00C26BAF" w:rsidRDefault="007B1B63" w:rsidP="00E85A37">
            <w:pPr>
              <w:jc w:val="center"/>
              <w:rPr>
                <w:rFonts w:ascii="Arial" w:hAnsi="Arial" w:cs="Arial"/>
                <w:b/>
                <w:sz w:val="12"/>
                <w:szCs w:val="12"/>
              </w:rPr>
            </w:pPr>
          </w:p>
        </w:tc>
        <w:tc>
          <w:tcPr>
            <w:tcW w:w="641" w:type="dxa"/>
            <w:tcBorders>
              <w:top w:val="single" w:sz="4" w:space="0" w:color="auto"/>
              <w:bottom w:val="single" w:sz="18" w:space="0" w:color="auto"/>
            </w:tcBorders>
            <w:shd w:val="clear" w:color="auto" w:fill="D9D9D9"/>
            <w:textDirection w:val="tbRl"/>
            <w:vAlign w:val="center"/>
          </w:tcPr>
          <w:p w14:paraId="7977392F"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5  m</w:t>
            </w:r>
          </w:p>
        </w:tc>
        <w:tc>
          <w:tcPr>
            <w:tcW w:w="423" w:type="dxa"/>
            <w:tcBorders>
              <w:top w:val="single" w:sz="4" w:space="0" w:color="auto"/>
              <w:bottom w:val="single" w:sz="18" w:space="0" w:color="auto"/>
            </w:tcBorders>
            <w:shd w:val="clear" w:color="auto" w:fill="D9D9D9"/>
            <w:textDirection w:val="tbRl"/>
            <w:vAlign w:val="center"/>
          </w:tcPr>
          <w:p w14:paraId="6DD9BA6E"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10 m</w:t>
            </w:r>
          </w:p>
        </w:tc>
        <w:tc>
          <w:tcPr>
            <w:tcW w:w="530" w:type="dxa"/>
            <w:tcBorders>
              <w:top w:val="single" w:sz="4" w:space="0" w:color="auto"/>
              <w:bottom w:val="single" w:sz="18" w:space="0" w:color="auto"/>
            </w:tcBorders>
            <w:shd w:val="clear" w:color="auto" w:fill="D9D9D9"/>
            <w:textDirection w:val="tbRl"/>
            <w:vAlign w:val="center"/>
          </w:tcPr>
          <w:p w14:paraId="54D1FFA0" w14:textId="77777777" w:rsidR="007B1B63" w:rsidRPr="00C26BAF" w:rsidRDefault="007B1B63" w:rsidP="00E85A37">
            <w:pPr>
              <w:ind w:left="113" w:right="113"/>
              <w:jc w:val="center"/>
              <w:rPr>
                <w:rFonts w:ascii="Arial" w:hAnsi="Arial" w:cs="Arial"/>
                <w:b/>
                <w:sz w:val="12"/>
                <w:szCs w:val="12"/>
              </w:rPr>
            </w:pPr>
            <w:r w:rsidRPr="00C26BAF">
              <w:rPr>
                <w:rFonts w:ascii="Arial" w:hAnsi="Arial" w:cs="Arial"/>
                <w:b/>
                <w:sz w:val="12"/>
                <w:szCs w:val="12"/>
              </w:rPr>
              <w:t>20 m</w:t>
            </w:r>
          </w:p>
        </w:tc>
      </w:tr>
      <w:tr w:rsidR="007B1B63" w:rsidRPr="0039643D" w14:paraId="2E38E766" w14:textId="77777777" w:rsidTr="00697AD4">
        <w:trPr>
          <w:trHeight w:val="561"/>
          <w:jc w:val="center"/>
        </w:trPr>
        <w:tc>
          <w:tcPr>
            <w:tcW w:w="492" w:type="dxa"/>
            <w:tcBorders>
              <w:top w:val="single" w:sz="18" w:space="0" w:color="auto"/>
            </w:tcBorders>
            <w:shd w:val="clear" w:color="auto" w:fill="auto"/>
            <w:vAlign w:val="center"/>
          </w:tcPr>
          <w:p w14:paraId="55334EEE" w14:textId="77777777" w:rsidR="007B1B63" w:rsidRPr="00C26BAF" w:rsidRDefault="007B1B63" w:rsidP="00E85A37">
            <w:pPr>
              <w:jc w:val="center"/>
              <w:rPr>
                <w:rFonts w:ascii="Arial" w:hAnsi="Arial" w:cs="Arial"/>
                <w:b/>
              </w:rPr>
            </w:pPr>
            <w:r w:rsidRPr="00C26BAF">
              <w:rPr>
                <w:rFonts w:ascii="Arial" w:hAnsi="Arial" w:cs="Arial"/>
                <w:b/>
              </w:rPr>
              <w:t>300</w:t>
            </w:r>
          </w:p>
        </w:tc>
        <w:tc>
          <w:tcPr>
            <w:tcW w:w="538" w:type="dxa"/>
            <w:tcBorders>
              <w:top w:val="single" w:sz="18" w:space="0" w:color="auto"/>
            </w:tcBorders>
            <w:shd w:val="clear" w:color="auto" w:fill="auto"/>
            <w:vAlign w:val="center"/>
          </w:tcPr>
          <w:p w14:paraId="2C67F4FA" w14:textId="77777777" w:rsidR="007B1B63" w:rsidRPr="00C26BAF" w:rsidRDefault="007B1B63" w:rsidP="00E85A37">
            <w:pPr>
              <w:jc w:val="center"/>
              <w:rPr>
                <w:rFonts w:ascii="Arial" w:hAnsi="Arial" w:cs="Arial"/>
                <w:b/>
              </w:rPr>
            </w:pPr>
            <w:r w:rsidRPr="00C26BAF">
              <w:rPr>
                <w:rFonts w:ascii="Arial" w:hAnsi="Arial" w:cs="Arial"/>
                <w:b/>
              </w:rPr>
              <w:t>550</w:t>
            </w:r>
          </w:p>
        </w:tc>
        <w:tc>
          <w:tcPr>
            <w:tcW w:w="499" w:type="dxa"/>
            <w:tcBorders>
              <w:top w:val="single" w:sz="18" w:space="0" w:color="auto"/>
            </w:tcBorders>
            <w:shd w:val="clear" w:color="auto" w:fill="auto"/>
            <w:vAlign w:val="center"/>
          </w:tcPr>
          <w:p w14:paraId="2B2DDF9B" w14:textId="77777777" w:rsidR="007B1B63" w:rsidRPr="00C26BAF" w:rsidRDefault="007B1B63" w:rsidP="00E85A37">
            <w:pPr>
              <w:jc w:val="center"/>
              <w:rPr>
                <w:rFonts w:ascii="Arial" w:hAnsi="Arial" w:cs="Arial"/>
                <w:b/>
              </w:rPr>
            </w:pPr>
            <w:r w:rsidRPr="00C26BAF">
              <w:rPr>
                <w:rFonts w:ascii="Arial" w:hAnsi="Arial" w:cs="Arial"/>
                <w:b/>
              </w:rPr>
              <w:t>700</w:t>
            </w:r>
          </w:p>
        </w:tc>
        <w:tc>
          <w:tcPr>
            <w:tcW w:w="567" w:type="dxa"/>
            <w:gridSpan w:val="2"/>
            <w:tcBorders>
              <w:top w:val="single" w:sz="18" w:space="0" w:color="auto"/>
            </w:tcBorders>
            <w:shd w:val="clear" w:color="auto" w:fill="auto"/>
            <w:vAlign w:val="center"/>
          </w:tcPr>
          <w:p w14:paraId="19E80D69" w14:textId="77777777" w:rsidR="007B1B63" w:rsidRPr="00C26BAF" w:rsidRDefault="007B1B63" w:rsidP="00E85A37">
            <w:pPr>
              <w:jc w:val="center"/>
              <w:rPr>
                <w:rFonts w:ascii="Arial" w:hAnsi="Arial" w:cs="Arial"/>
                <w:b/>
              </w:rPr>
            </w:pPr>
            <w:r w:rsidRPr="00C26BAF">
              <w:rPr>
                <w:rFonts w:ascii="Arial" w:hAnsi="Arial" w:cs="Arial"/>
                <w:b/>
              </w:rPr>
              <w:t>300</w:t>
            </w:r>
          </w:p>
        </w:tc>
        <w:tc>
          <w:tcPr>
            <w:tcW w:w="564" w:type="dxa"/>
            <w:tcBorders>
              <w:top w:val="single" w:sz="18" w:space="0" w:color="auto"/>
            </w:tcBorders>
            <w:shd w:val="clear" w:color="auto" w:fill="auto"/>
            <w:vAlign w:val="center"/>
          </w:tcPr>
          <w:p w14:paraId="76572F49" w14:textId="77777777" w:rsidR="007B1B63" w:rsidRPr="00C26BAF" w:rsidRDefault="007B1B63" w:rsidP="00E85A37">
            <w:pPr>
              <w:jc w:val="center"/>
              <w:rPr>
                <w:rFonts w:ascii="Arial" w:hAnsi="Arial" w:cs="Arial"/>
                <w:b/>
              </w:rPr>
            </w:pPr>
            <w:r w:rsidRPr="00C26BAF">
              <w:rPr>
                <w:rFonts w:ascii="Arial" w:hAnsi="Arial" w:cs="Arial"/>
                <w:b/>
              </w:rPr>
              <w:t>300</w:t>
            </w:r>
          </w:p>
        </w:tc>
        <w:tc>
          <w:tcPr>
            <w:tcW w:w="567" w:type="dxa"/>
            <w:tcBorders>
              <w:top w:val="single" w:sz="18" w:space="0" w:color="auto"/>
            </w:tcBorders>
            <w:shd w:val="clear" w:color="auto" w:fill="auto"/>
            <w:vAlign w:val="center"/>
          </w:tcPr>
          <w:p w14:paraId="09BE01ED" w14:textId="77777777" w:rsidR="007B1B63" w:rsidRPr="00C26BAF" w:rsidRDefault="007B1B63" w:rsidP="00E85A37">
            <w:pPr>
              <w:jc w:val="center"/>
              <w:rPr>
                <w:rFonts w:ascii="Arial" w:hAnsi="Arial" w:cs="Arial"/>
                <w:b/>
              </w:rPr>
            </w:pPr>
            <w:r w:rsidRPr="00C26BAF">
              <w:rPr>
                <w:rFonts w:ascii="Arial" w:hAnsi="Arial" w:cs="Arial"/>
                <w:b/>
              </w:rPr>
              <w:t>600</w:t>
            </w:r>
          </w:p>
        </w:tc>
        <w:tc>
          <w:tcPr>
            <w:tcW w:w="570" w:type="dxa"/>
            <w:tcBorders>
              <w:top w:val="single" w:sz="18" w:space="0" w:color="auto"/>
            </w:tcBorders>
            <w:shd w:val="clear" w:color="auto" w:fill="auto"/>
            <w:vAlign w:val="center"/>
          </w:tcPr>
          <w:p w14:paraId="595CA50E" w14:textId="77777777" w:rsidR="007B1B63" w:rsidRPr="00C26BAF" w:rsidRDefault="007B1B63" w:rsidP="00E85A37">
            <w:pPr>
              <w:jc w:val="center"/>
              <w:rPr>
                <w:rFonts w:ascii="Arial" w:hAnsi="Arial" w:cs="Arial"/>
                <w:b/>
              </w:rPr>
            </w:pPr>
            <w:r w:rsidRPr="00C26BAF">
              <w:rPr>
                <w:rFonts w:ascii="Arial" w:hAnsi="Arial" w:cs="Arial"/>
                <w:b/>
              </w:rPr>
              <w:t>700</w:t>
            </w:r>
          </w:p>
        </w:tc>
        <w:tc>
          <w:tcPr>
            <w:tcW w:w="567" w:type="dxa"/>
            <w:tcBorders>
              <w:top w:val="single" w:sz="18" w:space="0" w:color="auto"/>
            </w:tcBorders>
            <w:shd w:val="clear" w:color="auto" w:fill="auto"/>
            <w:vAlign w:val="center"/>
          </w:tcPr>
          <w:p w14:paraId="5235009F" w14:textId="77777777" w:rsidR="007B1B63" w:rsidRPr="00C26BAF" w:rsidRDefault="007B1B63" w:rsidP="00E85A37">
            <w:pPr>
              <w:jc w:val="center"/>
              <w:rPr>
                <w:rFonts w:ascii="Arial" w:hAnsi="Arial" w:cs="Arial"/>
                <w:b/>
              </w:rPr>
            </w:pPr>
            <w:r w:rsidRPr="00C26BAF">
              <w:rPr>
                <w:rFonts w:ascii="Arial" w:hAnsi="Arial" w:cs="Arial"/>
                <w:b/>
              </w:rPr>
              <w:t>350</w:t>
            </w:r>
          </w:p>
        </w:tc>
        <w:tc>
          <w:tcPr>
            <w:tcW w:w="567" w:type="dxa"/>
            <w:tcBorders>
              <w:top w:val="single" w:sz="18" w:space="0" w:color="auto"/>
            </w:tcBorders>
            <w:shd w:val="clear" w:color="auto" w:fill="auto"/>
          </w:tcPr>
          <w:p w14:paraId="5665BB3D" w14:textId="77777777" w:rsidR="007B1B63" w:rsidRPr="00C26BAF" w:rsidRDefault="007B1B63" w:rsidP="00E85A37">
            <w:pPr>
              <w:spacing w:before="120"/>
              <w:rPr>
                <w:rFonts w:ascii="Arial" w:hAnsi="Arial" w:cs="Arial"/>
                <w:b/>
              </w:rPr>
            </w:pPr>
            <w:r w:rsidRPr="00C26BAF">
              <w:rPr>
                <w:rFonts w:ascii="Arial" w:hAnsi="Arial" w:cs="Arial"/>
                <w:b/>
              </w:rPr>
              <w:t>300</w:t>
            </w:r>
          </w:p>
        </w:tc>
        <w:tc>
          <w:tcPr>
            <w:tcW w:w="567" w:type="dxa"/>
            <w:tcBorders>
              <w:top w:val="single" w:sz="18" w:space="0" w:color="auto"/>
            </w:tcBorders>
            <w:shd w:val="clear" w:color="auto" w:fill="auto"/>
          </w:tcPr>
          <w:p w14:paraId="17CCE715" w14:textId="77777777" w:rsidR="007B1B63" w:rsidRPr="00C26BAF" w:rsidRDefault="007B1B63" w:rsidP="00E85A37">
            <w:pPr>
              <w:spacing w:before="120"/>
              <w:rPr>
                <w:rFonts w:ascii="Arial" w:hAnsi="Arial" w:cs="Arial"/>
                <w:b/>
              </w:rPr>
            </w:pPr>
            <w:r w:rsidRPr="00C26BAF">
              <w:rPr>
                <w:rFonts w:ascii="Arial" w:hAnsi="Arial" w:cs="Arial"/>
                <w:b/>
              </w:rPr>
              <w:t>600</w:t>
            </w:r>
          </w:p>
        </w:tc>
        <w:tc>
          <w:tcPr>
            <w:tcW w:w="567" w:type="dxa"/>
            <w:tcBorders>
              <w:top w:val="single" w:sz="18" w:space="0" w:color="auto"/>
            </w:tcBorders>
            <w:shd w:val="clear" w:color="auto" w:fill="auto"/>
          </w:tcPr>
          <w:p w14:paraId="2AC9D4E4" w14:textId="77777777" w:rsidR="007B1B63" w:rsidRPr="00C26BAF" w:rsidRDefault="007B1B63" w:rsidP="00E85A37">
            <w:pPr>
              <w:spacing w:before="120"/>
              <w:rPr>
                <w:rFonts w:ascii="Arial" w:hAnsi="Arial" w:cs="Arial"/>
                <w:b/>
              </w:rPr>
            </w:pPr>
            <w:r w:rsidRPr="00C26BAF">
              <w:rPr>
                <w:rFonts w:ascii="Arial" w:hAnsi="Arial" w:cs="Arial"/>
                <w:b/>
              </w:rPr>
              <w:t>700</w:t>
            </w:r>
          </w:p>
        </w:tc>
        <w:tc>
          <w:tcPr>
            <w:tcW w:w="567" w:type="dxa"/>
            <w:tcBorders>
              <w:top w:val="single" w:sz="18" w:space="0" w:color="auto"/>
            </w:tcBorders>
            <w:shd w:val="clear" w:color="auto" w:fill="auto"/>
          </w:tcPr>
          <w:p w14:paraId="1BF8F484" w14:textId="77777777" w:rsidR="007B1B63" w:rsidRPr="00C26BAF" w:rsidRDefault="007B1B63" w:rsidP="00E85A37">
            <w:pPr>
              <w:spacing w:before="120"/>
              <w:rPr>
                <w:rFonts w:ascii="Arial" w:hAnsi="Arial" w:cs="Arial"/>
                <w:b/>
              </w:rPr>
            </w:pPr>
            <w:r w:rsidRPr="00C26BAF">
              <w:rPr>
                <w:rFonts w:ascii="Arial" w:hAnsi="Arial" w:cs="Arial"/>
                <w:b/>
              </w:rPr>
              <w:t>350</w:t>
            </w:r>
          </w:p>
        </w:tc>
        <w:tc>
          <w:tcPr>
            <w:tcW w:w="851" w:type="dxa"/>
            <w:tcBorders>
              <w:top w:val="single" w:sz="18" w:space="0" w:color="auto"/>
            </w:tcBorders>
            <w:shd w:val="clear" w:color="auto" w:fill="auto"/>
            <w:vAlign w:val="center"/>
          </w:tcPr>
          <w:p w14:paraId="38C91C95" w14:textId="77777777" w:rsidR="007B1B63" w:rsidRPr="00C26BAF" w:rsidRDefault="007B1B63" w:rsidP="00E85A37">
            <w:pPr>
              <w:jc w:val="center"/>
              <w:rPr>
                <w:rFonts w:ascii="Arial" w:hAnsi="Arial" w:cs="Arial"/>
                <w:b/>
                <w:highlight w:val="yellow"/>
              </w:rPr>
            </w:pPr>
            <w:r w:rsidRPr="00C26BAF">
              <w:rPr>
                <w:rFonts w:ascii="Arial" w:hAnsi="Arial" w:cs="Arial"/>
                <w:b/>
              </w:rPr>
              <w:t>0</w:t>
            </w:r>
          </w:p>
        </w:tc>
        <w:tc>
          <w:tcPr>
            <w:tcW w:w="776" w:type="dxa"/>
            <w:tcBorders>
              <w:top w:val="single" w:sz="18" w:space="0" w:color="auto"/>
            </w:tcBorders>
            <w:shd w:val="clear" w:color="auto" w:fill="auto"/>
            <w:vAlign w:val="center"/>
          </w:tcPr>
          <w:p w14:paraId="165A558D" w14:textId="77777777" w:rsidR="007B1B63" w:rsidRPr="00C26BAF" w:rsidRDefault="007B1B63" w:rsidP="00E85A37">
            <w:pPr>
              <w:jc w:val="center"/>
              <w:rPr>
                <w:rFonts w:ascii="Arial" w:hAnsi="Arial" w:cs="Arial"/>
                <w:b/>
                <w:highlight w:val="yellow"/>
              </w:rPr>
            </w:pPr>
            <w:r w:rsidRPr="00C26BAF">
              <w:rPr>
                <w:rFonts w:ascii="Arial" w:hAnsi="Arial" w:cs="Arial"/>
                <w:b/>
              </w:rPr>
              <w:t>0</w:t>
            </w:r>
          </w:p>
        </w:tc>
        <w:tc>
          <w:tcPr>
            <w:tcW w:w="641" w:type="dxa"/>
            <w:tcBorders>
              <w:top w:val="single" w:sz="18" w:space="0" w:color="auto"/>
            </w:tcBorders>
            <w:shd w:val="clear" w:color="auto" w:fill="auto"/>
            <w:vAlign w:val="center"/>
          </w:tcPr>
          <w:p w14:paraId="2290B866" w14:textId="77777777" w:rsidR="007B1B63" w:rsidRPr="00C26BAF" w:rsidRDefault="007B1B63" w:rsidP="00E85A37">
            <w:pPr>
              <w:jc w:val="center"/>
              <w:rPr>
                <w:rFonts w:ascii="Arial" w:hAnsi="Arial" w:cs="Arial"/>
                <w:b/>
                <w:highlight w:val="yellow"/>
              </w:rPr>
            </w:pPr>
          </w:p>
        </w:tc>
        <w:tc>
          <w:tcPr>
            <w:tcW w:w="423" w:type="dxa"/>
            <w:tcBorders>
              <w:top w:val="single" w:sz="18" w:space="0" w:color="auto"/>
            </w:tcBorders>
            <w:shd w:val="clear" w:color="auto" w:fill="auto"/>
            <w:vAlign w:val="center"/>
          </w:tcPr>
          <w:p w14:paraId="24FEE10C" w14:textId="77777777" w:rsidR="007B1B63" w:rsidRPr="00C26BAF" w:rsidRDefault="007B1B63" w:rsidP="00E85A37">
            <w:pPr>
              <w:ind w:hanging="33"/>
              <w:jc w:val="center"/>
              <w:rPr>
                <w:rFonts w:ascii="Arial" w:hAnsi="Arial" w:cs="Arial"/>
                <w:b/>
                <w:highlight w:val="yellow"/>
              </w:rPr>
            </w:pPr>
          </w:p>
        </w:tc>
        <w:tc>
          <w:tcPr>
            <w:tcW w:w="530" w:type="dxa"/>
            <w:tcBorders>
              <w:top w:val="single" w:sz="18" w:space="0" w:color="auto"/>
            </w:tcBorders>
            <w:shd w:val="clear" w:color="auto" w:fill="auto"/>
            <w:vAlign w:val="center"/>
          </w:tcPr>
          <w:p w14:paraId="610C417B" w14:textId="77777777" w:rsidR="007B1B63" w:rsidRPr="0039643D" w:rsidRDefault="007B1B63" w:rsidP="00E85A37">
            <w:pPr>
              <w:jc w:val="center"/>
              <w:rPr>
                <w:rFonts w:ascii="Arial" w:hAnsi="Arial" w:cs="Arial"/>
                <w:b/>
              </w:rPr>
            </w:pPr>
          </w:p>
        </w:tc>
      </w:tr>
    </w:tbl>
    <w:p w14:paraId="5811F41E" w14:textId="77777777" w:rsidR="0039643D" w:rsidRDefault="0039643D" w:rsidP="0039643D">
      <w:pPr>
        <w:pStyle w:val="ListParagraph"/>
        <w:spacing w:before="120" w:after="120"/>
        <w:jc w:val="both"/>
        <w:rPr>
          <w:rFonts w:ascii="Arial" w:hAnsi="Arial" w:cs="Arial"/>
          <w:sz w:val="22"/>
        </w:rPr>
      </w:pPr>
    </w:p>
    <w:p w14:paraId="43CF085A" w14:textId="77777777" w:rsidR="00C26BAF" w:rsidRDefault="00C26BAF" w:rsidP="0039643D">
      <w:pPr>
        <w:pStyle w:val="ListParagraph"/>
        <w:spacing w:before="120" w:after="120"/>
        <w:jc w:val="both"/>
        <w:rPr>
          <w:rFonts w:ascii="Arial" w:hAnsi="Arial" w:cs="Arial"/>
          <w:sz w:val="22"/>
        </w:rPr>
      </w:pPr>
    </w:p>
    <w:p w14:paraId="78803C49" w14:textId="77777777" w:rsidR="007B1B63" w:rsidRDefault="007B1B63" w:rsidP="00CA02FE">
      <w:pPr>
        <w:pStyle w:val="ListParagraph"/>
        <w:numPr>
          <w:ilvl w:val="0"/>
          <w:numId w:val="50"/>
        </w:numPr>
        <w:spacing w:before="120" w:after="120"/>
        <w:jc w:val="both"/>
        <w:rPr>
          <w:rFonts w:ascii="Arial" w:hAnsi="Arial" w:cs="Arial"/>
          <w:sz w:val="22"/>
        </w:rPr>
      </w:pPr>
      <w:r w:rsidRPr="0039643D">
        <w:rPr>
          <w:rFonts w:ascii="Arial" w:hAnsi="Arial" w:cs="Arial"/>
          <w:sz w:val="22"/>
        </w:rPr>
        <w:t>Stan techniczny nawierzchni kolejowej i drogowej:</w:t>
      </w:r>
      <w:r w:rsidRPr="0039643D">
        <w:rPr>
          <w:rFonts w:ascii="Arial" w:hAnsi="Arial" w:cs="Arial"/>
          <w:sz w:val="22"/>
        </w:rPr>
        <w:tab/>
      </w:r>
    </w:p>
    <w:p w14:paraId="6A95A352" w14:textId="77777777" w:rsidR="00C26BAF" w:rsidRPr="0039643D" w:rsidRDefault="00C26BAF" w:rsidP="00C26BAF">
      <w:pPr>
        <w:pStyle w:val="ListParagraph"/>
        <w:spacing w:before="120" w:after="120"/>
        <w:jc w:val="both"/>
        <w:rPr>
          <w:rFonts w:ascii="Arial" w:hAnsi="Arial" w:cs="Arial"/>
          <w:sz w:val="22"/>
        </w:rPr>
      </w:pPr>
    </w:p>
    <w:p w14:paraId="09A762B9" w14:textId="77777777" w:rsidR="007B1B63" w:rsidRPr="00C26BAF" w:rsidRDefault="007B1B63" w:rsidP="00D94D0E">
      <w:pPr>
        <w:spacing w:before="240" w:line="276" w:lineRule="auto"/>
        <w:rPr>
          <w:rFonts w:ascii="Arial" w:hAnsi="Arial" w:cs="Arial"/>
          <w:sz w:val="22"/>
          <w:szCs w:val="22"/>
        </w:rPr>
      </w:pPr>
      <w:r w:rsidRPr="00C26BAF">
        <w:rPr>
          <w:rFonts w:ascii="Arial" w:hAnsi="Arial" w:cs="Arial"/>
          <w:sz w:val="22"/>
          <w:szCs w:val="22"/>
        </w:rPr>
        <w:t xml:space="preserve">   -       </w:t>
      </w:r>
      <w:r w:rsidRPr="00C26BAF">
        <w:rPr>
          <w:rFonts w:ascii="Arial" w:hAnsi="Arial" w:cs="Arial"/>
          <w:sz w:val="22"/>
          <w:szCs w:val="22"/>
          <w:u w:val="single"/>
        </w:rPr>
        <w:t>Stan nawierzchni na przejeździe i dojazdach będących w gestii Zarządcy drogi:</w:t>
      </w:r>
      <w:r w:rsidRPr="00C26BAF">
        <w:rPr>
          <w:rFonts w:ascii="Arial" w:hAnsi="Arial" w:cs="Arial"/>
          <w:sz w:val="22"/>
          <w:szCs w:val="22"/>
          <w:u w:val="single"/>
        </w:rPr>
        <w:br/>
      </w:r>
      <w:r w:rsidRPr="00C26BAF">
        <w:rPr>
          <w:rFonts w:ascii="Arial" w:hAnsi="Arial" w:cs="Arial"/>
          <w:sz w:val="22"/>
          <w:szCs w:val="22"/>
        </w:rPr>
        <w:t xml:space="preserve">           dojazdy do przejazdu z obu stron: nawierzchnia bitumiczna – stan nawierzchni</w:t>
      </w:r>
      <w:r w:rsidRPr="00C26BAF">
        <w:rPr>
          <w:rFonts w:ascii="Arial" w:hAnsi="Arial" w:cs="Arial"/>
          <w:sz w:val="22"/>
          <w:szCs w:val="22"/>
        </w:rPr>
        <w:br/>
        <w:t xml:space="preserve">           dostateczny.</w:t>
      </w:r>
    </w:p>
    <w:p w14:paraId="75831631" w14:textId="77777777" w:rsidR="007B1B63" w:rsidRPr="00C26BAF" w:rsidRDefault="007B1B63" w:rsidP="00D94D0E">
      <w:pPr>
        <w:spacing w:before="240" w:line="276" w:lineRule="auto"/>
        <w:rPr>
          <w:rFonts w:ascii="Arial" w:hAnsi="Arial" w:cs="Arial"/>
          <w:sz w:val="22"/>
          <w:szCs w:val="22"/>
        </w:rPr>
      </w:pPr>
      <w:r w:rsidRPr="00C26BAF">
        <w:rPr>
          <w:rFonts w:ascii="Arial" w:hAnsi="Arial" w:cs="Arial"/>
          <w:sz w:val="22"/>
          <w:szCs w:val="22"/>
        </w:rPr>
        <w:t xml:space="preserve">   -       </w:t>
      </w:r>
      <w:r w:rsidRPr="00C26BAF">
        <w:rPr>
          <w:rFonts w:ascii="Arial" w:hAnsi="Arial" w:cs="Arial"/>
          <w:sz w:val="22"/>
          <w:szCs w:val="22"/>
          <w:u w:val="single"/>
        </w:rPr>
        <w:t>Stan nawierzchni drogowej na przejeździe i dojazdach będące w gestii PLK:</w:t>
      </w:r>
      <w:r w:rsidRPr="00C26BAF">
        <w:rPr>
          <w:rFonts w:ascii="Arial" w:hAnsi="Arial" w:cs="Arial"/>
          <w:sz w:val="22"/>
          <w:szCs w:val="22"/>
        </w:rPr>
        <w:br/>
        <w:t xml:space="preserve">           pomosty na przejeździe w obu torach wykonane z płyt typu CBP (o szerokości 9m),</w:t>
      </w:r>
      <w:r w:rsidRPr="00C26BAF">
        <w:rPr>
          <w:rFonts w:ascii="Arial" w:hAnsi="Arial" w:cs="Arial"/>
          <w:sz w:val="22"/>
          <w:szCs w:val="22"/>
        </w:rPr>
        <w:br/>
        <w:t xml:space="preserve">           nawierzchnia na dojazdach: bitumiczna – stan dostateczny;</w:t>
      </w:r>
    </w:p>
    <w:p w14:paraId="40F73E7A" w14:textId="77777777" w:rsidR="007B1B63" w:rsidRPr="00C26BAF" w:rsidRDefault="007B1B63" w:rsidP="00D94D0E">
      <w:pPr>
        <w:spacing w:before="240" w:line="276" w:lineRule="auto"/>
        <w:jc w:val="both"/>
        <w:rPr>
          <w:rFonts w:ascii="Arial" w:hAnsi="Arial" w:cs="Arial"/>
          <w:sz w:val="22"/>
          <w:szCs w:val="22"/>
          <w:u w:val="single"/>
        </w:rPr>
      </w:pPr>
      <w:r w:rsidRPr="00C26BAF">
        <w:rPr>
          <w:rFonts w:ascii="Arial" w:hAnsi="Arial" w:cs="Arial"/>
        </w:rPr>
        <w:t xml:space="preserve">  </w:t>
      </w:r>
      <w:r w:rsidRPr="00C26BAF">
        <w:rPr>
          <w:rFonts w:ascii="Arial" w:hAnsi="Arial" w:cs="Arial"/>
          <w:sz w:val="22"/>
          <w:szCs w:val="22"/>
        </w:rPr>
        <w:t xml:space="preserve"> -       </w:t>
      </w:r>
      <w:r w:rsidRPr="00C26BAF">
        <w:rPr>
          <w:rFonts w:ascii="Arial" w:hAnsi="Arial" w:cs="Arial"/>
          <w:sz w:val="22"/>
          <w:szCs w:val="22"/>
          <w:u w:val="single"/>
        </w:rPr>
        <w:t>Stan nawierzchni kolejowej na przejeździe:</w:t>
      </w:r>
    </w:p>
    <w:p w14:paraId="68249EB7" w14:textId="77777777" w:rsidR="007B1B63" w:rsidRPr="00C26BAF" w:rsidRDefault="007B1B63" w:rsidP="00D94D0E">
      <w:pPr>
        <w:spacing w:before="240" w:line="276" w:lineRule="auto"/>
        <w:ind w:left="709"/>
        <w:rPr>
          <w:rFonts w:ascii="Arial" w:hAnsi="Arial" w:cs="Arial"/>
          <w:sz w:val="22"/>
          <w:szCs w:val="22"/>
        </w:rPr>
      </w:pPr>
      <w:r w:rsidRPr="00C26BAF">
        <w:rPr>
          <w:rFonts w:ascii="Arial" w:hAnsi="Arial" w:cs="Arial"/>
          <w:sz w:val="22"/>
          <w:szCs w:val="22"/>
        </w:rPr>
        <w:t>Pochylenie toru – spadek od kilometra 36,920 do km 37,170 – 8,4‰</w:t>
      </w:r>
      <w:r w:rsidRPr="00C26BAF">
        <w:rPr>
          <w:rFonts w:ascii="Arial" w:hAnsi="Arial" w:cs="Arial"/>
          <w:sz w:val="22"/>
          <w:szCs w:val="22"/>
        </w:rPr>
        <w:br/>
        <w:t>Położenie toru w planie – łuk prawy od km 36,110 do km 37,140,</w:t>
      </w:r>
      <w:r w:rsidRPr="00C26BAF">
        <w:rPr>
          <w:rFonts w:ascii="Arial" w:hAnsi="Arial" w:cs="Arial"/>
          <w:sz w:val="22"/>
          <w:szCs w:val="22"/>
        </w:rPr>
        <w:br/>
        <w:t>– w torze Nr 1 szyny typu S-49, tok lewy szyna pęknięta i złubkowana, podkłady INBK-7d,</w:t>
      </w:r>
      <w:r w:rsidRPr="00C26BAF">
        <w:rPr>
          <w:rFonts w:ascii="Arial" w:hAnsi="Arial" w:cs="Arial"/>
          <w:sz w:val="22"/>
          <w:szCs w:val="22"/>
        </w:rPr>
        <w:br/>
        <w:t xml:space="preserve">   podsypka tłuczniowa, stan techniczny nawierzchni  – niedostateczny;</w:t>
      </w:r>
      <w:r w:rsidRPr="00C26BAF">
        <w:rPr>
          <w:rFonts w:ascii="Arial" w:hAnsi="Arial" w:cs="Arial"/>
          <w:sz w:val="22"/>
          <w:szCs w:val="22"/>
        </w:rPr>
        <w:br/>
        <w:t>– stan i oczyszczenie żłobków: utrzymane niewłaściwie – żłobki zanieczyszczone;</w:t>
      </w:r>
      <w:r w:rsidRPr="00C26BAF">
        <w:rPr>
          <w:rFonts w:ascii="Arial" w:hAnsi="Arial" w:cs="Arial"/>
          <w:sz w:val="22"/>
          <w:szCs w:val="22"/>
        </w:rPr>
        <w:br/>
      </w:r>
      <w:r w:rsidRPr="00C26BAF">
        <w:rPr>
          <w:rFonts w:ascii="Arial" w:hAnsi="Arial" w:cs="Arial"/>
          <w:sz w:val="22"/>
          <w:szCs w:val="22"/>
        </w:rPr>
        <w:lastRenderedPageBreak/>
        <w:t>– odwodnienie przejazdu: powierzchniowe – bez uwag;</w:t>
      </w:r>
      <w:r w:rsidRPr="00C26BAF">
        <w:rPr>
          <w:rFonts w:ascii="Arial" w:hAnsi="Arial" w:cs="Arial"/>
          <w:sz w:val="22"/>
          <w:szCs w:val="22"/>
        </w:rPr>
        <w:br/>
        <w:t>– wygrodzenie na przejeździe: znaki optycznego prowadzenia U1a - stan prawidłowy,</w:t>
      </w:r>
    </w:p>
    <w:p w14:paraId="5FE9CEDC" w14:textId="77777777" w:rsidR="007B1B63" w:rsidRPr="00C26BAF" w:rsidRDefault="007B1B63" w:rsidP="00D94D0E">
      <w:pPr>
        <w:spacing w:before="240" w:line="276" w:lineRule="auto"/>
        <w:ind w:left="709"/>
        <w:jc w:val="both"/>
        <w:rPr>
          <w:rFonts w:ascii="Arial" w:hAnsi="Arial" w:cs="Arial"/>
          <w:sz w:val="22"/>
          <w:szCs w:val="22"/>
        </w:rPr>
      </w:pPr>
      <w:r w:rsidRPr="00C26BAF">
        <w:rPr>
          <w:rFonts w:ascii="Arial" w:hAnsi="Arial" w:cs="Arial"/>
          <w:sz w:val="22"/>
          <w:szCs w:val="22"/>
        </w:rPr>
        <w:t>Stan nawierzchni kolejowej i drogowej nie miał wpływu na powstanie poważnego wypadku.</w:t>
      </w:r>
    </w:p>
    <w:p w14:paraId="2E8CEB06" w14:textId="77777777" w:rsidR="006505D9" w:rsidRDefault="006505D9" w:rsidP="00D94D0E">
      <w:pPr>
        <w:spacing w:before="240" w:line="276" w:lineRule="auto"/>
        <w:jc w:val="both"/>
        <w:rPr>
          <w:rFonts w:ascii="Arial" w:hAnsi="Arial" w:cs="Arial"/>
        </w:rPr>
      </w:pPr>
    </w:p>
    <w:p w14:paraId="688012DA" w14:textId="77777777" w:rsidR="007B1B63" w:rsidRPr="00C26BAF" w:rsidRDefault="007B1B63" w:rsidP="00D94D0E">
      <w:pPr>
        <w:spacing w:before="240" w:line="276" w:lineRule="auto"/>
        <w:ind w:left="360"/>
        <w:jc w:val="both"/>
        <w:rPr>
          <w:rFonts w:ascii="Arial" w:hAnsi="Arial" w:cs="Arial"/>
          <w:b/>
          <w:i/>
          <w:sz w:val="22"/>
          <w:szCs w:val="22"/>
        </w:rPr>
      </w:pPr>
      <w:r>
        <w:rPr>
          <w:rFonts w:ascii="Arial" w:hAnsi="Arial" w:cs="Arial"/>
        </w:rPr>
        <w:t xml:space="preserve">    </w:t>
      </w:r>
      <w:r w:rsidR="00C26BAF">
        <w:rPr>
          <w:rFonts w:ascii="Arial" w:hAnsi="Arial" w:cs="Arial"/>
        </w:rPr>
        <w:t xml:space="preserve">   </w:t>
      </w:r>
      <w:r w:rsidRPr="00C26BAF">
        <w:rPr>
          <w:rFonts w:ascii="Arial" w:hAnsi="Arial" w:cs="Arial"/>
          <w:b/>
          <w:i/>
          <w:sz w:val="22"/>
          <w:szCs w:val="22"/>
        </w:rPr>
        <w:t>Oznakowanie przejazdu od strony toru i drogi:</w:t>
      </w:r>
    </w:p>
    <w:p w14:paraId="146016AE" w14:textId="77777777" w:rsidR="007B1B63" w:rsidRPr="00C26BAF" w:rsidRDefault="007B1B63" w:rsidP="00D94D0E">
      <w:pPr>
        <w:spacing w:before="240" w:line="276" w:lineRule="auto"/>
        <w:ind w:left="709"/>
        <w:jc w:val="both"/>
        <w:rPr>
          <w:rFonts w:ascii="Arial" w:hAnsi="Arial" w:cs="Arial"/>
          <w:sz w:val="22"/>
          <w:szCs w:val="22"/>
        </w:rPr>
      </w:pPr>
      <w:r w:rsidRPr="00C26BAF">
        <w:rPr>
          <w:rFonts w:ascii="Arial" w:hAnsi="Arial" w:cs="Arial"/>
          <w:sz w:val="22"/>
          <w:szCs w:val="22"/>
        </w:rPr>
        <w:t>GDDKiA Oddział w Białymstoku pismem nr O.BI.Z-2.4080.86.1.2016.mb z dnia 2016.08.05 wystąpił do PKP PLK S.A. Zakład Linii Kolejowych w Białymstoku o stanowisko w kwestii likwidacji oznakowania przejazdu kolejowego linii nr 36 zlokalizowanego na drodze krajowej Nr 63 w km 157,503. Wniosek spowodowany został wydaniem przez Ministra Infrastruktury i Budownictwa likwidacji oznakowania nieczynnych przejazdów kolejowych przecinających drogi krajowe. GDDKiA zawnioskowało usunięcie istniejącego oznakowania (tj.: G-3,G-1a-f, T-10, A-10). Obowiązek zabezpieczenia przejazdu pojazdu szynowego wykonującego objazdy linią 36 w tym wypadku spoczywałby na jednostce je wykonującej. GDDKiA zobowiązał się do sporządzenia projektu stałej organizacji ruchu wprowadzającego zmiany w oznakowaniu. GDDKiA prosił również o odniesienie się do stanu technicznego w/w przejazdu kolejowego oraz możliwości jego likwidacji.</w:t>
      </w:r>
    </w:p>
    <w:p w14:paraId="4552D0C0" w14:textId="77777777" w:rsidR="007B1B63" w:rsidRPr="00C26BAF" w:rsidRDefault="007B1B63" w:rsidP="00D94D0E">
      <w:pPr>
        <w:spacing w:before="240" w:line="276" w:lineRule="auto"/>
        <w:ind w:left="709"/>
        <w:jc w:val="both"/>
        <w:rPr>
          <w:rFonts w:ascii="Arial" w:hAnsi="Arial" w:cs="Arial"/>
          <w:sz w:val="22"/>
          <w:szCs w:val="22"/>
        </w:rPr>
      </w:pPr>
      <w:r w:rsidRPr="00C26BAF">
        <w:rPr>
          <w:rFonts w:ascii="Arial" w:hAnsi="Arial" w:cs="Arial"/>
          <w:sz w:val="22"/>
          <w:szCs w:val="22"/>
        </w:rPr>
        <w:t>PKP PLK S.A. Zakład Linii Kolejowych w Białymstoku pismem nr IZDK5f-5003-97/2016 z dnia 22.08.2016r. wnioskował pozostawienie istniejącego oznakowania w obrębie w/w przejazdu kolejowo-drogowego. Stwierdził również, że w związku z zaplanowanymi pracami modernizacyjnymi na linii nr 36 Ostrołęka – Łapy niemożliwy jest demontaż infrastruktury kolejowej (szyny, podkłady) na przedmiotowym przejeździe.</w:t>
      </w:r>
    </w:p>
    <w:p w14:paraId="151F30CA" w14:textId="77777777" w:rsidR="007B1B63" w:rsidRPr="00C26BAF" w:rsidRDefault="007B1B63" w:rsidP="00D94D0E">
      <w:pPr>
        <w:spacing w:before="240" w:line="276" w:lineRule="auto"/>
        <w:ind w:left="709"/>
        <w:jc w:val="both"/>
        <w:rPr>
          <w:rFonts w:ascii="Arial" w:hAnsi="Arial" w:cs="Arial"/>
          <w:sz w:val="22"/>
          <w:szCs w:val="22"/>
        </w:rPr>
      </w:pPr>
      <w:r w:rsidRPr="00C26BAF">
        <w:rPr>
          <w:rFonts w:ascii="Arial" w:hAnsi="Arial" w:cs="Arial"/>
          <w:sz w:val="22"/>
          <w:szCs w:val="22"/>
        </w:rPr>
        <w:t xml:space="preserve">W dniu wypadku (02.11.2017r.) przejazd był osygnalizowany następująco: </w:t>
      </w:r>
    </w:p>
    <w:p w14:paraId="689F8375" w14:textId="77777777" w:rsidR="007B1B63" w:rsidRDefault="007B1B63" w:rsidP="00D94D0E">
      <w:pPr>
        <w:pStyle w:val="ListParagraph"/>
        <w:spacing w:before="240" w:line="276" w:lineRule="auto"/>
        <w:jc w:val="both"/>
        <w:rPr>
          <w:rFonts w:ascii="Arial" w:hAnsi="Arial" w:cs="Arial"/>
          <w:sz w:val="22"/>
          <w:szCs w:val="22"/>
          <w:u w:val="single"/>
        </w:rPr>
      </w:pPr>
      <w:r w:rsidRPr="00C26BAF">
        <w:rPr>
          <w:rFonts w:ascii="Arial" w:hAnsi="Arial" w:cs="Arial"/>
          <w:sz w:val="22"/>
          <w:szCs w:val="22"/>
        </w:rPr>
        <w:tab/>
      </w:r>
      <w:r w:rsidRPr="00C26BAF">
        <w:rPr>
          <w:rFonts w:ascii="Arial" w:hAnsi="Arial" w:cs="Arial"/>
          <w:sz w:val="22"/>
          <w:szCs w:val="22"/>
          <w:u w:val="single"/>
        </w:rPr>
        <w:t>Osygnalizowanie przejazdu od strony toru będące w gestii PLK:</w:t>
      </w:r>
    </w:p>
    <w:p w14:paraId="4A8303AF" w14:textId="77777777" w:rsidR="00E85A37" w:rsidRDefault="00E85A37" w:rsidP="00D94D0E">
      <w:pPr>
        <w:pStyle w:val="ListParagraph"/>
        <w:spacing w:before="240" w:line="276" w:lineRule="auto"/>
        <w:jc w:val="both"/>
        <w:rPr>
          <w:rFonts w:ascii="Arial" w:hAnsi="Arial" w:cs="Arial"/>
          <w:sz w:val="22"/>
          <w:szCs w:val="22"/>
          <w:u w:val="single"/>
        </w:rPr>
      </w:pPr>
    </w:p>
    <w:p w14:paraId="1F3124CC" w14:textId="77777777" w:rsidR="00E85A37" w:rsidRPr="00C26BAF" w:rsidRDefault="00E85A37" w:rsidP="00E85A37">
      <w:pPr>
        <w:pStyle w:val="ListParagraph"/>
        <w:spacing w:before="240" w:line="276" w:lineRule="auto"/>
        <w:ind w:firstLine="698"/>
        <w:jc w:val="both"/>
        <w:rPr>
          <w:rFonts w:ascii="Arial" w:hAnsi="Arial" w:cs="Arial"/>
          <w:sz w:val="22"/>
          <w:szCs w:val="22"/>
          <w:u w:val="single"/>
        </w:rPr>
      </w:pPr>
      <w:r>
        <w:rPr>
          <w:noProof/>
          <w:sz w:val="22"/>
          <w:szCs w:val="22"/>
          <w:lang w:val="en-US" w:eastAsia="zh-CN"/>
        </w:rPr>
        <mc:AlternateContent>
          <mc:Choice Requires="wps">
            <w:drawing>
              <wp:anchor distT="0" distB="0" distL="114300" distR="114300" simplePos="0" relativeHeight="251649024" behindDoc="0" locked="0" layoutInCell="1" allowOverlap="1" wp14:anchorId="08B21BEF" wp14:editId="33E66476">
                <wp:simplePos x="0" y="0"/>
                <wp:positionH relativeFrom="column">
                  <wp:posOffset>1569085</wp:posOffset>
                </wp:positionH>
                <wp:positionV relativeFrom="paragraph">
                  <wp:posOffset>55526</wp:posOffset>
                </wp:positionV>
                <wp:extent cx="609600" cy="631825"/>
                <wp:effectExtent l="0" t="0" r="0" b="0"/>
                <wp:wrapNone/>
                <wp:docPr id="17"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63FCC6AF" w14:textId="77777777" w:rsidR="00F84D69" w:rsidRPr="00A844E0" w:rsidRDefault="00F84D69" w:rsidP="00E85A37">
                            <w:pPr>
                              <w:spacing w:after="0"/>
                              <w:jc w:val="center"/>
                              <w:rPr>
                                <w:b/>
                                <w:color w:val="000000"/>
                                <w:sz w:val="22"/>
                              </w:rPr>
                            </w:pPr>
                            <w:r w:rsidRPr="00A844E0">
                              <w:rPr>
                                <w:b/>
                                <w:color w:val="000000"/>
                                <w:sz w:val="22"/>
                              </w:rPr>
                              <w:t>W6a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B21BEF" id="Prostokąt 47" o:spid="_x0000_s1031" style="position:absolute;left:0;text-align:left;margin-left:123.55pt;margin-top:4.35pt;width:48pt;height:49.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" filled="f" stroked="f" strokeweight="1pt">
                <v:path arrowok="t"/>
                <v:textbox>
                  <w:txbxContent>
                    <w:p w14:paraId="63FCC6AF" w14:textId="77777777" w:rsidR="00F84D69" w:rsidRPr="00A844E0" w:rsidRDefault="00F84D69" w:rsidP="00E85A37">
                      <w:pPr>
                        <w:spacing w:after="0"/>
                        <w:jc w:val="center"/>
                        <w:rPr>
                          <w:b/>
                          <w:color w:val="000000"/>
                          <w:sz w:val="22"/>
                        </w:rPr>
                      </w:pPr>
                      <w:r w:rsidRPr="00A844E0">
                        <w:rPr>
                          <w:b/>
                          <w:color w:val="000000"/>
                          <w:sz w:val="22"/>
                        </w:rPr>
                        <w:t>W6a</w:t>
                      </w:r>
                    </w:p>
                  </w:txbxContent>
                </v:textbox>
              </v:rect>
            </w:pict>
          </mc:Fallback>
        </mc:AlternateContent>
      </w:r>
      <w:r w:rsidRPr="00A52C04">
        <w:rPr>
          <w:rFonts w:ascii="Times New Roman" w:eastAsia="Times New Roman" w:hAnsi="Times New Roman" w:cs="Times New Roman"/>
          <w:noProof/>
          <w:sz w:val="24"/>
          <w:szCs w:val="24"/>
          <w:lang w:val="en-US" w:eastAsia="zh-CN"/>
        </w:rPr>
        <w:drawing>
          <wp:inline distT="0" distB="0" distL="0" distR="0" wp14:anchorId="28A8C508" wp14:editId="6D9B864A">
            <wp:extent cx="673100" cy="673100"/>
            <wp:effectExtent l="0" t="0" r="0" b="0"/>
            <wp:docPr id="7" name="Obraz 10" descr="http://drogipubliczne.eu/images/w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descr="http://drogipubliczne.eu/images/w6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inline>
        </w:drawing>
      </w:r>
    </w:p>
    <w:p w14:paraId="3B5D5FE1" w14:textId="77777777" w:rsidR="007B1B63" w:rsidRPr="00C26BAF" w:rsidRDefault="007B1B63" w:rsidP="00D94D0E">
      <w:pPr>
        <w:pStyle w:val="ListParagraph"/>
        <w:spacing w:before="240" w:line="276" w:lineRule="auto"/>
        <w:rPr>
          <w:rFonts w:ascii="Arial" w:hAnsi="Arial" w:cs="Arial"/>
          <w:sz w:val="22"/>
          <w:szCs w:val="22"/>
        </w:rPr>
      </w:pPr>
      <w:r w:rsidRPr="00C26BAF">
        <w:rPr>
          <w:rFonts w:ascii="Arial" w:hAnsi="Arial" w:cs="Arial"/>
          <w:sz w:val="22"/>
          <w:szCs w:val="22"/>
        </w:rPr>
        <w:t>a)</w:t>
      </w:r>
      <w:r w:rsidRPr="00C26BAF">
        <w:rPr>
          <w:rFonts w:ascii="Arial" w:hAnsi="Arial" w:cs="Arial"/>
          <w:sz w:val="22"/>
          <w:szCs w:val="22"/>
        </w:rPr>
        <w:tab/>
        <w:t>kierunek nieparzysty:</w:t>
      </w:r>
      <w:r w:rsidRPr="00C26BAF">
        <w:rPr>
          <w:rFonts w:ascii="Arial" w:hAnsi="Arial" w:cs="Arial"/>
          <w:sz w:val="22"/>
          <w:szCs w:val="22"/>
        </w:rPr>
        <w:br/>
        <w:t xml:space="preserve">           </w:t>
      </w:r>
      <w:r w:rsidRPr="00C26BAF">
        <w:rPr>
          <w:rFonts w:ascii="Arial" w:hAnsi="Arial" w:cs="Arial"/>
          <w:b/>
          <w:sz w:val="22"/>
          <w:szCs w:val="22"/>
        </w:rPr>
        <w:t>W-6a</w:t>
      </w:r>
      <w:r w:rsidRPr="00C26BAF">
        <w:rPr>
          <w:rFonts w:ascii="Arial" w:hAnsi="Arial" w:cs="Arial"/>
          <w:sz w:val="22"/>
          <w:szCs w:val="22"/>
        </w:rPr>
        <w:t xml:space="preserve"> w km 36,670 – wskaźniki zawieszone na słupach stalowych przy torze</w:t>
      </w:r>
      <w:r w:rsidRPr="00C26BAF">
        <w:rPr>
          <w:rFonts w:ascii="Arial" w:hAnsi="Arial" w:cs="Arial"/>
          <w:sz w:val="22"/>
          <w:szCs w:val="22"/>
        </w:rPr>
        <w:br/>
        <w:t xml:space="preserve">                    nr 1 we  właściwej odległości, kolor i barwa – właściwa;</w:t>
      </w:r>
    </w:p>
    <w:p w14:paraId="0834164E" w14:textId="77777777" w:rsidR="007B1B63" w:rsidRPr="00C26BAF" w:rsidRDefault="007B1B63" w:rsidP="00D94D0E">
      <w:pPr>
        <w:pStyle w:val="ListParagraph"/>
        <w:spacing w:before="240" w:line="276" w:lineRule="auto"/>
        <w:rPr>
          <w:rFonts w:ascii="Arial" w:hAnsi="Arial" w:cs="Arial"/>
          <w:sz w:val="22"/>
          <w:szCs w:val="22"/>
        </w:rPr>
      </w:pPr>
    </w:p>
    <w:p w14:paraId="51486076" w14:textId="77777777" w:rsidR="007B1B63" w:rsidRPr="00C26BAF" w:rsidRDefault="007B1B63" w:rsidP="00D94D0E">
      <w:pPr>
        <w:pStyle w:val="ListParagraph"/>
        <w:spacing w:before="240" w:line="276" w:lineRule="auto"/>
        <w:rPr>
          <w:rFonts w:ascii="Arial" w:hAnsi="Arial" w:cs="Arial"/>
          <w:sz w:val="22"/>
          <w:szCs w:val="22"/>
        </w:rPr>
      </w:pPr>
      <w:r w:rsidRPr="00C26BAF">
        <w:rPr>
          <w:rFonts w:ascii="Arial" w:hAnsi="Arial" w:cs="Arial"/>
          <w:sz w:val="22"/>
          <w:szCs w:val="22"/>
        </w:rPr>
        <w:t>b)</w:t>
      </w:r>
      <w:r w:rsidRPr="00C26BAF">
        <w:rPr>
          <w:rFonts w:ascii="Arial" w:hAnsi="Arial" w:cs="Arial"/>
          <w:sz w:val="22"/>
          <w:szCs w:val="22"/>
        </w:rPr>
        <w:tab/>
        <w:t>kierunek parzysty:</w:t>
      </w:r>
      <w:r w:rsidRPr="00C26BAF">
        <w:rPr>
          <w:rFonts w:ascii="Arial" w:hAnsi="Arial" w:cs="Arial"/>
          <w:sz w:val="22"/>
          <w:szCs w:val="22"/>
        </w:rPr>
        <w:br/>
      </w:r>
      <w:r w:rsidRPr="00C26BAF">
        <w:rPr>
          <w:rFonts w:ascii="Arial" w:hAnsi="Arial" w:cs="Arial"/>
          <w:b/>
          <w:sz w:val="22"/>
          <w:szCs w:val="22"/>
        </w:rPr>
        <w:t xml:space="preserve">           W-6a </w:t>
      </w:r>
      <w:r w:rsidRPr="00C26BAF">
        <w:rPr>
          <w:rFonts w:ascii="Arial" w:hAnsi="Arial" w:cs="Arial"/>
          <w:sz w:val="22"/>
          <w:szCs w:val="22"/>
        </w:rPr>
        <w:t>w km 37,570 – wskaźniki zawieszone na słupach stalowych przy torze</w:t>
      </w:r>
      <w:r w:rsidRPr="00C26BAF">
        <w:rPr>
          <w:rFonts w:ascii="Arial" w:hAnsi="Arial" w:cs="Arial"/>
          <w:sz w:val="22"/>
          <w:szCs w:val="22"/>
        </w:rPr>
        <w:br/>
        <w:t xml:space="preserve">                    nr 1 we właściwej odległości, kolor i barwa – właściwa;</w:t>
      </w:r>
    </w:p>
    <w:p w14:paraId="60A97C8F" w14:textId="77777777" w:rsidR="007B1B63" w:rsidRPr="00C26BAF" w:rsidRDefault="007B1B63" w:rsidP="00D94D0E">
      <w:pPr>
        <w:pStyle w:val="ListParagraph"/>
        <w:spacing w:before="240" w:line="276" w:lineRule="auto"/>
        <w:jc w:val="both"/>
        <w:rPr>
          <w:rFonts w:ascii="Arial" w:hAnsi="Arial" w:cs="Arial"/>
          <w:sz w:val="22"/>
          <w:szCs w:val="22"/>
        </w:rPr>
      </w:pPr>
    </w:p>
    <w:p w14:paraId="611C7727" w14:textId="77777777" w:rsidR="00CE0D3A" w:rsidRDefault="007B1B63" w:rsidP="00CE0D3A">
      <w:pPr>
        <w:pStyle w:val="ListParagraph"/>
        <w:spacing w:before="240" w:line="276" w:lineRule="auto"/>
        <w:jc w:val="both"/>
        <w:rPr>
          <w:rFonts w:ascii="Arial" w:hAnsi="Arial" w:cs="Arial"/>
          <w:sz w:val="22"/>
          <w:szCs w:val="22"/>
          <w:u w:val="single"/>
        </w:rPr>
      </w:pPr>
      <w:r w:rsidRPr="00C26BAF">
        <w:rPr>
          <w:rFonts w:ascii="Arial" w:hAnsi="Arial" w:cs="Arial"/>
          <w:sz w:val="22"/>
          <w:szCs w:val="22"/>
        </w:rPr>
        <w:tab/>
      </w:r>
      <w:r w:rsidRPr="00C26BAF">
        <w:rPr>
          <w:rFonts w:ascii="Arial" w:hAnsi="Arial" w:cs="Arial"/>
          <w:sz w:val="22"/>
          <w:szCs w:val="22"/>
          <w:u w:val="single"/>
        </w:rPr>
        <w:t>Osygnalizowanie przejazdu od strony drogi będące w gestii PLK:</w:t>
      </w:r>
    </w:p>
    <w:p w14:paraId="1C140104" w14:textId="77777777" w:rsidR="00CE0D3A" w:rsidRPr="00CE0D3A" w:rsidRDefault="00CE0D3A" w:rsidP="00CE0D3A">
      <w:pPr>
        <w:pStyle w:val="ListParagraph"/>
        <w:spacing w:before="240" w:line="276" w:lineRule="auto"/>
        <w:jc w:val="both"/>
        <w:rPr>
          <w:rFonts w:ascii="Arial" w:hAnsi="Arial" w:cs="Arial"/>
          <w:sz w:val="22"/>
          <w:szCs w:val="22"/>
          <w:u w:val="single"/>
        </w:rPr>
      </w:pPr>
      <w:r>
        <w:rPr>
          <w:noProof/>
          <w:sz w:val="22"/>
          <w:szCs w:val="22"/>
          <w:lang w:val="en-US" w:eastAsia="zh-CN"/>
        </w:rPr>
        <mc:AlternateContent>
          <mc:Choice Requires="wps">
            <w:drawing>
              <wp:anchor distT="0" distB="0" distL="114300" distR="114300" simplePos="0" relativeHeight="251651072" behindDoc="0" locked="0" layoutInCell="1" allowOverlap="1" wp14:anchorId="027BC28B" wp14:editId="60E2F322">
                <wp:simplePos x="0" y="0"/>
                <wp:positionH relativeFrom="column">
                  <wp:posOffset>1616710</wp:posOffset>
                </wp:positionH>
                <wp:positionV relativeFrom="paragraph">
                  <wp:posOffset>58420</wp:posOffset>
                </wp:positionV>
                <wp:extent cx="609600" cy="631825"/>
                <wp:effectExtent l="0" t="0" r="0" b="0"/>
                <wp:wrapNone/>
                <wp:docPr id="30"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1FA64718" w14:textId="77777777" w:rsidR="00F84D69" w:rsidRPr="00A844E0" w:rsidRDefault="00F84D69" w:rsidP="00CE0D3A">
                            <w:pPr>
                              <w:spacing w:after="0"/>
                              <w:jc w:val="center"/>
                              <w:rPr>
                                <w:b/>
                                <w:color w:val="000000"/>
                                <w:sz w:val="22"/>
                              </w:rPr>
                            </w:pPr>
                            <w:r>
                              <w:rPr>
                                <w:b/>
                                <w:color w:val="000000"/>
                                <w:sz w:val="22"/>
                              </w:rPr>
                              <w:t>G-3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7BC28B" id="_x0000_s1032" style="position:absolute;left:0;text-align:left;margin-left:127.3pt;margin-top:4.6pt;width:48pt;height:49.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" filled="f" stroked="f" strokeweight="1pt">
                <v:path arrowok="t"/>
                <v:textbox>
                  <w:txbxContent>
                    <w:p w14:paraId="1FA64718" w14:textId="77777777" w:rsidR="00F84D69" w:rsidRPr="00A844E0" w:rsidRDefault="00F84D69" w:rsidP="00CE0D3A">
                      <w:pPr>
                        <w:spacing w:after="0"/>
                        <w:jc w:val="center"/>
                        <w:rPr>
                          <w:b/>
                          <w:color w:val="000000"/>
                          <w:sz w:val="22"/>
                        </w:rPr>
                      </w:pPr>
                      <w:r>
                        <w:rPr>
                          <w:b/>
                          <w:color w:val="000000"/>
                          <w:sz w:val="22"/>
                        </w:rPr>
                        <w:t>G-3</w:t>
                      </w:r>
                    </w:p>
                  </w:txbxContent>
                </v:textbox>
              </v:rect>
            </w:pict>
          </mc:Fallback>
        </mc:AlternateContent>
      </w:r>
    </w:p>
    <w:p w14:paraId="4677B4DE" w14:textId="77777777" w:rsidR="00E85A37" w:rsidRDefault="00CE0D3A" w:rsidP="00CE0D3A">
      <w:pPr>
        <w:pStyle w:val="ListParagraph"/>
        <w:spacing w:before="240" w:line="276" w:lineRule="auto"/>
        <w:ind w:firstLine="696"/>
        <w:jc w:val="both"/>
        <w:rPr>
          <w:rFonts w:ascii="Arial" w:hAnsi="Arial" w:cs="Arial"/>
          <w:sz w:val="22"/>
          <w:szCs w:val="22"/>
          <w:u w:val="single"/>
        </w:rPr>
      </w:pPr>
      <w:r w:rsidRPr="00CE0D3A">
        <w:rPr>
          <w:rFonts w:ascii="Arial" w:hAnsi="Arial" w:cs="Arial"/>
          <w:noProof/>
          <w:sz w:val="22"/>
          <w:szCs w:val="22"/>
          <w:lang w:val="en-US" w:eastAsia="zh-CN"/>
        </w:rPr>
        <w:drawing>
          <wp:inline distT="0" distB="0" distL="0" distR="0" wp14:anchorId="7D9658BC" wp14:editId="0BD71F08">
            <wp:extent cx="596096" cy="341453"/>
            <wp:effectExtent l="0" t="0" r="0"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622" cy="342900"/>
                    </a:xfrm>
                    <a:prstGeom prst="rect">
                      <a:avLst/>
                    </a:prstGeom>
                    <a:noFill/>
                  </pic:spPr>
                </pic:pic>
              </a:graphicData>
            </a:graphic>
          </wp:inline>
        </w:drawing>
      </w:r>
    </w:p>
    <w:p w14:paraId="79628E3F" w14:textId="77777777" w:rsidR="00E85A37" w:rsidRPr="00CE0D3A" w:rsidRDefault="00E85A37" w:rsidP="00CE0D3A">
      <w:pPr>
        <w:pStyle w:val="ListParagraph"/>
        <w:spacing w:before="240" w:line="276" w:lineRule="auto"/>
        <w:jc w:val="both"/>
        <w:rPr>
          <w:rFonts w:ascii="Arial" w:hAnsi="Arial" w:cs="Arial"/>
          <w:sz w:val="22"/>
          <w:szCs w:val="22"/>
          <w:u w:val="single"/>
        </w:rPr>
      </w:pPr>
    </w:p>
    <w:p w14:paraId="54F812C7" w14:textId="77777777" w:rsidR="007B1B63" w:rsidRPr="00C26BAF" w:rsidRDefault="007B1B63" w:rsidP="00D94D0E">
      <w:pPr>
        <w:pStyle w:val="ListParagraph"/>
        <w:spacing w:before="240" w:line="276" w:lineRule="auto"/>
        <w:rPr>
          <w:rFonts w:ascii="Arial" w:hAnsi="Arial" w:cs="Arial"/>
          <w:sz w:val="22"/>
          <w:szCs w:val="22"/>
        </w:rPr>
      </w:pPr>
      <w:r w:rsidRPr="00C26BAF">
        <w:rPr>
          <w:rFonts w:ascii="Arial" w:hAnsi="Arial" w:cs="Arial"/>
          <w:sz w:val="22"/>
          <w:szCs w:val="22"/>
        </w:rPr>
        <w:lastRenderedPageBreak/>
        <w:t>a)</w:t>
      </w:r>
      <w:r w:rsidRPr="00C26BAF">
        <w:rPr>
          <w:rFonts w:ascii="Arial" w:hAnsi="Arial" w:cs="Arial"/>
          <w:sz w:val="22"/>
          <w:szCs w:val="22"/>
        </w:rPr>
        <w:tab/>
        <w:t>od strony prawej torów (po prawej stronie drogi na dojeździe):</w:t>
      </w:r>
      <w:r w:rsidRPr="00C26BAF">
        <w:rPr>
          <w:rFonts w:ascii="Arial" w:hAnsi="Arial" w:cs="Arial"/>
          <w:sz w:val="22"/>
          <w:szCs w:val="22"/>
        </w:rPr>
        <w:br/>
        <w:t xml:space="preserve">           </w:t>
      </w:r>
      <w:r w:rsidRPr="00C26BAF">
        <w:rPr>
          <w:rFonts w:ascii="Arial" w:hAnsi="Arial" w:cs="Arial"/>
          <w:b/>
          <w:sz w:val="22"/>
          <w:szCs w:val="22"/>
        </w:rPr>
        <w:t>G-3</w:t>
      </w:r>
      <w:r w:rsidRPr="00C26BAF">
        <w:rPr>
          <w:rFonts w:ascii="Arial" w:hAnsi="Arial" w:cs="Arial"/>
          <w:sz w:val="22"/>
          <w:szCs w:val="22"/>
        </w:rPr>
        <w:t xml:space="preserve"> ustawiony w odległości  5m od skrajnej szyny – kolor i barwa właściwa,</w:t>
      </w:r>
    </w:p>
    <w:p w14:paraId="4BF53AED" w14:textId="77777777" w:rsidR="007B1B63" w:rsidRPr="00C26BAF" w:rsidRDefault="007B1B63" w:rsidP="00D94D0E">
      <w:pPr>
        <w:pStyle w:val="ListParagraph"/>
        <w:spacing w:before="240" w:line="276" w:lineRule="auto"/>
        <w:jc w:val="both"/>
        <w:rPr>
          <w:rFonts w:ascii="Arial" w:hAnsi="Arial" w:cs="Arial"/>
          <w:sz w:val="22"/>
          <w:szCs w:val="22"/>
        </w:rPr>
      </w:pPr>
    </w:p>
    <w:p w14:paraId="19E27FC0" w14:textId="77777777" w:rsidR="007B1B63" w:rsidRPr="00C26BAF" w:rsidRDefault="007B1B63" w:rsidP="00D94D0E">
      <w:pPr>
        <w:pStyle w:val="ListParagraph"/>
        <w:spacing w:before="240" w:line="276" w:lineRule="auto"/>
        <w:jc w:val="both"/>
        <w:rPr>
          <w:rFonts w:ascii="Arial" w:hAnsi="Arial" w:cs="Arial"/>
          <w:sz w:val="22"/>
          <w:szCs w:val="22"/>
        </w:rPr>
      </w:pPr>
      <w:r w:rsidRPr="00C26BAF">
        <w:rPr>
          <w:rFonts w:ascii="Arial" w:hAnsi="Arial" w:cs="Arial"/>
          <w:sz w:val="22"/>
          <w:szCs w:val="22"/>
        </w:rPr>
        <w:t>b)</w:t>
      </w:r>
      <w:r w:rsidRPr="00C26BAF">
        <w:rPr>
          <w:rFonts w:ascii="Arial" w:hAnsi="Arial" w:cs="Arial"/>
          <w:sz w:val="22"/>
          <w:szCs w:val="22"/>
        </w:rPr>
        <w:tab/>
        <w:t>od strony lewej torów (po prawej stronie drogi na dojeździe):</w:t>
      </w:r>
      <w:r w:rsidRPr="00C26BAF">
        <w:rPr>
          <w:rFonts w:ascii="Arial" w:hAnsi="Arial" w:cs="Arial"/>
          <w:sz w:val="22"/>
          <w:szCs w:val="22"/>
        </w:rPr>
        <w:br/>
        <w:t xml:space="preserve">           </w:t>
      </w:r>
      <w:r w:rsidRPr="00C26BAF">
        <w:rPr>
          <w:rFonts w:ascii="Arial" w:hAnsi="Arial" w:cs="Arial"/>
          <w:b/>
          <w:sz w:val="22"/>
          <w:szCs w:val="22"/>
        </w:rPr>
        <w:t>G-3</w:t>
      </w:r>
      <w:r w:rsidRPr="00C26BAF">
        <w:rPr>
          <w:rFonts w:ascii="Arial" w:hAnsi="Arial" w:cs="Arial"/>
          <w:sz w:val="22"/>
          <w:szCs w:val="22"/>
        </w:rPr>
        <w:t xml:space="preserve"> ustawiony w odległości  5m od skrajnej szyny – kolor i barwa właściwa.</w:t>
      </w:r>
    </w:p>
    <w:p w14:paraId="214BA093" w14:textId="77777777" w:rsidR="007B1B63" w:rsidRPr="00C26BAF" w:rsidRDefault="007B1B63" w:rsidP="00D94D0E">
      <w:pPr>
        <w:pStyle w:val="ListParagraph"/>
        <w:spacing w:before="240" w:line="276" w:lineRule="auto"/>
        <w:jc w:val="both"/>
        <w:rPr>
          <w:rFonts w:ascii="Arial" w:hAnsi="Arial" w:cs="Arial"/>
          <w:sz w:val="22"/>
          <w:szCs w:val="22"/>
        </w:rPr>
      </w:pPr>
    </w:p>
    <w:p w14:paraId="6D5BE73D" w14:textId="77777777" w:rsidR="007B1B63" w:rsidRDefault="007B1B63" w:rsidP="00D94D0E">
      <w:pPr>
        <w:pStyle w:val="ListParagraph"/>
        <w:spacing w:before="240" w:line="276" w:lineRule="auto"/>
        <w:jc w:val="both"/>
        <w:rPr>
          <w:rFonts w:ascii="Arial" w:hAnsi="Arial" w:cs="Arial"/>
          <w:sz w:val="22"/>
          <w:szCs w:val="22"/>
          <w:u w:val="single"/>
        </w:rPr>
      </w:pPr>
      <w:r w:rsidRPr="00C26BAF">
        <w:rPr>
          <w:rFonts w:ascii="Arial" w:hAnsi="Arial" w:cs="Arial"/>
          <w:sz w:val="22"/>
          <w:szCs w:val="22"/>
        </w:rPr>
        <w:tab/>
      </w:r>
      <w:r w:rsidRPr="00C26BAF">
        <w:rPr>
          <w:rFonts w:ascii="Arial" w:hAnsi="Arial" w:cs="Arial"/>
          <w:sz w:val="22"/>
          <w:szCs w:val="22"/>
          <w:u w:val="single"/>
        </w:rPr>
        <w:t>Osygnalizowanie przejazdu od strony drogi będące w gestii Zarządcy drogi:</w:t>
      </w:r>
    </w:p>
    <w:p w14:paraId="79C30611" w14:textId="77777777" w:rsidR="00CE0D3A" w:rsidRPr="00C26BAF" w:rsidRDefault="00CE0D3A" w:rsidP="00D94D0E">
      <w:pPr>
        <w:pStyle w:val="ListParagraph"/>
        <w:spacing w:before="240" w:line="276" w:lineRule="auto"/>
        <w:jc w:val="both"/>
        <w:rPr>
          <w:rFonts w:ascii="Arial" w:hAnsi="Arial" w:cs="Arial"/>
          <w:sz w:val="22"/>
          <w:szCs w:val="22"/>
          <w:u w:val="single"/>
        </w:rPr>
      </w:pPr>
    </w:p>
    <w:p w14:paraId="49CCC491" w14:textId="77777777" w:rsidR="00CE0D3A" w:rsidRDefault="00B2244E" w:rsidP="00D94D0E">
      <w:pPr>
        <w:pStyle w:val="ListParagraph"/>
        <w:spacing w:before="240" w:line="276" w:lineRule="auto"/>
        <w:rPr>
          <w:rFonts w:ascii="Arial" w:hAnsi="Arial" w:cs="Arial"/>
          <w:sz w:val="22"/>
          <w:szCs w:val="22"/>
        </w:rPr>
      </w:pPr>
      <w:r>
        <w:rPr>
          <w:noProof/>
          <w:lang w:val="en-US" w:eastAsia="zh-CN"/>
        </w:rPr>
        <w:drawing>
          <wp:anchor distT="0" distB="0" distL="114300" distR="114300" simplePos="0" relativeHeight="251659264" behindDoc="0" locked="0" layoutInCell="1" allowOverlap="1" wp14:anchorId="56CE3DC3" wp14:editId="41244319">
            <wp:simplePos x="0" y="0"/>
            <wp:positionH relativeFrom="column">
              <wp:posOffset>3841750</wp:posOffset>
            </wp:positionH>
            <wp:positionV relativeFrom="paragraph">
              <wp:posOffset>360045</wp:posOffset>
            </wp:positionV>
            <wp:extent cx="172720" cy="576580"/>
            <wp:effectExtent l="0" t="0" r="0" b="0"/>
            <wp:wrapSquare wrapText="bothSides"/>
            <wp:docPr id="1572" name="Obraz 4" descr="http://www.znaki-drogowe.pl/images/stories/znaki_dodatkowe/g_0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http://www.znaki-drogowe.pl/images/stories/znaki_dodatkowe/g_01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720" cy="576580"/>
                    </a:xfrm>
                    <a:prstGeom prst="rect">
                      <a:avLst/>
                    </a:prstGeom>
                    <a:noFill/>
                    <a:ln>
                      <a:noFill/>
                    </a:ln>
                  </pic:spPr>
                </pic:pic>
              </a:graphicData>
            </a:graphic>
          </wp:anchor>
        </w:drawing>
      </w:r>
      <w:r>
        <w:rPr>
          <w:noProof/>
          <w:sz w:val="22"/>
          <w:szCs w:val="22"/>
          <w:lang w:val="en-US" w:eastAsia="zh-CN"/>
        </w:rPr>
        <mc:AlternateContent>
          <mc:Choice Requires="wps">
            <w:drawing>
              <wp:anchor distT="0" distB="0" distL="114300" distR="114300" simplePos="0" relativeHeight="251663360" behindDoc="0" locked="0" layoutInCell="1" allowOverlap="1" wp14:anchorId="272EE715" wp14:editId="4D63D1AB">
                <wp:simplePos x="0" y="0"/>
                <wp:positionH relativeFrom="column">
                  <wp:posOffset>4286885</wp:posOffset>
                </wp:positionH>
                <wp:positionV relativeFrom="paragraph">
                  <wp:posOffset>321945</wp:posOffset>
                </wp:positionV>
                <wp:extent cx="609600" cy="631825"/>
                <wp:effectExtent l="0" t="0" r="0" b="0"/>
                <wp:wrapNone/>
                <wp:docPr id="1574"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73C1827C" w14:textId="77777777" w:rsidR="00F84D69" w:rsidRPr="00A844E0" w:rsidRDefault="00F84D69" w:rsidP="00CE0D3A">
                            <w:pPr>
                              <w:spacing w:after="0"/>
                              <w:jc w:val="center"/>
                              <w:rPr>
                                <w:b/>
                                <w:color w:val="000000"/>
                                <w:sz w:val="22"/>
                              </w:rPr>
                            </w:pPr>
                            <w:r>
                              <w:rPr>
                                <w:b/>
                                <w:color w:val="000000"/>
                                <w:sz w:val="22"/>
                              </w:rPr>
                              <w:t>G-1a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2EE715" id="_x0000_s1033" style="position:absolute;left:0;text-align:left;margin-left:337.55pt;margin-top:25.35pt;width:48pt;height:4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" filled="f" stroked="f" strokeweight="1pt">
                <v:path arrowok="t"/>
                <v:textbox>
                  <w:txbxContent>
                    <w:p w14:paraId="73C1827C" w14:textId="77777777" w:rsidR="00F84D69" w:rsidRPr="00A844E0" w:rsidRDefault="00F84D69" w:rsidP="00CE0D3A">
                      <w:pPr>
                        <w:spacing w:after="0"/>
                        <w:jc w:val="center"/>
                        <w:rPr>
                          <w:b/>
                          <w:color w:val="000000"/>
                          <w:sz w:val="22"/>
                        </w:rPr>
                      </w:pPr>
                      <w:r>
                        <w:rPr>
                          <w:b/>
                          <w:color w:val="000000"/>
                          <w:sz w:val="22"/>
                        </w:rPr>
                        <w:t>G-1a</w:t>
                      </w:r>
                    </w:p>
                  </w:txbxContent>
                </v:textbox>
              </v:rect>
            </w:pict>
          </mc:Fallback>
        </mc:AlternateContent>
      </w:r>
      <w:r w:rsidR="00CE0D3A">
        <w:rPr>
          <w:noProof/>
          <w:sz w:val="22"/>
          <w:szCs w:val="22"/>
          <w:lang w:val="en-US" w:eastAsia="zh-CN"/>
        </w:rPr>
        <mc:AlternateContent>
          <mc:Choice Requires="wps">
            <w:drawing>
              <wp:anchor distT="0" distB="0" distL="114300" distR="114300" simplePos="0" relativeHeight="251655168" behindDoc="0" locked="0" layoutInCell="1" allowOverlap="1" wp14:anchorId="096F5A13" wp14:editId="0FDF5349">
                <wp:simplePos x="0" y="0"/>
                <wp:positionH relativeFrom="column">
                  <wp:posOffset>1299845</wp:posOffset>
                </wp:positionH>
                <wp:positionV relativeFrom="paragraph">
                  <wp:posOffset>367665</wp:posOffset>
                </wp:positionV>
                <wp:extent cx="609600" cy="631825"/>
                <wp:effectExtent l="0" t="0" r="0" b="0"/>
                <wp:wrapNone/>
                <wp:docPr id="1569"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608E7EEA" w14:textId="77777777" w:rsidR="00F84D69" w:rsidRPr="00A844E0" w:rsidRDefault="00F84D69" w:rsidP="00CE0D3A">
                            <w:pPr>
                              <w:spacing w:after="0"/>
                              <w:jc w:val="center"/>
                              <w:rPr>
                                <w:b/>
                                <w:color w:val="000000"/>
                                <w:sz w:val="22"/>
                              </w:rPr>
                            </w:pPr>
                            <w:r>
                              <w:rPr>
                                <w:b/>
                                <w:color w:val="000000"/>
                                <w:sz w:val="22"/>
                              </w:rPr>
                              <w:t>G-1c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6F5A13" id="_x0000_s1034" style="position:absolute;left:0;text-align:left;margin-left:102.35pt;margin-top:28.95pt;width:48pt;height:4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" filled="f" stroked="f" strokeweight="1pt">
                <v:path arrowok="t"/>
                <v:textbox>
                  <w:txbxContent>
                    <w:p w14:paraId="608E7EEA" w14:textId="77777777" w:rsidR="00F84D69" w:rsidRPr="00A844E0" w:rsidRDefault="00F84D69" w:rsidP="00CE0D3A">
                      <w:pPr>
                        <w:spacing w:after="0"/>
                        <w:jc w:val="center"/>
                        <w:rPr>
                          <w:b/>
                          <w:color w:val="000000"/>
                          <w:sz w:val="22"/>
                        </w:rPr>
                      </w:pPr>
                      <w:r>
                        <w:rPr>
                          <w:b/>
                          <w:color w:val="000000"/>
                          <w:sz w:val="22"/>
                        </w:rPr>
                        <w:t>G-1c</w:t>
                      </w:r>
                    </w:p>
                  </w:txbxContent>
                </v:textbox>
              </v:rect>
            </w:pict>
          </mc:Fallback>
        </mc:AlternateContent>
      </w:r>
      <w:r w:rsidR="00CE0D3A" w:rsidRPr="00024635">
        <w:rPr>
          <w:noProof/>
          <w:color w:val="0070C0"/>
          <w:lang w:val="en-US" w:eastAsia="zh-CN"/>
        </w:rPr>
        <w:drawing>
          <wp:anchor distT="0" distB="0" distL="114300" distR="114300" simplePos="0" relativeHeight="251653120" behindDoc="0" locked="0" layoutInCell="1" allowOverlap="1" wp14:anchorId="058ADCD5" wp14:editId="3B468B88">
            <wp:simplePos x="0" y="0"/>
            <wp:positionH relativeFrom="column">
              <wp:posOffset>977900</wp:posOffset>
            </wp:positionH>
            <wp:positionV relativeFrom="paragraph">
              <wp:posOffset>377825</wp:posOffset>
            </wp:positionV>
            <wp:extent cx="172720" cy="575310"/>
            <wp:effectExtent l="0" t="0" r="0" b="0"/>
            <wp:wrapSquare wrapText="bothSides"/>
            <wp:docPr id="1568" name="Obraz 2" descr="http://www.znaki-drogowe.pl/images/stories/znaki_dodatkowe/g_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http://www.znaki-drogowe.pl/images/stories/znaki_dodatkowe/g_01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720" cy="575310"/>
                    </a:xfrm>
                    <a:prstGeom prst="rect">
                      <a:avLst/>
                    </a:prstGeom>
                    <a:noFill/>
                    <a:ln>
                      <a:noFill/>
                    </a:ln>
                  </pic:spPr>
                </pic:pic>
              </a:graphicData>
            </a:graphic>
            <wp14:sizeRelV relativeFrom="margin">
              <wp14:pctHeight>0</wp14:pctHeight>
            </wp14:sizeRelV>
          </wp:anchor>
        </w:drawing>
      </w:r>
      <w:r w:rsidR="007B1B63" w:rsidRPr="00C26BAF">
        <w:rPr>
          <w:rFonts w:ascii="Arial" w:hAnsi="Arial" w:cs="Arial"/>
          <w:sz w:val="22"/>
          <w:szCs w:val="22"/>
        </w:rPr>
        <w:t>a)</w:t>
      </w:r>
      <w:r w:rsidR="007B1B63" w:rsidRPr="00C26BAF">
        <w:rPr>
          <w:rFonts w:ascii="Arial" w:hAnsi="Arial" w:cs="Arial"/>
          <w:sz w:val="22"/>
          <w:szCs w:val="22"/>
        </w:rPr>
        <w:tab/>
        <w:t>od strony prawej torów (po prawej stronie drogi na dojeździe):</w:t>
      </w:r>
      <w:r w:rsidR="007B1B63" w:rsidRPr="00C26BAF">
        <w:rPr>
          <w:rFonts w:ascii="Arial" w:hAnsi="Arial" w:cs="Arial"/>
          <w:sz w:val="22"/>
          <w:szCs w:val="22"/>
        </w:rPr>
        <w:br/>
      </w:r>
    </w:p>
    <w:p w14:paraId="4F9DDB65" w14:textId="77777777" w:rsidR="00CE0D3A" w:rsidRDefault="00B2244E" w:rsidP="00D94D0E">
      <w:pPr>
        <w:pStyle w:val="ListParagraph"/>
        <w:spacing w:before="240" w:line="276" w:lineRule="auto"/>
        <w:rPr>
          <w:rFonts w:ascii="Arial" w:hAnsi="Arial" w:cs="Arial"/>
          <w:sz w:val="22"/>
          <w:szCs w:val="22"/>
        </w:rPr>
      </w:pPr>
      <w:r>
        <w:rPr>
          <w:noProof/>
          <w:lang w:val="en-US" w:eastAsia="zh-CN"/>
        </w:rPr>
        <w:drawing>
          <wp:anchor distT="0" distB="0" distL="114300" distR="114300" simplePos="0" relativeHeight="251657216" behindDoc="0" locked="0" layoutInCell="1" allowOverlap="1" wp14:anchorId="1C63A412" wp14:editId="3599FAD7">
            <wp:simplePos x="0" y="0"/>
            <wp:positionH relativeFrom="column">
              <wp:posOffset>2502535</wp:posOffset>
            </wp:positionH>
            <wp:positionV relativeFrom="paragraph">
              <wp:posOffset>3810</wp:posOffset>
            </wp:positionV>
            <wp:extent cx="175260" cy="575945"/>
            <wp:effectExtent l="0" t="0" r="0" b="0"/>
            <wp:wrapSquare wrapText="bothSides"/>
            <wp:docPr id="1570" name="Obraz 3" descr="http://www.znaki-drogowe.pl/images/stories/znaki_dodatkowe/g_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http://www.znaki-drogowe.pl/images/stories/znaki_dodatkowe/g_01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260" cy="575945"/>
                    </a:xfrm>
                    <a:prstGeom prst="rect">
                      <a:avLst/>
                    </a:prstGeom>
                    <a:noFill/>
                    <a:ln>
                      <a:noFill/>
                    </a:ln>
                  </pic:spPr>
                </pic:pic>
              </a:graphicData>
            </a:graphic>
          </wp:anchor>
        </w:drawing>
      </w:r>
      <w:r>
        <w:rPr>
          <w:noProof/>
          <w:sz w:val="22"/>
          <w:szCs w:val="22"/>
          <w:lang w:val="en-US" w:eastAsia="zh-CN"/>
        </w:rPr>
        <mc:AlternateContent>
          <mc:Choice Requires="wps">
            <w:drawing>
              <wp:anchor distT="0" distB="0" distL="114300" distR="114300" simplePos="0" relativeHeight="251661312" behindDoc="0" locked="0" layoutInCell="1" allowOverlap="1" wp14:anchorId="6F38DBB3" wp14:editId="73515ACF">
                <wp:simplePos x="0" y="0"/>
                <wp:positionH relativeFrom="column">
                  <wp:posOffset>2968159</wp:posOffset>
                </wp:positionH>
                <wp:positionV relativeFrom="paragraph">
                  <wp:posOffset>12137</wp:posOffset>
                </wp:positionV>
                <wp:extent cx="609600" cy="631825"/>
                <wp:effectExtent l="0" t="0" r="0" b="0"/>
                <wp:wrapNone/>
                <wp:docPr id="1573"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1E381AFF" w14:textId="77777777" w:rsidR="00F84D69" w:rsidRPr="00A844E0" w:rsidRDefault="00F84D69" w:rsidP="00CE0D3A">
                            <w:pPr>
                              <w:spacing w:after="0"/>
                              <w:jc w:val="center"/>
                              <w:rPr>
                                <w:b/>
                                <w:color w:val="000000"/>
                                <w:sz w:val="22"/>
                              </w:rPr>
                            </w:pPr>
                            <w:r>
                              <w:rPr>
                                <w:b/>
                                <w:color w:val="000000"/>
                                <w:sz w:val="22"/>
                              </w:rPr>
                              <w:t>G-1b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38DBB3" id="_x0000_s1035" style="position:absolute;left:0;text-align:left;margin-left:233.7pt;margin-top:.95pt;width:48pt;height:4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" filled="f" stroked="f" strokeweight="1pt">
                <v:path arrowok="t"/>
                <v:textbox>
                  <w:txbxContent>
                    <w:p w14:paraId="1E381AFF" w14:textId="77777777" w:rsidR="00F84D69" w:rsidRPr="00A844E0" w:rsidRDefault="00F84D69" w:rsidP="00CE0D3A">
                      <w:pPr>
                        <w:spacing w:after="0"/>
                        <w:jc w:val="center"/>
                        <w:rPr>
                          <w:b/>
                          <w:color w:val="000000"/>
                          <w:sz w:val="22"/>
                        </w:rPr>
                      </w:pPr>
                      <w:r>
                        <w:rPr>
                          <w:b/>
                          <w:color w:val="000000"/>
                          <w:sz w:val="22"/>
                        </w:rPr>
                        <w:t>G-1b</w:t>
                      </w:r>
                    </w:p>
                  </w:txbxContent>
                </v:textbox>
              </v:rect>
            </w:pict>
          </mc:Fallback>
        </mc:AlternateContent>
      </w:r>
    </w:p>
    <w:p w14:paraId="75F6A108" w14:textId="77777777" w:rsidR="00CE0D3A" w:rsidRDefault="00CE0D3A" w:rsidP="00D94D0E">
      <w:pPr>
        <w:pStyle w:val="ListParagraph"/>
        <w:spacing w:before="240" w:line="276" w:lineRule="auto"/>
        <w:rPr>
          <w:rFonts w:ascii="Arial" w:hAnsi="Arial" w:cs="Arial"/>
          <w:sz w:val="22"/>
          <w:szCs w:val="22"/>
        </w:rPr>
      </w:pPr>
    </w:p>
    <w:p w14:paraId="118CACF7" w14:textId="77777777" w:rsidR="00CE0D3A" w:rsidRDefault="00CE0D3A" w:rsidP="00D94D0E">
      <w:pPr>
        <w:pStyle w:val="ListParagraph"/>
        <w:spacing w:before="240" w:line="276" w:lineRule="auto"/>
        <w:rPr>
          <w:rFonts w:ascii="Arial" w:hAnsi="Arial" w:cs="Arial"/>
          <w:sz w:val="22"/>
          <w:szCs w:val="22"/>
        </w:rPr>
      </w:pPr>
    </w:p>
    <w:p w14:paraId="5CD43959" w14:textId="77777777" w:rsidR="00CE0D3A" w:rsidRPr="00CE0D3A" w:rsidRDefault="007B1B63" w:rsidP="00CE0D3A">
      <w:pPr>
        <w:pStyle w:val="ListParagraph"/>
        <w:spacing w:before="240" w:line="276" w:lineRule="auto"/>
        <w:rPr>
          <w:rFonts w:ascii="Arial" w:hAnsi="Arial" w:cs="Arial"/>
          <w:sz w:val="22"/>
          <w:szCs w:val="22"/>
        </w:rPr>
      </w:pPr>
      <w:r w:rsidRPr="00C26BAF">
        <w:rPr>
          <w:rFonts w:ascii="Arial" w:hAnsi="Arial" w:cs="Arial"/>
          <w:sz w:val="22"/>
          <w:szCs w:val="22"/>
        </w:rPr>
        <w:t xml:space="preserve">           </w:t>
      </w:r>
    </w:p>
    <w:p w14:paraId="54A8FF52" w14:textId="77777777" w:rsidR="00CE0D3A" w:rsidRDefault="00CE0D3A" w:rsidP="00CE0D3A">
      <w:pPr>
        <w:pStyle w:val="ListParagraph"/>
        <w:spacing w:before="240" w:line="276" w:lineRule="auto"/>
        <w:ind w:firstLine="696"/>
        <w:rPr>
          <w:rFonts w:ascii="Arial" w:hAnsi="Arial" w:cs="Arial"/>
          <w:sz w:val="22"/>
          <w:szCs w:val="22"/>
        </w:rPr>
      </w:pPr>
      <w:r>
        <w:rPr>
          <w:noProof/>
          <w:sz w:val="22"/>
          <w:szCs w:val="22"/>
          <w:lang w:val="en-US" w:eastAsia="zh-CN"/>
        </w:rPr>
        <mc:AlternateContent>
          <mc:Choice Requires="wps">
            <w:drawing>
              <wp:anchor distT="0" distB="0" distL="114300" distR="114300" simplePos="0" relativeHeight="251665408" behindDoc="0" locked="0" layoutInCell="1" allowOverlap="1" wp14:anchorId="1315AFE9" wp14:editId="420A4919">
                <wp:simplePos x="0" y="0"/>
                <wp:positionH relativeFrom="column">
                  <wp:posOffset>1596671</wp:posOffset>
                </wp:positionH>
                <wp:positionV relativeFrom="paragraph">
                  <wp:posOffset>986790</wp:posOffset>
                </wp:positionV>
                <wp:extent cx="655899" cy="631825"/>
                <wp:effectExtent l="0" t="0" r="0" b="0"/>
                <wp:wrapNone/>
                <wp:docPr id="1577"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899" cy="631825"/>
                        </a:xfrm>
                        <a:prstGeom prst="rect">
                          <a:avLst/>
                        </a:prstGeom>
                        <a:noFill/>
                        <a:ln w="12700" cap="flat" cmpd="sng" algn="ctr">
                          <a:noFill/>
                          <a:prstDash val="solid"/>
                          <a:miter lim="800000"/>
                        </a:ln>
                        <a:effectLst/>
                      </wps:spPr>
                      <wps:txbx>
                        <w:txbxContent>
                          <w:p w14:paraId="190019E3" w14:textId="77777777" w:rsidR="00F84D69" w:rsidRPr="00A844E0" w:rsidRDefault="00F84D69" w:rsidP="00CE0D3A">
                            <w:pPr>
                              <w:spacing w:after="0"/>
                              <w:jc w:val="center"/>
                              <w:rPr>
                                <w:b/>
                                <w:color w:val="000000"/>
                                <w:sz w:val="22"/>
                              </w:rPr>
                            </w:pPr>
                            <w:r>
                              <w:rPr>
                                <w:b/>
                                <w:color w:val="000000"/>
                                <w:sz w:val="22"/>
                              </w:rPr>
                              <w:t>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15AFE9" id="_x0000_s1036" style="position:absolute;left:0;text-align:left;margin-left:125.7pt;margin-top:77.7pt;width:51.65pt;height:4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" filled="f" stroked="f" strokeweight="1pt">
                <v:path arrowok="t"/>
                <v:textbox>
                  <w:txbxContent>
                    <w:p w14:paraId="190019E3" w14:textId="77777777" w:rsidR="00F84D69" w:rsidRPr="00A844E0" w:rsidRDefault="00F84D69" w:rsidP="00CE0D3A">
                      <w:pPr>
                        <w:spacing w:after="0"/>
                        <w:jc w:val="center"/>
                        <w:rPr>
                          <w:b/>
                          <w:color w:val="000000"/>
                          <w:sz w:val="22"/>
                        </w:rPr>
                      </w:pPr>
                      <w:r>
                        <w:rPr>
                          <w:b/>
                          <w:color w:val="000000"/>
                          <w:sz w:val="22"/>
                        </w:rPr>
                        <w:t>T-10</w:t>
                      </w:r>
                    </w:p>
                  </w:txbxContent>
                </v:textbox>
              </v:rect>
            </w:pict>
          </mc:Fallback>
        </mc:AlternateContent>
      </w:r>
      <w:r w:rsidR="007B1B63" w:rsidRPr="00C26BAF">
        <w:rPr>
          <w:rFonts w:ascii="Arial" w:hAnsi="Arial" w:cs="Arial"/>
          <w:b/>
          <w:sz w:val="22"/>
          <w:szCs w:val="22"/>
        </w:rPr>
        <w:t>G-1c</w:t>
      </w:r>
      <w:r w:rsidR="007B1B63" w:rsidRPr="00C26BAF">
        <w:rPr>
          <w:rFonts w:ascii="Arial" w:hAnsi="Arial" w:cs="Arial"/>
          <w:sz w:val="22"/>
          <w:szCs w:val="22"/>
        </w:rPr>
        <w:t xml:space="preserve"> ustawiony w odległości 66m od skrajnej szyny – kolor i barwa właściwa;</w:t>
      </w:r>
      <w:r w:rsidR="007B1B63" w:rsidRPr="00C26BAF">
        <w:rPr>
          <w:rFonts w:ascii="Arial" w:hAnsi="Arial" w:cs="Arial"/>
          <w:sz w:val="22"/>
          <w:szCs w:val="22"/>
        </w:rPr>
        <w:br/>
      </w:r>
      <w:r w:rsidR="007B1B63" w:rsidRPr="00C26BAF">
        <w:rPr>
          <w:rFonts w:ascii="Arial" w:hAnsi="Arial" w:cs="Arial"/>
          <w:b/>
          <w:sz w:val="22"/>
          <w:szCs w:val="22"/>
        </w:rPr>
        <w:t xml:space="preserve">           G-1b</w:t>
      </w:r>
      <w:r w:rsidR="007B1B63" w:rsidRPr="00C26BAF">
        <w:rPr>
          <w:rFonts w:ascii="Arial" w:hAnsi="Arial" w:cs="Arial"/>
          <w:sz w:val="22"/>
          <w:szCs w:val="22"/>
        </w:rPr>
        <w:t xml:space="preserve"> ustawiony w odległości 170m od skrajnej szyny – kolor i barwa</w:t>
      </w:r>
      <w:r w:rsidR="007B1B63" w:rsidRPr="00C26BAF">
        <w:rPr>
          <w:rFonts w:ascii="Arial" w:hAnsi="Arial" w:cs="Arial"/>
          <w:sz w:val="22"/>
          <w:szCs w:val="22"/>
        </w:rPr>
        <w:br/>
        <w:t xml:space="preserve">                    właściwa;</w:t>
      </w:r>
      <w:r w:rsidRPr="001E127E">
        <w:rPr>
          <w:noProof/>
        </w:rPr>
        <w:t xml:space="preserve"> </w:t>
      </w:r>
      <w:r w:rsidR="007B1B63" w:rsidRPr="00C26BAF">
        <w:rPr>
          <w:rFonts w:ascii="Arial" w:hAnsi="Arial" w:cs="Arial"/>
          <w:sz w:val="22"/>
          <w:szCs w:val="22"/>
        </w:rPr>
        <w:br/>
      </w:r>
      <w:r w:rsidR="007B1B63" w:rsidRPr="00C26BAF">
        <w:rPr>
          <w:rFonts w:ascii="Arial" w:hAnsi="Arial" w:cs="Arial"/>
          <w:b/>
          <w:sz w:val="22"/>
          <w:szCs w:val="22"/>
        </w:rPr>
        <w:t xml:space="preserve">           G-1a</w:t>
      </w:r>
      <w:r w:rsidR="007B1B63" w:rsidRPr="00C26BAF">
        <w:rPr>
          <w:rFonts w:ascii="Arial" w:hAnsi="Arial" w:cs="Arial"/>
          <w:sz w:val="22"/>
          <w:szCs w:val="22"/>
        </w:rPr>
        <w:t xml:space="preserve"> ustawiony w odległości 259m od skrajnej szyny – kolor i barwa</w:t>
      </w:r>
      <w:r w:rsidR="007B1B63" w:rsidRPr="00C26BAF">
        <w:rPr>
          <w:rFonts w:ascii="Arial" w:hAnsi="Arial" w:cs="Arial"/>
          <w:sz w:val="22"/>
          <w:szCs w:val="22"/>
        </w:rPr>
        <w:br/>
        <w:t xml:space="preserve">                    właściwa;</w:t>
      </w:r>
      <w:r w:rsidR="007B1B63" w:rsidRPr="00C26BAF">
        <w:rPr>
          <w:rFonts w:ascii="Arial" w:hAnsi="Arial" w:cs="Arial"/>
          <w:sz w:val="22"/>
          <w:szCs w:val="22"/>
        </w:rPr>
        <w:br/>
        <w:t xml:space="preserve">      </w:t>
      </w:r>
    </w:p>
    <w:p w14:paraId="7257CD85" w14:textId="77777777" w:rsidR="00CE0D3A" w:rsidRDefault="00E26CC9" w:rsidP="00CE0D3A">
      <w:pPr>
        <w:pStyle w:val="ListParagraph"/>
        <w:spacing w:before="240" w:line="276" w:lineRule="auto"/>
        <w:ind w:firstLine="696"/>
        <w:rPr>
          <w:rFonts w:ascii="Arial" w:hAnsi="Arial" w:cs="Arial"/>
          <w:sz w:val="22"/>
          <w:szCs w:val="22"/>
        </w:rPr>
      </w:pPr>
      <w:r>
        <w:rPr>
          <w:noProof/>
          <w:lang w:val="en-US" w:eastAsia="zh-CN"/>
        </w:rPr>
        <w:drawing>
          <wp:inline distT="0" distB="0" distL="0" distR="0" wp14:anchorId="1FA31A8D" wp14:editId="4F3E5E3A">
            <wp:extent cx="410901" cy="308166"/>
            <wp:effectExtent l="0" t="0" r="8255" b="0"/>
            <wp:docPr id="2" name="Obraz 2" descr="https://znakidrogowe24.pl/files/fotob/product-6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nakidrogowe24.pl/files/fotob/product-60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946" cy="308200"/>
                    </a:xfrm>
                    <a:prstGeom prst="rect">
                      <a:avLst/>
                    </a:prstGeom>
                    <a:noFill/>
                    <a:ln>
                      <a:noFill/>
                    </a:ln>
                  </pic:spPr>
                </pic:pic>
              </a:graphicData>
            </a:graphic>
          </wp:inline>
        </w:drawing>
      </w:r>
      <w:r w:rsidR="00FE7CAF" w:rsidRPr="00FE7CAF">
        <w:rPr>
          <w:rFonts w:ascii="Arial" w:hAnsi="Arial" w:cs="Arial"/>
          <w:color w:val="FF0000"/>
          <w:sz w:val="22"/>
          <w:szCs w:val="22"/>
        </w:rPr>
        <w:t xml:space="preserve"> </w:t>
      </w:r>
    </w:p>
    <w:p w14:paraId="2D745443" w14:textId="77777777" w:rsidR="00CE0D3A" w:rsidRDefault="00CE0D3A" w:rsidP="00CE0D3A">
      <w:pPr>
        <w:pStyle w:val="ListParagraph"/>
        <w:spacing w:before="240" w:line="276" w:lineRule="auto"/>
        <w:ind w:firstLine="696"/>
        <w:rPr>
          <w:rFonts w:ascii="Arial" w:hAnsi="Arial" w:cs="Arial"/>
          <w:sz w:val="22"/>
          <w:szCs w:val="22"/>
        </w:rPr>
      </w:pPr>
      <w:r>
        <w:rPr>
          <w:noProof/>
          <w:sz w:val="22"/>
          <w:szCs w:val="22"/>
          <w:lang w:val="en-US" w:eastAsia="zh-CN"/>
        </w:rPr>
        <mc:AlternateContent>
          <mc:Choice Requires="wps">
            <w:drawing>
              <wp:anchor distT="0" distB="0" distL="114300" distR="114300" simplePos="0" relativeHeight="251667456" behindDoc="0" locked="0" layoutInCell="1" allowOverlap="1" wp14:anchorId="26B1AA18" wp14:editId="08D71817">
                <wp:simplePos x="0" y="0"/>
                <wp:positionH relativeFrom="column">
                  <wp:posOffset>1569085</wp:posOffset>
                </wp:positionH>
                <wp:positionV relativeFrom="paragraph">
                  <wp:posOffset>68403</wp:posOffset>
                </wp:positionV>
                <wp:extent cx="655320" cy="631825"/>
                <wp:effectExtent l="0" t="0" r="0" b="0"/>
                <wp:wrapNone/>
                <wp:docPr id="1580"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631825"/>
                        </a:xfrm>
                        <a:prstGeom prst="rect">
                          <a:avLst/>
                        </a:prstGeom>
                        <a:noFill/>
                        <a:ln w="12700" cap="flat" cmpd="sng" algn="ctr">
                          <a:noFill/>
                          <a:prstDash val="solid"/>
                          <a:miter lim="800000"/>
                        </a:ln>
                        <a:effectLst/>
                      </wps:spPr>
                      <wps:txbx>
                        <w:txbxContent>
                          <w:p w14:paraId="47854C92" w14:textId="77777777" w:rsidR="00F84D69" w:rsidRPr="00A844E0" w:rsidRDefault="00F84D69" w:rsidP="00CE0D3A">
                            <w:pPr>
                              <w:spacing w:after="0"/>
                              <w:jc w:val="center"/>
                              <w:rPr>
                                <w:b/>
                                <w:color w:val="000000"/>
                                <w:sz w:val="22"/>
                              </w:rPr>
                            </w:pPr>
                            <w:r>
                              <w:rPr>
                                <w:b/>
                                <w:color w:val="000000"/>
                                <w:sz w:val="22"/>
                              </w:rPr>
                              <w:t xml:space="preserve"> A-30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B1AA18" id="_x0000_s1037" style="position:absolute;left:0;text-align:left;margin-left:123.55pt;margin-top:5.4pt;width:51.6pt;height:4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" filled="f" stroked="f" strokeweight="1pt">
                <v:path arrowok="t"/>
                <v:textbox>
                  <w:txbxContent>
                    <w:p w14:paraId="47854C92" w14:textId="77777777" w:rsidR="00F84D69" w:rsidRPr="00A844E0" w:rsidRDefault="00F84D69" w:rsidP="00CE0D3A">
                      <w:pPr>
                        <w:spacing w:after="0"/>
                        <w:jc w:val="center"/>
                        <w:rPr>
                          <w:b/>
                          <w:color w:val="000000"/>
                          <w:sz w:val="22"/>
                        </w:rPr>
                      </w:pPr>
                      <w:r>
                        <w:rPr>
                          <w:b/>
                          <w:color w:val="000000"/>
                          <w:sz w:val="22"/>
                        </w:rPr>
                        <w:t xml:space="preserve"> A-30</w:t>
                      </w:r>
                    </w:p>
                  </w:txbxContent>
                </v:textbox>
              </v:rect>
            </w:pict>
          </mc:Fallback>
        </mc:AlternateContent>
      </w:r>
    </w:p>
    <w:p w14:paraId="62D16C60" w14:textId="77777777" w:rsidR="00CE0D3A" w:rsidRDefault="00CE0D3A" w:rsidP="00CE0D3A">
      <w:pPr>
        <w:pStyle w:val="ListParagraph"/>
        <w:spacing w:before="240" w:line="276" w:lineRule="auto"/>
        <w:ind w:firstLine="696"/>
        <w:rPr>
          <w:rFonts w:ascii="Arial" w:hAnsi="Arial" w:cs="Arial"/>
          <w:sz w:val="22"/>
          <w:szCs w:val="22"/>
        </w:rPr>
      </w:pPr>
      <w:r>
        <w:rPr>
          <w:rFonts w:ascii="Arial" w:hAnsi="Arial" w:cs="Arial"/>
          <w:noProof/>
          <w:color w:val="0083FF"/>
          <w:sz w:val="20"/>
          <w:szCs w:val="20"/>
          <w:lang w:val="en-US" w:eastAsia="zh-CN"/>
        </w:rPr>
        <w:drawing>
          <wp:inline distT="0" distB="0" distL="0" distR="0" wp14:anchorId="3EC3D4C4" wp14:editId="79C635B2">
            <wp:extent cx="415253" cy="399327"/>
            <wp:effectExtent l="0" t="0" r="4445" b="1270"/>
            <wp:docPr id="1578" name="Obraz 1578" descr="Znak Drogowy A30 A-30 Inne Niebezpieczeństwo 750m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 Drogowy A30 A-30 Inne Niebezpieczeństwo 750mm">
                      <a:hlinkClick r:id="rId24"/>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472" t="7975"/>
                    <a:stretch/>
                  </pic:blipFill>
                  <pic:spPr bwMode="auto">
                    <a:xfrm>
                      <a:off x="0" y="0"/>
                      <a:ext cx="418680" cy="40262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p w14:paraId="17377725" w14:textId="77777777" w:rsidR="00CE0D3A" w:rsidRDefault="00CE0D3A" w:rsidP="00CE0D3A">
      <w:pPr>
        <w:pStyle w:val="ListParagraph"/>
        <w:spacing w:before="240" w:line="276" w:lineRule="auto"/>
        <w:ind w:firstLine="696"/>
        <w:rPr>
          <w:rFonts w:ascii="Arial" w:hAnsi="Arial" w:cs="Arial"/>
          <w:b/>
          <w:sz w:val="22"/>
          <w:szCs w:val="22"/>
        </w:rPr>
      </w:pPr>
    </w:p>
    <w:p w14:paraId="45E278DE" w14:textId="77777777" w:rsidR="007B1B63" w:rsidRPr="00C26BAF" w:rsidRDefault="00E26CC9" w:rsidP="00CE0D3A">
      <w:pPr>
        <w:pStyle w:val="ListParagraph"/>
        <w:spacing w:before="240" w:line="276" w:lineRule="auto"/>
        <w:ind w:firstLine="696"/>
        <w:rPr>
          <w:rFonts w:ascii="Arial" w:hAnsi="Arial" w:cs="Arial"/>
          <w:sz w:val="22"/>
          <w:szCs w:val="22"/>
        </w:rPr>
      </w:pPr>
      <w:r>
        <w:rPr>
          <w:rFonts w:ascii="Arial" w:hAnsi="Arial" w:cs="Arial"/>
          <w:b/>
          <w:sz w:val="22"/>
          <w:szCs w:val="22"/>
        </w:rPr>
        <w:t>T</w:t>
      </w:r>
      <w:r w:rsidR="007B1B63" w:rsidRPr="00C26BAF">
        <w:rPr>
          <w:rFonts w:ascii="Arial" w:hAnsi="Arial" w:cs="Arial"/>
          <w:b/>
          <w:sz w:val="22"/>
          <w:szCs w:val="22"/>
        </w:rPr>
        <w:t>-10</w:t>
      </w:r>
      <w:r w:rsidR="007B1B63" w:rsidRPr="00C26BAF">
        <w:rPr>
          <w:rFonts w:ascii="Arial" w:hAnsi="Arial" w:cs="Arial"/>
          <w:sz w:val="22"/>
          <w:szCs w:val="22"/>
        </w:rPr>
        <w:t xml:space="preserve"> ustawiony w odległości 259m od skrajnej szyny – kolor i barwa znaku</w:t>
      </w:r>
      <w:r w:rsidR="007B1B63" w:rsidRPr="00C26BAF">
        <w:rPr>
          <w:rFonts w:ascii="Arial" w:hAnsi="Arial" w:cs="Arial"/>
          <w:sz w:val="22"/>
          <w:szCs w:val="22"/>
        </w:rPr>
        <w:br/>
        <w:t xml:space="preserve">                    właściwa;</w:t>
      </w:r>
      <w:r w:rsidR="007B1B63" w:rsidRPr="00C26BAF">
        <w:rPr>
          <w:rFonts w:ascii="Arial" w:hAnsi="Arial" w:cs="Arial"/>
          <w:sz w:val="22"/>
          <w:szCs w:val="22"/>
        </w:rPr>
        <w:br/>
        <w:t xml:space="preserve">           </w:t>
      </w:r>
      <w:r w:rsidR="007B1B63" w:rsidRPr="00C26BAF">
        <w:rPr>
          <w:rFonts w:ascii="Arial" w:hAnsi="Arial" w:cs="Arial"/>
          <w:b/>
          <w:sz w:val="22"/>
          <w:szCs w:val="22"/>
        </w:rPr>
        <w:t>A-30</w:t>
      </w:r>
      <w:r w:rsidR="007B1B63" w:rsidRPr="00C26BAF">
        <w:rPr>
          <w:rFonts w:ascii="Arial" w:hAnsi="Arial" w:cs="Arial"/>
          <w:sz w:val="22"/>
          <w:szCs w:val="22"/>
        </w:rPr>
        <w:t xml:space="preserve"> ustawiony w odległości 259m od skrajnej szyny – kolor i barwa znaku</w:t>
      </w:r>
      <w:r w:rsidR="007B1B63" w:rsidRPr="00C26BAF">
        <w:rPr>
          <w:rFonts w:ascii="Arial" w:hAnsi="Arial" w:cs="Arial"/>
          <w:sz w:val="22"/>
          <w:szCs w:val="22"/>
        </w:rPr>
        <w:br/>
        <w:t xml:space="preserve">                    właściwa;</w:t>
      </w:r>
      <w:r w:rsidR="00861183">
        <w:rPr>
          <w:rFonts w:ascii="Arial" w:hAnsi="Arial" w:cs="Arial"/>
          <w:sz w:val="22"/>
          <w:szCs w:val="22"/>
        </w:rPr>
        <w:t xml:space="preserve"> </w:t>
      </w:r>
      <w:r w:rsidR="007B1B63" w:rsidRPr="00C26BAF">
        <w:rPr>
          <w:rFonts w:ascii="Arial" w:hAnsi="Arial" w:cs="Arial"/>
          <w:sz w:val="22"/>
          <w:szCs w:val="22"/>
        </w:rPr>
        <w:br/>
        <w:t xml:space="preserve">           - oznakowanie poziome podłużne – wymalowana jest białą farbą linia</w:t>
      </w:r>
      <w:r w:rsidR="007B1B63" w:rsidRPr="00C26BAF">
        <w:rPr>
          <w:rFonts w:ascii="Arial" w:hAnsi="Arial" w:cs="Arial"/>
          <w:sz w:val="22"/>
          <w:szCs w:val="22"/>
        </w:rPr>
        <w:br/>
        <w:t xml:space="preserve">             krawędziowa ciągła wąska </w:t>
      </w:r>
      <w:r w:rsidR="007B1B63" w:rsidRPr="00C26BAF">
        <w:rPr>
          <w:rFonts w:ascii="Arial" w:hAnsi="Arial" w:cs="Arial"/>
          <w:b/>
          <w:sz w:val="22"/>
          <w:szCs w:val="22"/>
        </w:rPr>
        <w:t>P-7d</w:t>
      </w:r>
      <w:r w:rsidR="007B1B63" w:rsidRPr="00C26BAF">
        <w:rPr>
          <w:rFonts w:ascii="Arial" w:hAnsi="Arial" w:cs="Arial"/>
          <w:sz w:val="22"/>
          <w:szCs w:val="22"/>
        </w:rPr>
        <w:t xml:space="preserve">.  </w:t>
      </w:r>
    </w:p>
    <w:p w14:paraId="1C43BFDB" w14:textId="77777777" w:rsidR="003C7197" w:rsidRDefault="007B1B63" w:rsidP="00D94D0E">
      <w:pPr>
        <w:pStyle w:val="ListParagraph"/>
        <w:spacing w:before="240" w:line="276" w:lineRule="auto"/>
        <w:ind w:left="709"/>
        <w:rPr>
          <w:rFonts w:ascii="Arial" w:hAnsi="Arial" w:cs="Arial"/>
          <w:sz w:val="22"/>
          <w:szCs w:val="22"/>
        </w:rPr>
      </w:pPr>
      <w:r w:rsidRPr="00C26BAF">
        <w:rPr>
          <w:rFonts w:ascii="Arial" w:hAnsi="Arial" w:cs="Arial"/>
          <w:sz w:val="22"/>
          <w:szCs w:val="22"/>
        </w:rPr>
        <w:t>b)</w:t>
      </w:r>
      <w:r w:rsidRPr="00C26BAF">
        <w:rPr>
          <w:rFonts w:ascii="Arial" w:hAnsi="Arial" w:cs="Arial"/>
          <w:sz w:val="22"/>
          <w:szCs w:val="22"/>
        </w:rPr>
        <w:tab/>
        <w:t>od strony prawej torów (po lewej stronie drogi na dojeździe):</w:t>
      </w:r>
      <w:r w:rsidRPr="00C26BAF">
        <w:rPr>
          <w:rFonts w:ascii="Arial" w:hAnsi="Arial" w:cs="Arial"/>
          <w:sz w:val="22"/>
          <w:szCs w:val="22"/>
        </w:rPr>
        <w:br/>
        <w:t xml:space="preserve">           </w:t>
      </w:r>
    </w:p>
    <w:p w14:paraId="6E23FAEA" w14:textId="77777777" w:rsidR="003C7197" w:rsidRPr="00B2244E" w:rsidRDefault="00B2244E" w:rsidP="00B2244E">
      <w:pPr>
        <w:pStyle w:val="signpageimg"/>
        <w:rPr>
          <w:rFonts w:ascii="Oxygen" w:hAnsi="Oxygen"/>
          <w:caps/>
          <w:color w:val="FFFFFF"/>
          <w:lang w:val="pl-PL"/>
        </w:rPr>
      </w:pPr>
      <w:r>
        <w:rPr>
          <w:noProof/>
          <w:sz w:val="22"/>
          <w:szCs w:val="22"/>
          <w:lang w:eastAsia="zh-CN"/>
        </w:rPr>
        <mc:AlternateContent>
          <mc:Choice Requires="wps">
            <w:drawing>
              <wp:anchor distT="0" distB="0" distL="114300" distR="114300" simplePos="0" relativeHeight="251673600" behindDoc="0" locked="0" layoutInCell="1" allowOverlap="1" wp14:anchorId="4406ED58" wp14:editId="58CC1039">
                <wp:simplePos x="0" y="0"/>
                <wp:positionH relativeFrom="column">
                  <wp:posOffset>4562418</wp:posOffset>
                </wp:positionH>
                <wp:positionV relativeFrom="paragraph">
                  <wp:posOffset>119324</wp:posOffset>
                </wp:positionV>
                <wp:extent cx="609600" cy="631825"/>
                <wp:effectExtent l="0" t="0" r="0" b="0"/>
                <wp:wrapNone/>
                <wp:docPr id="232"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6637C45C" w14:textId="77777777" w:rsidR="00F84D69" w:rsidRPr="00A844E0" w:rsidRDefault="00F84D69" w:rsidP="00474A9A">
                            <w:pPr>
                              <w:spacing w:after="0"/>
                              <w:jc w:val="center"/>
                              <w:rPr>
                                <w:b/>
                                <w:color w:val="000000"/>
                                <w:sz w:val="22"/>
                              </w:rPr>
                            </w:pPr>
                            <w:r>
                              <w:rPr>
                                <w:b/>
                                <w:color w:val="000000"/>
                                <w:sz w:val="22"/>
                              </w:rPr>
                              <w:t>G-1d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06ED58" id="_x0000_s1038" style="position:absolute;margin-left:359.25pt;margin-top:9.4pt;width:48pt;height:4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" filled="f" stroked="f" strokeweight="1pt">
                <v:path arrowok="t"/>
                <v:textbox>
                  <w:txbxContent>
                    <w:p w14:paraId="6637C45C" w14:textId="77777777" w:rsidR="00F84D69" w:rsidRPr="00A844E0" w:rsidRDefault="00F84D69" w:rsidP="00474A9A">
                      <w:pPr>
                        <w:spacing w:after="0"/>
                        <w:jc w:val="center"/>
                        <w:rPr>
                          <w:b/>
                          <w:color w:val="000000"/>
                          <w:sz w:val="22"/>
                        </w:rPr>
                      </w:pPr>
                      <w:r>
                        <w:rPr>
                          <w:b/>
                          <w:color w:val="000000"/>
                          <w:sz w:val="22"/>
                        </w:rPr>
                        <w:t>G-1d</w:t>
                      </w:r>
                    </w:p>
                  </w:txbxContent>
                </v:textbox>
              </v:rect>
            </w:pict>
          </mc:Fallback>
        </mc:AlternateContent>
      </w:r>
      <w:r>
        <w:rPr>
          <w:noProof/>
          <w:sz w:val="22"/>
          <w:szCs w:val="22"/>
          <w:lang w:eastAsia="zh-CN"/>
        </w:rPr>
        <mc:AlternateContent>
          <mc:Choice Requires="wps">
            <w:drawing>
              <wp:anchor distT="0" distB="0" distL="114300" distR="114300" simplePos="0" relativeHeight="251671552" behindDoc="0" locked="0" layoutInCell="1" allowOverlap="1" wp14:anchorId="279750F2" wp14:editId="73091F84">
                <wp:simplePos x="0" y="0"/>
                <wp:positionH relativeFrom="column">
                  <wp:posOffset>2940050</wp:posOffset>
                </wp:positionH>
                <wp:positionV relativeFrom="paragraph">
                  <wp:posOffset>123825</wp:posOffset>
                </wp:positionV>
                <wp:extent cx="609600" cy="631825"/>
                <wp:effectExtent l="0" t="0" r="0" b="0"/>
                <wp:wrapNone/>
                <wp:docPr id="230"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167D9CF2" w14:textId="77777777" w:rsidR="00F84D69" w:rsidRPr="00A844E0" w:rsidRDefault="00F84D69" w:rsidP="00474A9A">
                            <w:pPr>
                              <w:spacing w:after="0"/>
                              <w:jc w:val="center"/>
                              <w:rPr>
                                <w:b/>
                                <w:color w:val="000000"/>
                                <w:sz w:val="22"/>
                              </w:rPr>
                            </w:pPr>
                            <w:r>
                              <w:rPr>
                                <w:b/>
                                <w:color w:val="000000"/>
                                <w:sz w:val="22"/>
                              </w:rPr>
                              <w:t>G-1e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9750F2" id="_x0000_s1039" style="position:absolute;margin-left:231.5pt;margin-top:9.75pt;width:48pt;height:4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" filled="f" stroked="f" strokeweight="1pt">
                <v:path arrowok="t"/>
                <v:textbox>
                  <w:txbxContent>
                    <w:p w14:paraId="167D9CF2" w14:textId="77777777" w:rsidR="00F84D69" w:rsidRPr="00A844E0" w:rsidRDefault="00F84D69" w:rsidP="00474A9A">
                      <w:pPr>
                        <w:spacing w:after="0"/>
                        <w:jc w:val="center"/>
                        <w:rPr>
                          <w:b/>
                          <w:color w:val="000000"/>
                          <w:sz w:val="22"/>
                        </w:rPr>
                      </w:pPr>
                      <w:r>
                        <w:rPr>
                          <w:b/>
                          <w:color w:val="000000"/>
                          <w:sz w:val="22"/>
                        </w:rPr>
                        <w:t>G-1e</w:t>
                      </w:r>
                    </w:p>
                  </w:txbxContent>
                </v:textbox>
              </v:rect>
            </w:pict>
          </mc:Fallback>
        </mc:AlternateContent>
      </w:r>
      <w:r>
        <w:rPr>
          <w:noProof/>
          <w:sz w:val="22"/>
          <w:szCs w:val="22"/>
          <w:lang w:eastAsia="zh-CN"/>
        </w:rPr>
        <mc:AlternateContent>
          <mc:Choice Requires="wps">
            <w:drawing>
              <wp:anchor distT="0" distB="0" distL="114300" distR="114300" simplePos="0" relativeHeight="251669504" behindDoc="0" locked="0" layoutInCell="1" allowOverlap="1" wp14:anchorId="400AEF5B" wp14:editId="7E8D5F2E">
                <wp:simplePos x="0" y="0"/>
                <wp:positionH relativeFrom="column">
                  <wp:posOffset>1369799</wp:posOffset>
                </wp:positionH>
                <wp:positionV relativeFrom="paragraph">
                  <wp:posOffset>128254</wp:posOffset>
                </wp:positionV>
                <wp:extent cx="609600" cy="631825"/>
                <wp:effectExtent l="0" t="0" r="0" b="0"/>
                <wp:wrapNone/>
                <wp:docPr id="225" name="Prostoką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631825"/>
                        </a:xfrm>
                        <a:prstGeom prst="rect">
                          <a:avLst/>
                        </a:prstGeom>
                        <a:noFill/>
                        <a:ln w="12700" cap="flat" cmpd="sng" algn="ctr">
                          <a:noFill/>
                          <a:prstDash val="solid"/>
                          <a:miter lim="800000"/>
                        </a:ln>
                        <a:effectLst/>
                      </wps:spPr>
                      <wps:txbx>
                        <w:txbxContent>
                          <w:p w14:paraId="0DB372F4" w14:textId="77777777" w:rsidR="00F84D69" w:rsidRPr="00A844E0" w:rsidRDefault="00F84D69" w:rsidP="003C7197">
                            <w:pPr>
                              <w:spacing w:after="0"/>
                              <w:jc w:val="center"/>
                              <w:rPr>
                                <w:b/>
                                <w:color w:val="000000"/>
                                <w:sz w:val="22"/>
                              </w:rPr>
                            </w:pPr>
                            <w:r>
                              <w:rPr>
                                <w:b/>
                                <w:color w:val="000000"/>
                                <w:sz w:val="22"/>
                              </w:rPr>
                              <w:t>G-1f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0AEF5B" id="_x0000_s1040" style="position:absolute;margin-left:107.85pt;margin-top:10.1pt;width:48pt;height:4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" filled="f" stroked="f" strokeweight="1pt">
                <v:path arrowok="t"/>
                <v:textbox>
                  <w:txbxContent>
                    <w:p w14:paraId="0DB372F4" w14:textId="77777777" w:rsidR="00F84D69" w:rsidRPr="00A844E0" w:rsidRDefault="00F84D69" w:rsidP="003C7197">
                      <w:pPr>
                        <w:spacing w:after="0"/>
                        <w:jc w:val="center"/>
                        <w:rPr>
                          <w:b/>
                          <w:color w:val="000000"/>
                          <w:sz w:val="22"/>
                        </w:rPr>
                      </w:pPr>
                      <w:r>
                        <w:rPr>
                          <w:b/>
                          <w:color w:val="000000"/>
                          <w:sz w:val="22"/>
                        </w:rPr>
                        <w:t>G-1f</w:t>
                      </w:r>
                    </w:p>
                  </w:txbxContent>
                </v:textbox>
              </v:rect>
            </w:pict>
          </mc:Fallback>
        </mc:AlternateContent>
      </w:r>
      <w:r w:rsidR="00474A9A" w:rsidRPr="001E127E">
        <w:rPr>
          <w:rFonts w:ascii="Arial" w:hAnsi="Arial" w:cs="Arial"/>
          <w:sz w:val="22"/>
          <w:szCs w:val="22"/>
          <w:lang w:val="pl-PL"/>
        </w:rPr>
        <w:tab/>
      </w:r>
      <w:r w:rsidR="00474A9A" w:rsidRPr="001E127E">
        <w:rPr>
          <w:rFonts w:ascii="Arial" w:hAnsi="Arial" w:cs="Arial"/>
          <w:sz w:val="22"/>
          <w:szCs w:val="22"/>
          <w:lang w:val="pl-PL"/>
        </w:rPr>
        <w:tab/>
      </w:r>
      <w:r w:rsidR="00474A9A">
        <w:rPr>
          <w:noProof/>
          <w:color w:val="0000FF"/>
          <w:lang w:eastAsia="zh-CN"/>
        </w:rPr>
        <w:drawing>
          <wp:inline distT="0" distB="0" distL="0" distR="0" wp14:anchorId="108961D9" wp14:editId="017B784F">
            <wp:extent cx="181151" cy="604102"/>
            <wp:effectExtent l="0" t="0" r="9525" b="5715"/>
            <wp:docPr id="224" name="Obraz 224" descr="Znalezione obrazy dla zapytania znak G-1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Znalezione obrazy dla zapytania znak G-1f">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191161" cy="637483"/>
                    </a:xfrm>
                    <a:prstGeom prst="rect">
                      <a:avLst/>
                    </a:prstGeom>
                    <a:noFill/>
                    <a:ln>
                      <a:noFill/>
                    </a:ln>
                  </pic:spPr>
                </pic:pic>
              </a:graphicData>
            </a:graphic>
          </wp:inline>
        </w:drawing>
      </w:r>
      <w:r w:rsidR="00474A9A">
        <w:rPr>
          <w:rFonts w:ascii="Arial" w:hAnsi="Arial" w:cs="Arial"/>
          <w:sz w:val="22"/>
          <w:szCs w:val="22"/>
        </w:rPr>
        <w:tab/>
      </w:r>
      <w:r w:rsidR="00474A9A">
        <w:rPr>
          <w:rFonts w:ascii="Arial" w:hAnsi="Arial" w:cs="Arial"/>
          <w:sz w:val="22"/>
          <w:szCs w:val="22"/>
        </w:rPr>
        <w:tab/>
      </w:r>
      <w:r w:rsidR="00474A9A">
        <w:rPr>
          <w:rFonts w:ascii="Arial" w:hAnsi="Arial" w:cs="Arial"/>
          <w:sz w:val="22"/>
          <w:szCs w:val="22"/>
        </w:rPr>
        <w:tab/>
      </w:r>
      <w:r w:rsidR="00474A9A">
        <w:rPr>
          <w:rFonts w:ascii="Verdana" w:hAnsi="Verdana"/>
          <w:noProof/>
          <w:sz w:val="18"/>
          <w:szCs w:val="18"/>
          <w:lang w:eastAsia="zh-CN"/>
        </w:rPr>
        <w:drawing>
          <wp:inline distT="0" distB="0" distL="0" distR="0" wp14:anchorId="78C32432" wp14:editId="71508687">
            <wp:extent cx="593079" cy="630821"/>
            <wp:effectExtent l="0" t="0" r="0" b="0"/>
            <wp:docPr id="229" name="Obraz 229" descr="http://www.szkolnictwo.pl/rysunki_lekcje/976/g-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zkolnictwo.pl/rysunki_lekcje/976/g-1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17" cy="630861"/>
                    </a:xfrm>
                    <a:prstGeom prst="rect">
                      <a:avLst/>
                    </a:prstGeom>
                    <a:noFill/>
                    <a:ln>
                      <a:noFill/>
                    </a:ln>
                  </pic:spPr>
                </pic:pic>
              </a:graphicData>
            </a:graphic>
          </wp:inline>
        </w:drawing>
      </w:r>
      <w:r w:rsidR="00474A9A">
        <w:rPr>
          <w:rFonts w:ascii="Arial" w:hAnsi="Arial" w:cs="Arial"/>
          <w:sz w:val="22"/>
          <w:szCs w:val="22"/>
        </w:rPr>
        <w:tab/>
      </w:r>
      <w:r w:rsidR="00474A9A">
        <w:rPr>
          <w:rFonts w:ascii="Arial" w:hAnsi="Arial" w:cs="Arial"/>
          <w:sz w:val="22"/>
          <w:szCs w:val="22"/>
        </w:rPr>
        <w:tab/>
      </w:r>
      <w:r w:rsidR="00474A9A">
        <w:rPr>
          <w:rFonts w:ascii="Arial" w:hAnsi="Arial" w:cs="Arial"/>
          <w:sz w:val="22"/>
          <w:szCs w:val="22"/>
        </w:rPr>
        <w:tab/>
      </w:r>
      <w:r w:rsidR="00474A9A">
        <w:rPr>
          <w:rFonts w:ascii="Arial" w:hAnsi="Arial" w:cs="Arial"/>
          <w:noProof/>
          <w:sz w:val="18"/>
          <w:szCs w:val="18"/>
          <w:lang w:eastAsia="zh-CN"/>
        </w:rPr>
        <w:drawing>
          <wp:inline distT="0" distB="0" distL="0" distR="0" wp14:anchorId="3945D1DE" wp14:editId="46910FFC">
            <wp:extent cx="206739" cy="630819"/>
            <wp:effectExtent l="0" t="0" r="3175" b="0"/>
            <wp:docPr id="231" name="Obraz 231" descr="znak drogowy G-1d słupek wskaźnikowy z trzema kreskami umieszczany po lewej stronie jezd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 drogowy G-1d słupek wskaźnikowy z trzema kreskami umieszczany po lewej stronie jezdn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049" cy="631764"/>
                    </a:xfrm>
                    <a:prstGeom prst="rect">
                      <a:avLst/>
                    </a:prstGeom>
                    <a:noFill/>
                    <a:ln>
                      <a:noFill/>
                    </a:ln>
                  </pic:spPr>
                </pic:pic>
              </a:graphicData>
            </a:graphic>
          </wp:inline>
        </w:drawing>
      </w:r>
    </w:p>
    <w:p w14:paraId="755DD259" w14:textId="77777777" w:rsidR="007B1B63" w:rsidRPr="00C26BAF" w:rsidRDefault="007B1B63" w:rsidP="003C7197">
      <w:pPr>
        <w:pStyle w:val="ListParagraph"/>
        <w:spacing w:before="240" w:line="276" w:lineRule="auto"/>
        <w:ind w:left="709" w:firstLine="707"/>
        <w:rPr>
          <w:rFonts w:ascii="Arial" w:hAnsi="Arial" w:cs="Arial"/>
          <w:b/>
          <w:sz w:val="22"/>
          <w:szCs w:val="22"/>
        </w:rPr>
      </w:pPr>
      <w:r w:rsidRPr="00C26BAF">
        <w:rPr>
          <w:rFonts w:ascii="Arial" w:hAnsi="Arial" w:cs="Arial"/>
          <w:b/>
          <w:sz w:val="22"/>
          <w:szCs w:val="22"/>
        </w:rPr>
        <w:t>G-1f</w:t>
      </w:r>
      <w:r w:rsidRPr="00C26BAF">
        <w:rPr>
          <w:rFonts w:ascii="Arial" w:hAnsi="Arial" w:cs="Arial"/>
          <w:sz w:val="22"/>
          <w:szCs w:val="22"/>
        </w:rPr>
        <w:t xml:space="preserve"> ustawiony w odległości 66m od skrajnej szyny – kolor i barwa właściwa;</w:t>
      </w:r>
      <w:r w:rsidRPr="00C26BAF">
        <w:rPr>
          <w:rFonts w:ascii="Arial" w:hAnsi="Arial" w:cs="Arial"/>
          <w:sz w:val="22"/>
          <w:szCs w:val="22"/>
        </w:rPr>
        <w:br/>
        <w:t xml:space="preserve">            </w:t>
      </w:r>
      <w:r w:rsidRPr="00C26BAF">
        <w:rPr>
          <w:rFonts w:ascii="Arial" w:hAnsi="Arial" w:cs="Arial"/>
          <w:b/>
          <w:sz w:val="22"/>
          <w:szCs w:val="22"/>
        </w:rPr>
        <w:t>G-1e</w:t>
      </w:r>
      <w:r w:rsidRPr="00C26BAF">
        <w:rPr>
          <w:rFonts w:ascii="Arial" w:hAnsi="Arial" w:cs="Arial"/>
          <w:sz w:val="22"/>
          <w:szCs w:val="22"/>
        </w:rPr>
        <w:t xml:space="preserve"> ustawiony w odległości 170m od skrajnej szyny – kolor i barwa</w:t>
      </w:r>
      <w:r w:rsidRPr="00C26BAF">
        <w:rPr>
          <w:rFonts w:ascii="Arial" w:hAnsi="Arial" w:cs="Arial"/>
          <w:sz w:val="22"/>
          <w:szCs w:val="22"/>
        </w:rPr>
        <w:br/>
        <w:t xml:space="preserve">                     właściwa;</w:t>
      </w:r>
      <w:r w:rsidRPr="00C26BAF">
        <w:rPr>
          <w:rFonts w:ascii="Arial" w:hAnsi="Arial" w:cs="Arial"/>
          <w:sz w:val="22"/>
          <w:szCs w:val="22"/>
        </w:rPr>
        <w:br/>
        <w:t xml:space="preserve">            </w:t>
      </w:r>
      <w:r w:rsidRPr="00C26BAF">
        <w:rPr>
          <w:rFonts w:ascii="Arial" w:hAnsi="Arial" w:cs="Arial"/>
          <w:b/>
          <w:sz w:val="22"/>
          <w:szCs w:val="22"/>
        </w:rPr>
        <w:t>G-1d</w:t>
      </w:r>
      <w:r w:rsidRPr="00C26BAF">
        <w:rPr>
          <w:rFonts w:ascii="Arial" w:hAnsi="Arial" w:cs="Arial"/>
          <w:sz w:val="22"/>
          <w:szCs w:val="22"/>
        </w:rPr>
        <w:t xml:space="preserve"> ustawiony w odległości 259m od skrajnej szyny – kolor i barwa</w:t>
      </w:r>
      <w:r w:rsidRPr="00C26BAF">
        <w:rPr>
          <w:rFonts w:ascii="Arial" w:hAnsi="Arial" w:cs="Arial"/>
          <w:sz w:val="22"/>
          <w:szCs w:val="22"/>
        </w:rPr>
        <w:br/>
        <w:t xml:space="preserve">                     właściwa;</w:t>
      </w:r>
      <w:r w:rsidRPr="00C26BAF">
        <w:rPr>
          <w:rFonts w:ascii="Arial" w:hAnsi="Arial" w:cs="Arial"/>
          <w:sz w:val="22"/>
          <w:szCs w:val="22"/>
        </w:rPr>
        <w:br/>
        <w:t xml:space="preserve">            </w:t>
      </w:r>
      <w:r w:rsidR="00E26CC9">
        <w:rPr>
          <w:rFonts w:ascii="Arial" w:hAnsi="Arial" w:cs="Arial"/>
          <w:b/>
          <w:sz w:val="22"/>
          <w:szCs w:val="22"/>
        </w:rPr>
        <w:t>T</w:t>
      </w:r>
      <w:r w:rsidRPr="00C26BAF">
        <w:rPr>
          <w:rFonts w:ascii="Arial" w:hAnsi="Arial" w:cs="Arial"/>
          <w:b/>
          <w:sz w:val="22"/>
          <w:szCs w:val="22"/>
        </w:rPr>
        <w:t>-10</w:t>
      </w:r>
      <w:r w:rsidRPr="00C26BAF">
        <w:rPr>
          <w:rFonts w:ascii="Arial" w:hAnsi="Arial" w:cs="Arial"/>
          <w:sz w:val="22"/>
          <w:szCs w:val="22"/>
        </w:rPr>
        <w:t xml:space="preserve"> ustawiony w odległości 259m od skrajnej szyny – kolor i barwa znaku</w:t>
      </w:r>
      <w:r w:rsidRPr="00C26BAF">
        <w:rPr>
          <w:rFonts w:ascii="Arial" w:hAnsi="Arial" w:cs="Arial"/>
          <w:sz w:val="22"/>
          <w:szCs w:val="22"/>
        </w:rPr>
        <w:br/>
        <w:t xml:space="preserve">                     właściwa;</w:t>
      </w:r>
      <w:r w:rsidRPr="00C26BAF">
        <w:rPr>
          <w:rFonts w:ascii="Arial" w:hAnsi="Arial" w:cs="Arial"/>
          <w:sz w:val="22"/>
          <w:szCs w:val="22"/>
        </w:rPr>
        <w:br/>
        <w:t xml:space="preserve">            </w:t>
      </w:r>
      <w:r w:rsidRPr="00C26BAF">
        <w:rPr>
          <w:rFonts w:ascii="Arial" w:hAnsi="Arial" w:cs="Arial"/>
          <w:b/>
          <w:sz w:val="22"/>
          <w:szCs w:val="22"/>
        </w:rPr>
        <w:t>A-30</w:t>
      </w:r>
      <w:r w:rsidRPr="00C26BAF">
        <w:rPr>
          <w:rFonts w:ascii="Arial" w:hAnsi="Arial" w:cs="Arial"/>
          <w:sz w:val="22"/>
          <w:szCs w:val="22"/>
        </w:rPr>
        <w:t xml:space="preserve"> ustawiony w odległości 259m od skrajnej szyny – kolor i barwa znaku</w:t>
      </w:r>
      <w:r w:rsidRPr="00C26BAF">
        <w:rPr>
          <w:rFonts w:ascii="Arial" w:hAnsi="Arial" w:cs="Arial"/>
          <w:sz w:val="22"/>
          <w:szCs w:val="22"/>
        </w:rPr>
        <w:br/>
      </w:r>
      <w:r w:rsidRPr="00C26BAF">
        <w:rPr>
          <w:rFonts w:ascii="Arial" w:hAnsi="Arial" w:cs="Arial"/>
          <w:sz w:val="22"/>
          <w:szCs w:val="22"/>
        </w:rPr>
        <w:lastRenderedPageBreak/>
        <w:t xml:space="preserve">                     właściwa;</w:t>
      </w:r>
      <w:r w:rsidRPr="00C26BAF">
        <w:rPr>
          <w:rFonts w:ascii="Arial" w:hAnsi="Arial" w:cs="Arial"/>
          <w:sz w:val="22"/>
          <w:szCs w:val="22"/>
        </w:rPr>
        <w:br/>
        <w:t xml:space="preserve">            - oznakowanie poziome podłużne – wymalowana jest białą farbą linia</w:t>
      </w:r>
      <w:r w:rsidRPr="00C26BAF">
        <w:rPr>
          <w:rFonts w:ascii="Arial" w:hAnsi="Arial" w:cs="Arial"/>
          <w:sz w:val="22"/>
          <w:szCs w:val="22"/>
        </w:rPr>
        <w:br/>
        <w:t xml:space="preserve">              krawędziowa ciągła wąska </w:t>
      </w:r>
      <w:r w:rsidRPr="00C26BAF">
        <w:rPr>
          <w:rFonts w:ascii="Arial" w:hAnsi="Arial" w:cs="Arial"/>
          <w:b/>
          <w:sz w:val="22"/>
          <w:szCs w:val="22"/>
        </w:rPr>
        <w:t>P-7d.</w:t>
      </w:r>
    </w:p>
    <w:p w14:paraId="2B5B9D8A" w14:textId="77777777" w:rsidR="007B1B63" w:rsidRPr="00C26BAF" w:rsidRDefault="007B1B63" w:rsidP="00D94D0E">
      <w:pPr>
        <w:pStyle w:val="ListParagraph"/>
        <w:spacing w:before="240" w:line="276" w:lineRule="auto"/>
        <w:ind w:left="709"/>
        <w:rPr>
          <w:rFonts w:ascii="Arial" w:hAnsi="Arial" w:cs="Arial"/>
          <w:sz w:val="22"/>
          <w:szCs w:val="22"/>
        </w:rPr>
      </w:pPr>
      <w:r w:rsidRPr="00C26BAF">
        <w:rPr>
          <w:rFonts w:ascii="Arial" w:hAnsi="Arial" w:cs="Arial"/>
          <w:sz w:val="22"/>
          <w:szCs w:val="22"/>
        </w:rPr>
        <w:t xml:space="preserve">  </w:t>
      </w:r>
    </w:p>
    <w:p w14:paraId="74B77EB0" w14:textId="77777777" w:rsidR="007B1B63" w:rsidRPr="00C26BAF" w:rsidRDefault="007B1B63" w:rsidP="00D94D0E">
      <w:pPr>
        <w:pStyle w:val="ListParagraph"/>
        <w:spacing w:before="240" w:line="276" w:lineRule="auto"/>
        <w:rPr>
          <w:rFonts w:ascii="Arial" w:hAnsi="Arial" w:cs="Arial"/>
          <w:sz w:val="22"/>
          <w:szCs w:val="22"/>
        </w:rPr>
      </w:pPr>
      <w:r w:rsidRPr="00C26BAF">
        <w:rPr>
          <w:rFonts w:ascii="Arial" w:hAnsi="Arial" w:cs="Arial"/>
          <w:sz w:val="22"/>
          <w:szCs w:val="22"/>
        </w:rPr>
        <w:t>c)         od strony prawej torów oznakowanie poziome podłużne – wymalowana jest</w:t>
      </w:r>
      <w:r w:rsidRPr="00C26BAF">
        <w:rPr>
          <w:rFonts w:ascii="Arial" w:hAnsi="Arial" w:cs="Arial"/>
          <w:sz w:val="22"/>
          <w:szCs w:val="22"/>
        </w:rPr>
        <w:br/>
        <w:t xml:space="preserve">            białą farbą w osi jezdni linia podwójna ciągła </w:t>
      </w:r>
      <w:r w:rsidRPr="00C26BAF">
        <w:rPr>
          <w:rFonts w:ascii="Arial" w:hAnsi="Arial" w:cs="Arial"/>
          <w:b/>
          <w:sz w:val="22"/>
          <w:szCs w:val="22"/>
        </w:rPr>
        <w:t>P-4</w:t>
      </w:r>
      <w:r w:rsidRPr="00C26BAF">
        <w:rPr>
          <w:rFonts w:ascii="Arial" w:hAnsi="Arial" w:cs="Arial"/>
          <w:sz w:val="22"/>
          <w:szCs w:val="22"/>
        </w:rPr>
        <w:t>.</w:t>
      </w:r>
    </w:p>
    <w:p w14:paraId="3E8411AF" w14:textId="77777777" w:rsidR="007B1B63" w:rsidRPr="00C26BAF" w:rsidRDefault="007B1B63" w:rsidP="00D94D0E">
      <w:pPr>
        <w:pStyle w:val="ListParagraph"/>
        <w:spacing w:before="240" w:line="276" w:lineRule="auto"/>
        <w:rPr>
          <w:rFonts w:ascii="Arial" w:hAnsi="Arial" w:cs="Arial"/>
          <w:sz w:val="22"/>
          <w:szCs w:val="22"/>
        </w:rPr>
      </w:pPr>
    </w:p>
    <w:p w14:paraId="6BA74834" w14:textId="3FBC98BD" w:rsidR="007B1B63" w:rsidRPr="00C26BAF" w:rsidRDefault="007B1B63" w:rsidP="003C7197">
      <w:pPr>
        <w:pStyle w:val="ListParagraph"/>
        <w:spacing w:before="240" w:line="276" w:lineRule="auto"/>
        <w:rPr>
          <w:rFonts w:ascii="Arial" w:hAnsi="Arial" w:cs="Arial"/>
          <w:b/>
          <w:sz w:val="22"/>
          <w:szCs w:val="22"/>
        </w:rPr>
      </w:pPr>
      <w:r w:rsidRPr="00C26BAF">
        <w:rPr>
          <w:rFonts w:ascii="Arial" w:hAnsi="Arial" w:cs="Arial"/>
          <w:sz w:val="22"/>
          <w:szCs w:val="22"/>
        </w:rPr>
        <w:t>d)</w:t>
      </w:r>
      <w:r w:rsidRPr="00C26BAF">
        <w:rPr>
          <w:rFonts w:ascii="Arial" w:hAnsi="Arial" w:cs="Arial"/>
          <w:sz w:val="22"/>
          <w:szCs w:val="22"/>
        </w:rPr>
        <w:tab/>
        <w:t xml:space="preserve"> od strony lewej torów (po prawej stronie drogi na dojeździe):</w:t>
      </w:r>
      <w:r w:rsidRPr="00C26BAF">
        <w:rPr>
          <w:rFonts w:ascii="Arial" w:hAnsi="Arial" w:cs="Arial"/>
          <w:sz w:val="22"/>
          <w:szCs w:val="22"/>
        </w:rPr>
        <w:br/>
        <w:t xml:space="preserve">            </w:t>
      </w:r>
      <w:r w:rsidRPr="00C26BAF">
        <w:rPr>
          <w:rFonts w:ascii="Arial" w:hAnsi="Arial" w:cs="Arial"/>
          <w:b/>
          <w:sz w:val="22"/>
          <w:szCs w:val="22"/>
        </w:rPr>
        <w:t>G-1c</w:t>
      </w:r>
      <w:r w:rsidRPr="00C26BAF">
        <w:rPr>
          <w:rFonts w:ascii="Arial" w:hAnsi="Arial" w:cs="Arial"/>
          <w:sz w:val="22"/>
          <w:szCs w:val="22"/>
        </w:rPr>
        <w:t xml:space="preserve"> ustawiony w odległości 74m od skrajnej szyny – kolor i barwa właściwa;</w:t>
      </w:r>
      <w:r w:rsidRPr="00C26BAF">
        <w:rPr>
          <w:rFonts w:ascii="Arial" w:hAnsi="Arial" w:cs="Arial"/>
          <w:sz w:val="22"/>
          <w:szCs w:val="22"/>
        </w:rPr>
        <w:br/>
      </w:r>
      <w:r w:rsidRPr="00C26BAF">
        <w:rPr>
          <w:rFonts w:ascii="Arial" w:hAnsi="Arial" w:cs="Arial"/>
          <w:b/>
          <w:sz w:val="22"/>
          <w:szCs w:val="22"/>
        </w:rPr>
        <w:t xml:space="preserve">            G-1b</w:t>
      </w:r>
      <w:r w:rsidRPr="00C26BAF">
        <w:rPr>
          <w:rFonts w:ascii="Arial" w:hAnsi="Arial" w:cs="Arial"/>
          <w:sz w:val="22"/>
          <w:szCs w:val="22"/>
        </w:rPr>
        <w:t xml:space="preserve"> ustawiony w odległości 151m od skrajnej szyny – kolor i barwa</w:t>
      </w:r>
      <w:r w:rsidRPr="00C26BAF">
        <w:rPr>
          <w:rFonts w:ascii="Arial" w:hAnsi="Arial" w:cs="Arial"/>
          <w:sz w:val="22"/>
          <w:szCs w:val="22"/>
        </w:rPr>
        <w:br/>
        <w:t xml:space="preserve">                     właściwa;</w:t>
      </w:r>
      <w:r w:rsidRPr="00C26BAF">
        <w:rPr>
          <w:rFonts w:ascii="Arial" w:hAnsi="Arial" w:cs="Arial"/>
          <w:sz w:val="22"/>
          <w:szCs w:val="22"/>
        </w:rPr>
        <w:br/>
      </w:r>
      <w:r w:rsidRPr="00C26BAF">
        <w:rPr>
          <w:rFonts w:ascii="Arial" w:hAnsi="Arial" w:cs="Arial"/>
          <w:b/>
          <w:sz w:val="22"/>
          <w:szCs w:val="22"/>
        </w:rPr>
        <w:t xml:space="preserve">            G-1a</w:t>
      </w:r>
      <w:r w:rsidRPr="00C26BAF">
        <w:rPr>
          <w:rFonts w:ascii="Arial" w:hAnsi="Arial" w:cs="Arial"/>
          <w:sz w:val="22"/>
          <w:szCs w:val="22"/>
        </w:rPr>
        <w:t xml:space="preserve"> ustawiony w odległości 233m od skrajnej szyny – kolor i barwa</w:t>
      </w:r>
      <w:r w:rsidRPr="00C26BAF">
        <w:rPr>
          <w:rFonts w:ascii="Arial" w:hAnsi="Arial" w:cs="Arial"/>
          <w:sz w:val="22"/>
          <w:szCs w:val="22"/>
        </w:rPr>
        <w:br/>
        <w:t xml:space="preserve">                     właściwa;</w:t>
      </w:r>
      <w:r w:rsidRPr="00C26BAF">
        <w:rPr>
          <w:rFonts w:ascii="Arial" w:hAnsi="Arial" w:cs="Arial"/>
          <w:sz w:val="22"/>
          <w:szCs w:val="22"/>
        </w:rPr>
        <w:br/>
      </w:r>
      <w:r w:rsidRPr="00C26BAF">
        <w:rPr>
          <w:rFonts w:ascii="Arial" w:hAnsi="Arial" w:cs="Arial"/>
          <w:b/>
          <w:sz w:val="22"/>
          <w:szCs w:val="22"/>
        </w:rPr>
        <w:t xml:space="preserve">    </w:t>
      </w:r>
      <w:r w:rsidR="0093668E">
        <w:rPr>
          <w:rFonts w:ascii="Arial" w:hAnsi="Arial" w:cs="Arial"/>
          <w:b/>
          <w:sz w:val="22"/>
          <w:szCs w:val="22"/>
        </w:rPr>
        <w:t xml:space="preserve">        T</w:t>
      </w:r>
      <w:r w:rsidRPr="00C26BAF">
        <w:rPr>
          <w:rFonts w:ascii="Arial" w:hAnsi="Arial" w:cs="Arial"/>
          <w:b/>
          <w:sz w:val="22"/>
          <w:szCs w:val="22"/>
        </w:rPr>
        <w:t>-10</w:t>
      </w:r>
      <w:r w:rsidRPr="00C26BAF">
        <w:rPr>
          <w:rFonts w:ascii="Arial" w:hAnsi="Arial" w:cs="Arial"/>
          <w:sz w:val="22"/>
          <w:szCs w:val="22"/>
        </w:rPr>
        <w:t xml:space="preserve"> ustawiony w odległości 233m od skrajnej szyny – kolor i barwa znaku</w:t>
      </w:r>
      <w:r w:rsidRPr="00C26BAF">
        <w:rPr>
          <w:rFonts w:ascii="Arial" w:hAnsi="Arial" w:cs="Arial"/>
          <w:sz w:val="22"/>
          <w:szCs w:val="22"/>
        </w:rPr>
        <w:br/>
        <w:t xml:space="preserve">                     właściwa;</w:t>
      </w:r>
      <w:r w:rsidRPr="00C26BAF">
        <w:rPr>
          <w:rFonts w:ascii="Arial" w:hAnsi="Arial" w:cs="Arial"/>
          <w:sz w:val="22"/>
          <w:szCs w:val="22"/>
        </w:rPr>
        <w:br/>
      </w:r>
      <w:r w:rsidRPr="00C26BAF">
        <w:rPr>
          <w:rFonts w:ascii="Arial" w:hAnsi="Arial" w:cs="Arial"/>
          <w:b/>
          <w:sz w:val="22"/>
          <w:szCs w:val="22"/>
        </w:rPr>
        <w:t xml:space="preserve">            A-30</w:t>
      </w:r>
      <w:r w:rsidRPr="00C26BAF">
        <w:rPr>
          <w:rFonts w:ascii="Arial" w:hAnsi="Arial" w:cs="Arial"/>
          <w:sz w:val="22"/>
          <w:szCs w:val="22"/>
        </w:rPr>
        <w:t xml:space="preserve"> ustawiony w odległości 233m od skrajnej szyny – kolor i barwa znaku</w:t>
      </w:r>
      <w:r w:rsidRPr="00C26BAF">
        <w:rPr>
          <w:rFonts w:ascii="Arial" w:hAnsi="Arial" w:cs="Arial"/>
          <w:sz w:val="22"/>
          <w:szCs w:val="22"/>
        </w:rPr>
        <w:br/>
        <w:t xml:space="preserve">                    właściwa;</w:t>
      </w:r>
      <w:r w:rsidRPr="00C26BAF">
        <w:rPr>
          <w:rFonts w:ascii="Arial" w:hAnsi="Arial" w:cs="Arial"/>
          <w:sz w:val="22"/>
          <w:szCs w:val="22"/>
        </w:rPr>
        <w:br/>
        <w:t xml:space="preserve">            - oznakowanie poziome podłużne – wymalowana jest białą farbą linia</w:t>
      </w:r>
      <w:r w:rsidRPr="00C26BAF">
        <w:rPr>
          <w:rFonts w:ascii="Arial" w:hAnsi="Arial" w:cs="Arial"/>
          <w:sz w:val="22"/>
          <w:szCs w:val="22"/>
        </w:rPr>
        <w:br/>
        <w:t xml:space="preserve">               krawędziowa ciągła wąska </w:t>
      </w:r>
      <w:r w:rsidRPr="00C26BAF">
        <w:rPr>
          <w:rFonts w:ascii="Arial" w:hAnsi="Arial" w:cs="Arial"/>
          <w:b/>
          <w:sz w:val="22"/>
          <w:szCs w:val="22"/>
        </w:rPr>
        <w:t>P-7d.</w:t>
      </w:r>
    </w:p>
    <w:p w14:paraId="0B89E6BC" w14:textId="77777777" w:rsidR="007B1B63" w:rsidRPr="00C26BAF" w:rsidRDefault="007B1B63" w:rsidP="00D94D0E">
      <w:pPr>
        <w:pStyle w:val="ListParagraph"/>
        <w:spacing w:before="240" w:line="276" w:lineRule="auto"/>
        <w:jc w:val="both"/>
        <w:rPr>
          <w:rFonts w:ascii="Arial" w:hAnsi="Arial" w:cs="Arial"/>
          <w:sz w:val="22"/>
          <w:szCs w:val="22"/>
        </w:rPr>
      </w:pPr>
      <w:r w:rsidRPr="00C26BAF">
        <w:rPr>
          <w:rFonts w:ascii="Arial" w:hAnsi="Arial" w:cs="Arial"/>
          <w:b/>
          <w:sz w:val="22"/>
          <w:szCs w:val="22"/>
        </w:rPr>
        <w:t xml:space="preserve">  </w:t>
      </w:r>
    </w:p>
    <w:p w14:paraId="446566E1" w14:textId="086D83BC" w:rsidR="007B1B63" w:rsidRPr="00C26BAF" w:rsidRDefault="007B1B63" w:rsidP="00D94D0E">
      <w:pPr>
        <w:pStyle w:val="ListParagraph"/>
        <w:spacing w:before="240" w:line="276" w:lineRule="auto"/>
        <w:ind w:left="709"/>
        <w:rPr>
          <w:rFonts w:ascii="Arial" w:hAnsi="Arial" w:cs="Arial"/>
          <w:sz w:val="22"/>
          <w:szCs w:val="22"/>
        </w:rPr>
      </w:pPr>
      <w:r w:rsidRPr="00C26BAF">
        <w:rPr>
          <w:rFonts w:ascii="Arial" w:hAnsi="Arial" w:cs="Arial"/>
          <w:sz w:val="22"/>
          <w:szCs w:val="22"/>
        </w:rPr>
        <w:t>e)</w:t>
      </w:r>
      <w:r w:rsidRPr="00C26BAF">
        <w:rPr>
          <w:rFonts w:ascii="Arial" w:hAnsi="Arial" w:cs="Arial"/>
          <w:sz w:val="22"/>
          <w:szCs w:val="22"/>
        </w:rPr>
        <w:tab/>
        <w:t>od strony lewej torów (po lewej stronie drogi na dojeździe):</w:t>
      </w:r>
      <w:r w:rsidRPr="00C26BAF">
        <w:rPr>
          <w:rFonts w:ascii="Arial" w:hAnsi="Arial" w:cs="Arial"/>
          <w:sz w:val="22"/>
          <w:szCs w:val="22"/>
        </w:rPr>
        <w:br/>
        <w:t xml:space="preserve">           </w:t>
      </w:r>
      <w:r w:rsidRPr="00C26BAF">
        <w:rPr>
          <w:rFonts w:ascii="Arial" w:hAnsi="Arial" w:cs="Arial"/>
          <w:b/>
          <w:sz w:val="22"/>
          <w:szCs w:val="22"/>
        </w:rPr>
        <w:t>G-1f</w:t>
      </w:r>
      <w:r w:rsidRPr="00C26BAF">
        <w:rPr>
          <w:rFonts w:ascii="Arial" w:hAnsi="Arial" w:cs="Arial"/>
          <w:sz w:val="22"/>
          <w:szCs w:val="22"/>
        </w:rPr>
        <w:t xml:space="preserve"> ustawiony w odległości 74m od skrajnej szyny – kolor i barwa właściwa;</w:t>
      </w:r>
      <w:r w:rsidRPr="00C26BAF">
        <w:rPr>
          <w:rFonts w:ascii="Arial" w:hAnsi="Arial" w:cs="Arial"/>
          <w:sz w:val="22"/>
          <w:szCs w:val="22"/>
        </w:rPr>
        <w:br/>
      </w:r>
      <w:r w:rsidRPr="00C26BAF">
        <w:rPr>
          <w:rFonts w:ascii="Arial" w:hAnsi="Arial" w:cs="Arial"/>
          <w:b/>
          <w:sz w:val="22"/>
          <w:szCs w:val="22"/>
        </w:rPr>
        <w:t xml:space="preserve">           G-1e</w:t>
      </w:r>
      <w:r w:rsidRPr="00C26BAF">
        <w:rPr>
          <w:rFonts w:ascii="Arial" w:hAnsi="Arial" w:cs="Arial"/>
          <w:sz w:val="22"/>
          <w:szCs w:val="22"/>
        </w:rPr>
        <w:t xml:space="preserve"> ustawiony w odległości 151m od skrajnej szyny – kolor i barwa właściwa;</w:t>
      </w:r>
      <w:r w:rsidRPr="00C26BAF">
        <w:rPr>
          <w:rFonts w:ascii="Arial" w:hAnsi="Arial" w:cs="Arial"/>
          <w:sz w:val="22"/>
          <w:szCs w:val="22"/>
        </w:rPr>
        <w:br/>
      </w:r>
      <w:r w:rsidRPr="00C26BAF">
        <w:rPr>
          <w:rFonts w:ascii="Arial" w:hAnsi="Arial" w:cs="Arial"/>
          <w:b/>
          <w:sz w:val="22"/>
          <w:szCs w:val="22"/>
        </w:rPr>
        <w:t xml:space="preserve">           G-1d</w:t>
      </w:r>
      <w:r w:rsidRPr="00C26BAF">
        <w:rPr>
          <w:rFonts w:ascii="Arial" w:hAnsi="Arial" w:cs="Arial"/>
          <w:sz w:val="22"/>
          <w:szCs w:val="22"/>
        </w:rPr>
        <w:t xml:space="preserve"> ustawiony w odległości 233m od skrajnej szyny – kolor i barwa właściwa;</w:t>
      </w:r>
      <w:r w:rsidRPr="00C26BAF">
        <w:rPr>
          <w:rFonts w:ascii="Arial" w:hAnsi="Arial" w:cs="Arial"/>
          <w:sz w:val="22"/>
          <w:szCs w:val="22"/>
        </w:rPr>
        <w:br/>
      </w:r>
      <w:r w:rsidR="00CA5CB7">
        <w:rPr>
          <w:rFonts w:ascii="Arial" w:hAnsi="Arial" w:cs="Arial"/>
          <w:b/>
          <w:sz w:val="22"/>
          <w:szCs w:val="22"/>
        </w:rPr>
        <w:t xml:space="preserve">           T</w:t>
      </w:r>
      <w:r w:rsidRPr="00C26BAF">
        <w:rPr>
          <w:rFonts w:ascii="Arial" w:hAnsi="Arial" w:cs="Arial"/>
          <w:b/>
          <w:sz w:val="22"/>
          <w:szCs w:val="22"/>
        </w:rPr>
        <w:t>-10</w:t>
      </w:r>
      <w:r w:rsidRPr="00C26BAF">
        <w:rPr>
          <w:rFonts w:ascii="Arial" w:hAnsi="Arial" w:cs="Arial"/>
          <w:sz w:val="22"/>
          <w:szCs w:val="22"/>
        </w:rPr>
        <w:t xml:space="preserve"> ustawiony w odległości 233m od skrajnej szyny – kolor i barwa znaku</w:t>
      </w:r>
      <w:r w:rsidRPr="00C26BAF">
        <w:rPr>
          <w:rFonts w:ascii="Arial" w:hAnsi="Arial" w:cs="Arial"/>
          <w:sz w:val="22"/>
          <w:szCs w:val="22"/>
        </w:rPr>
        <w:br/>
        <w:t xml:space="preserve">                    właściwa;</w:t>
      </w:r>
      <w:r w:rsidRPr="00C26BAF">
        <w:rPr>
          <w:rFonts w:ascii="Arial" w:hAnsi="Arial" w:cs="Arial"/>
          <w:sz w:val="22"/>
          <w:szCs w:val="22"/>
        </w:rPr>
        <w:br/>
      </w:r>
      <w:r w:rsidRPr="00C26BAF">
        <w:rPr>
          <w:rFonts w:ascii="Arial" w:hAnsi="Arial" w:cs="Arial"/>
          <w:b/>
          <w:sz w:val="22"/>
          <w:szCs w:val="22"/>
        </w:rPr>
        <w:t xml:space="preserve">           A-30</w:t>
      </w:r>
      <w:r w:rsidRPr="00C26BAF">
        <w:rPr>
          <w:rFonts w:ascii="Arial" w:hAnsi="Arial" w:cs="Arial"/>
          <w:sz w:val="22"/>
          <w:szCs w:val="22"/>
        </w:rPr>
        <w:t xml:space="preserve"> ustawiony w odległości 233m od skrajnej szyny – kolor i barwa znaku</w:t>
      </w:r>
      <w:r w:rsidRPr="00C26BAF">
        <w:rPr>
          <w:rFonts w:ascii="Arial" w:hAnsi="Arial" w:cs="Arial"/>
          <w:sz w:val="22"/>
          <w:szCs w:val="22"/>
        </w:rPr>
        <w:br/>
        <w:t xml:space="preserve">                    właściwa;</w:t>
      </w:r>
      <w:r w:rsidRPr="00C26BAF">
        <w:rPr>
          <w:rFonts w:ascii="Arial" w:hAnsi="Arial" w:cs="Arial"/>
          <w:sz w:val="22"/>
          <w:szCs w:val="22"/>
        </w:rPr>
        <w:br/>
        <w:t xml:space="preserve">           - oznakowanie poziome podłużne – wymalowana jest białą farbą linia</w:t>
      </w:r>
      <w:r w:rsidRPr="00C26BAF">
        <w:rPr>
          <w:rFonts w:ascii="Arial" w:hAnsi="Arial" w:cs="Arial"/>
          <w:sz w:val="22"/>
          <w:szCs w:val="22"/>
        </w:rPr>
        <w:br/>
        <w:t xml:space="preserve">             krawędziowa ciągła wąska </w:t>
      </w:r>
      <w:r w:rsidRPr="00C26BAF">
        <w:rPr>
          <w:rFonts w:ascii="Arial" w:hAnsi="Arial" w:cs="Arial"/>
          <w:b/>
          <w:sz w:val="22"/>
          <w:szCs w:val="22"/>
        </w:rPr>
        <w:t>P-7d</w:t>
      </w:r>
      <w:r w:rsidRPr="00C26BAF">
        <w:rPr>
          <w:rFonts w:ascii="Arial" w:hAnsi="Arial" w:cs="Arial"/>
          <w:sz w:val="22"/>
          <w:szCs w:val="22"/>
        </w:rPr>
        <w:t>.</w:t>
      </w:r>
    </w:p>
    <w:p w14:paraId="0128A281" w14:textId="77777777" w:rsidR="007B1B63" w:rsidRPr="00C26BAF" w:rsidRDefault="007B1B63" w:rsidP="00D94D0E">
      <w:pPr>
        <w:pStyle w:val="ListParagraph"/>
        <w:spacing w:before="240" w:line="276" w:lineRule="auto"/>
        <w:jc w:val="both"/>
        <w:rPr>
          <w:rFonts w:ascii="Arial" w:hAnsi="Arial" w:cs="Arial"/>
          <w:sz w:val="22"/>
          <w:szCs w:val="22"/>
        </w:rPr>
      </w:pPr>
      <w:r w:rsidRPr="00C26BAF">
        <w:rPr>
          <w:rFonts w:ascii="Arial" w:hAnsi="Arial" w:cs="Arial"/>
          <w:sz w:val="22"/>
          <w:szCs w:val="22"/>
        </w:rPr>
        <w:t xml:space="preserve"> </w:t>
      </w:r>
    </w:p>
    <w:p w14:paraId="0EEEDD66" w14:textId="77777777" w:rsidR="00ED522C" w:rsidRPr="00985D80" w:rsidRDefault="007B1B63" w:rsidP="00985D80">
      <w:pPr>
        <w:pStyle w:val="ListParagraph"/>
        <w:spacing w:before="240" w:line="276" w:lineRule="auto"/>
        <w:jc w:val="both"/>
        <w:rPr>
          <w:rFonts w:ascii="Arial" w:hAnsi="Arial" w:cs="Arial"/>
          <w:sz w:val="22"/>
          <w:szCs w:val="22"/>
        </w:rPr>
      </w:pPr>
      <w:r w:rsidRPr="00C26BAF">
        <w:rPr>
          <w:rFonts w:ascii="Arial" w:hAnsi="Arial" w:cs="Arial"/>
          <w:sz w:val="22"/>
          <w:szCs w:val="22"/>
        </w:rPr>
        <w:t>f)</w:t>
      </w:r>
      <w:r w:rsidRPr="00C26BAF">
        <w:rPr>
          <w:rFonts w:ascii="Arial" w:hAnsi="Arial" w:cs="Arial"/>
          <w:sz w:val="22"/>
          <w:szCs w:val="22"/>
        </w:rPr>
        <w:tab/>
        <w:t>od strony lewej torów oznakowanie poziome podłużne – wymalowana jest</w:t>
      </w:r>
      <w:r w:rsidRPr="00C26BAF">
        <w:rPr>
          <w:rFonts w:ascii="Arial" w:hAnsi="Arial" w:cs="Arial"/>
          <w:sz w:val="22"/>
          <w:szCs w:val="22"/>
        </w:rPr>
        <w:br/>
        <w:t xml:space="preserve">           białą farbą w osi jezdni linia podwójna ciągła </w:t>
      </w:r>
      <w:r w:rsidRPr="00C26BAF">
        <w:rPr>
          <w:rFonts w:ascii="Arial" w:hAnsi="Arial" w:cs="Arial"/>
          <w:b/>
          <w:sz w:val="22"/>
          <w:szCs w:val="22"/>
        </w:rPr>
        <w:t>P-4.</w:t>
      </w:r>
    </w:p>
    <w:p w14:paraId="10403CE7" w14:textId="0032D09F" w:rsidR="00985D80" w:rsidRPr="00CC59F5" w:rsidRDefault="00402E7A" w:rsidP="00CC59F5">
      <w:pPr>
        <w:spacing w:before="240" w:line="360" w:lineRule="auto"/>
        <w:jc w:val="center"/>
        <w:rPr>
          <w:rFonts w:ascii="Arial" w:hAnsi="Arial" w:cs="Arial"/>
          <w:color w:val="C00000"/>
          <w:sz w:val="22"/>
          <w:szCs w:val="22"/>
        </w:rPr>
      </w:pPr>
      <w:r>
        <w:rPr>
          <w:rFonts w:ascii="Arial" w:hAnsi="Arial" w:cs="Arial"/>
          <w:noProof/>
          <w:color w:val="C00000"/>
          <w:sz w:val="22"/>
          <w:szCs w:val="22"/>
          <w:lang w:val="en-US" w:eastAsia="zh-CN"/>
        </w:rPr>
        <w:lastRenderedPageBreak/>
        <w:drawing>
          <wp:inline distT="0" distB="0" distL="0" distR="0" wp14:anchorId="461F0453" wp14:editId="2EF5AC76">
            <wp:extent cx="4328932" cy="2765098"/>
            <wp:effectExtent l="0" t="0" r="0" b="0"/>
            <wp:docPr id="233" name="Obraz 233" descr="X:\WYPADKI  -  2017\Czerwony Bór A18  02.11.2017\Zdjęcia II 37,119 linia 36\20171103_083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WYPADKI  -  2017\Czerwony Bór A18  02.11.2017\Zdjęcia II 37,119 linia 36\20171103_08384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0890" cy="2766349"/>
                    </a:xfrm>
                    <a:prstGeom prst="rect">
                      <a:avLst/>
                    </a:prstGeom>
                    <a:noFill/>
                    <a:ln>
                      <a:noFill/>
                    </a:ln>
                  </pic:spPr>
                </pic:pic>
              </a:graphicData>
            </a:graphic>
          </wp:inline>
        </w:drawing>
      </w:r>
    </w:p>
    <w:p w14:paraId="0B6D2E2E" w14:textId="77777777" w:rsidR="001874DD" w:rsidRPr="00985D80" w:rsidRDefault="00985D80" w:rsidP="00985D80">
      <w:pPr>
        <w:pStyle w:val="zNormaali"/>
        <w:tabs>
          <w:tab w:val="left" w:pos="1008"/>
        </w:tabs>
        <w:spacing w:line="360" w:lineRule="auto"/>
        <w:ind w:left="1008"/>
        <w:rPr>
          <w:rFonts w:cs="Arial"/>
          <w:color w:val="000000" w:themeColor="text1"/>
          <w:sz w:val="22"/>
          <w:szCs w:val="22"/>
        </w:rPr>
      </w:pPr>
      <w:r>
        <w:rPr>
          <w:rFonts w:cs="Arial"/>
          <w:color w:val="000000" w:themeColor="text1"/>
          <w:sz w:val="22"/>
          <w:szCs w:val="22"/>
        </w:rPr>
        <w:t>Zdjęcie przejazdu kat. A</w:t>
      </w:r>
      <w:r w:rsidRPr="00985D80">
        <w:rPr>
          <w:rFonts w:cs="Arial"/>
          <w:color w:val="000000" w:themeColor="text1"/>
          <w:sz w:val="22"/>
          <w:szCs w:val="22"/>
        </w:rPr>
        <w:t xml:space="preserve"> w km 37,119 szlaku Śniadowo – Łapy linii kolejowej nr 36</w:t>
      </w:r>
      <w:r>
        <w:rPr>
          <w:rFonts w:cs="Arial"/>
          <w:color w:val="000000" w:themeColor="text1"/>
          <w:sz w:val="22"/>
          <w:szCs w:val="22"/>
        </w:rPr>
        <w:t xml:space="preserve"> – widok od strony nadjeżdżającego samochodu przed znakiem G-3 (Krzyż św. Andrzeja)</w:t>
      </w:r>
    </w:p>
    <w:p w14:paraId="76916064" w14:textId="77777777" w:rsidR="001874DD" w:rsidRPr="00985D80" w:rsidRDefault="001874DD" w:rsidP="001874DD">
      <w:pPr>
        <w:pStyle w:val="ListParagraph"/>
        <w:spacing w:before="240" w:line="360" w:lineRule="auto"/>
        <w:ind w:left="1068"/>
        <w:rPr>
          <w:rFonts w:ascii="Arial" w:eastAsia="Times New Roman" w:hAnsi="Arial" w:cs="Arial"/>
          <w:color w:val="C00000"/>
          <w:kern w:val="1"/>
          <w:sz w:val="22"/>
          <w:szCs w:val="22"/>
          <w:lang w:eastAsia="ar-SA"/>
        </w:rPr>
      </w:pPr>
    </w:p>
    <w:p w14:paraId="7A5D4C70" w14:textId="77777777" w:rsidR="00985D80" w:rsidRPr="00985D80" w:rsidRDefault="00985D80" w:rsidP="00985D80">
      <w:pPr>
        <w:pStyle w:val="zNormaali"/>
        <w:tabs>
          <w:tab w:val="left" w:pos="1008"/>
        </w:tabs>
        <w:spacing w:line="360" w:lineRule="auto"/>
        <w:ind w:left="1008"/>
        <w:rPr>
          <w:rFonts w:cs="Arial"/>
          <w:color w:val="000000" w:themeColor="text1"/>
          <w:sz w:val="22"/>
          <w:szCs w:val="22"/>
        </w:rPr>
      </w:pPr>
    </w:p>
    <w:tbl>
      <w:tblPr>
        <w:tblpPr w:leftFromText="180" w:rightFromText="180" w:vertAnchor="text" w:horzAnchor="page" w:tblpX="1" w:tblpY="173"/>
        <w:tblW w:w="27027" w:type="dxa"/>
        <w:tblLook w:val="04A0" w:firstRow="1" w:lastRow="0" w:firstColumn="1" w:lastColumn="0" w:noHBand="0" w:noVBand="1"/>
      </w:tblPr>
      <w:tblGrid>
        <w:gridCol w:w="320"/>
        <w:gridCol w:w="536"/>
        <w:gridCol w:w="9396"/>
        <w:gridCol w:w="320"/>
        <w:gridCol w:w="320"/>
        <w:gridCol w:w="320"/>
        <w:gridCol w:w="320"/>
        <w:gridCol w:w="4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60"/>
        <w:gridCol w:w="320"/>
        <w:gridCol w:w="320"/>
        <w:gridCol w:w="320"/>
        <w:gridCol w:w="8"/>
        <w:gridCol w:w="320"/>
        <w:gridCol w:w="8"/>
        <w:gridCol w:w="323"/>
        <w:gridCol w:w="323"/>
        <w:gridCol w:w="323"/>
        <w:gridCol w:w="322"/>
        <w:gridCol w:w="322"/>
        <w:gridCol w:w="322"/>
        <w:gridCol w:w="322"/>
        <w:gridCol w:w="322"/>
        <w:gridCol w:w="320"/>
      </w:tblGrid>
      <w:tr w:rsidR="00B024E3" w:rsidRPr="00A22C9D" w14:paraId="6BEEE5DE" w14:textId="77777777" w:rsidTr="00B024E3">
        <w:trPr>
          <w:trHeight w:val="345"/>
        </w:trPr>
        <w:tc>
          <w:tcPr>
            <w:tcW w:w="320" w:type="dxa"/>
            <w:tcBorders>
              <w:top w:val="nil"/>
              <w:left w:val="nil"/>
              <w:bottom w:val="nil"/>
              <w:right w:val="nil"/>
            </w:tcBorders>
            <w:shd w:val="clear" w:color="auto" w:fill="auto"/>
            <w:noWrap/>
            <w:vAlign w:val="bottom"/>
            <w:hideMark/>
          </w:tcPr>
          <w:p w14:paraId="684A69FC" w14:textId="77777777" w:rsidR="00B024E3" w:rsidRPr="00A22C9D" w:rsidRDefault="00B024E3" w:rsidP="00B024E3">
            <w:pPr>
              <w:spacing w:after="0"/>
              <w:rPr>
                <w:rFonts w:ascii="Arial CE" w:eastAsia="Times New Roman" w:hAnsi="Arial CE" w:cs="Times New Roman"/>
                <w:sz w:val="20"/>
                <w:szCs w:val="20"/>
                <w:lang w:val="en-US"/>
              </w:rPr>
            </w:pPr>
          </w:p>
        </w:tc>
        <w:tc>
          <w:tcPr>
            <w:tcW w:w="536" w:type="dxa"/>
            <w:tcBorders>
              <w:top w:val="nil"/>
              <w:left w:val="nil"/>
              <w:bottom w:val="nil"/>
              <w:right w:val="nil"/>
            </w:tcBorders>
            <w:shd w:val="clear" w:color="auto" w:fill="auto"/>
            <w:noWrap/>
            <w:vAlign w:val="bottom"/>
            <w:hideMark/>
          </w:tcPr>
          <w:p w14:paraId="09D0C7C9" w14:textId="77777777" w:rsidR="00B024E3" w:rsidRPr="00A22C9D" w:rsidRDefault="00B024E3" w:rsidP="00B024E3">
            <w:pPr>
              <w:spacing w:after="0"/>
              <w:rPr>
                <w:rFonts w:ascii="Arial CE" w:eastAsia="Times New Roman" w:hAnsi="Arial CE" w:cs="Times New Roman"/>
                <w:sz w:val="20"/>
                <w:szCs w:val="20"/>
                <w:lang w:val="en-US"/>
              </w:rPr>
            </w:pPr>
          </w:p>
        </w:tc>
        <w:tc>
          <w:tcPr>
            <w:tcW w:w="9396" w:type="dxa"/>
            <w:tcBorders>
              <w:top w:val="nil"/>
              <w:left w:val="nil"/>
              <w:bottom w:val="nil"/>
              <w:right w:val="nil"/>
            </w:tcBorders>
            <w:shd w:val="clear" w:color="auto" w:fill="auto"/>
            <w:noWrap/>
            <w:vAlign w:val="bottom"/>
            <w:hideMark/>
          </w:tcPr>
          <w:p w14:paraId="298D1854" w14:textId="77777777" w:rsidR="00B024E3" w:rsidRPr="00A22C9D" w:rsidRDefault="00B024E3" w:rsidP="00C16527">
            <w:pPr>
              <w:spacing w:after="0"/>
              <w:ind w:firstLine="1696"/>
              <w:rPr>
                <w:rFonts w:ascii="Arial CE" w:eastAsia="Times New Roman" w:hAnsi="Arial CE" w:cs="Times New Roman"/>
                <w:sz w:val="20"/>
                <w:szCs w:val="20"/>
                <w:lang w:val="en-US"/>
              </w:rPr>
            </w:pPr>
            <w:r>
              <w:rPr>
                <w:rFonts w:ascii="Arial" w:hAnsi="Arial" w:cs="Arial"/>
                <w:noProof/>
                <w:color w:val="C00000"/>
                <w:sz w:val="22"/>
                <w:szCs w:val="22"/>
                <w:lang w:val="en-US" w:eastAsia="zh-CN"/>
              </w:rPr>
              <w:drawing>
                <wp:inline distT="0" distB="0" distL="0" distR="0" wp14:anchorId="21E5E936" wp14:editId="0C3074E4">
                  <wp:extent cx="4456254" cy="2777923"/>
                  <wp:effectExtent l="0" t="0" r="1905" b="3810"/>
                  <wp:docPr id="237" name="Obraz 237" descr="X:\WYPADKI  -  2017\Czerwony Bór A18  02.11.2017\Zdjęcia II 37,119 linia 36\20171103_08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WYPADKI  -  2017\Czerwony Bór A18  02.11.2017\Zdjęcia II 37,119 linia 36\20171103_08362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3081" cy="2782179"/>
                          </a:xfrm>
                          <a:prstGeom prst="rect">
                            <a:avLst/>
                          </a:prstGeom>
                          <a:noFill/>
                          <a:ln>
                            <a:noFill/>
                          </a:ln>
                        </pic:spPr>
                      </pic:pic>
                    </a:graphicData>
                  </a:graphic>
                </wp:inline>
              </w:drawing>
            </w:r>
          </w:p>
        </w:tc>
        <w:tc>
          <w:tcPr>
            <w:tcW w:w="320" w:type="dxa"/>
            <w:tcBorders>
              <w:top w:val="nil"/>
              <w:left w:val="nil"/>
              <w:bottom w:val="nil"/>
              <w:right w:val="nil"/>
            </w:tcBorders>
            <w:shd w:val="clear" w:color="auto" w:fill="auto"/>
            <w:noWrap/>
            <w:vAlign w:val="bottom"/>
            <w:hideMark/>
          </w:tcPr>
          <w:p w14:paraId="24EB0BBC"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682DEE21"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5156917"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616D6FEB" w14:textId="77777777" w:rsidR="00B024E3" w:rsidRPr="00A22C9D" w:rsidRDefault="00B024E3" w:rsidP="00B024E3">
            <w:pPr>
              <w:spacing w:after="0"/>
              <w:rPr>
                <w:rFonts w:ascii="Arial CE" w:eastAsia="Times New Roman" w:hAnsi="Arial CE" w:cs="Times New Roman"/>
                <w:sz w:val="20"/>
                <w:szCs w:val="20"/>
                <w:lang w:val="en-US"/>
              </w:rPr>
            </w:pPr>
          </w:p>
        </w:tc>
        <w:tc>
          <w:tcPr>
            <w:tcW w:w="360" w:type="dxa"/>
            <w:gridSpan w:val="2"/>
            <w:tcBorders>
              <w:top w:val="nil"/>
              <w:left w:val="nil"/>
              <w:bottom w:val="nil"/>
              <w:right w:val="nil"/>
            </w:tcBorders>
            <w:shd w:val="clear" w:color="auto" w:fill="auto"/>
            <w:noWrap/>
            <w:vAlign w:val="bottom"/>
            <w:hideMark/>
          </w:tcPr>
          <w:p w14:paraId="3E6B7F09"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CF54EFE"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29E42E2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1CA893F"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20006E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1614F381"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CCE68D1"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5597E24E"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ED1B60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0E40453E"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52AD1F2F"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569228BD"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031AC4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CAA3266"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85C4567"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6DF4BCC"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7F6BA09B"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5EFD4FCB"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6EB17C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73FB2E5D"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062E8B2B"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29D9AF5"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34E7488"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63D962D7"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25B1BF5A"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2F06B318"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2F115991"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7A5CBD8"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E89F1D7"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D0F8CD0"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6899DAE1"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716EE957"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6FA9542"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163CD920"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3762536D" w14:textId="77777777" w:rsidR="00B024E3" w:rsidRPr="00A22C9D" w:rsidRDefault="00B024E3" w:rsidP="00B024E3">
            <w:pPr>
              <w:spacing w:after="0"/>
              <w:rPr>
                <w:rFonts w:ascii="Arial CE" w:eastAsia="Times New Roman" w:hAnsi="Arial CE" w:cs="Times New Roman"/>
                <w:sz w:val="20"/>
                <w:szCs w:val="20"/>
                <w:lang w:val="en-US"/>
              </w:rPr>
            </w:pPr>
          </w:p>
        </w:tc>
        <w:tc>
          <w:tcPr>
            <w:tcW w:w="380" w:type="dxa"/>
            <w:gridSpan w:val="2"/>
            <w:tcBorders>
              <w:top w:val="nil"/>
              <w:left w:val="nil"/>
              <w:bottom w:val="nil"/>
              <w:right w:val="nil"/>
            </w:tcBorders>
            <w:shd w:val="clear" w:color="auto" w:fill="auto"/>
            <w:noWrap/>
            <w:vAlign w:val="bottom"/>
            <w:hideMark/>
          </w:tcPr>
          <w:p w14:paraId="52275C48"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4B0C0E46"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288C5E49" w14:textId="77777777" w:rsidR="00B024E3" w:rsidRPr="00A22C9D" w:rsidRDefault="00B024E3" w:rsidP="00B024E3">
            <w:pPr>
              <w:spacing w:after="0"/>
              <w:rPr>
                <w:rFonts w:ascii="Arial CE" w:eastAsia="Times New Roman" w:hAnsi="Arial CE" w:cs="Times New Roman"/>
                <w:sz w:val="20"/>
                <w:szCs w:val="20"/>
                <w:lang w:val="en-US"/>
              </w:rPr>
            </w:pPr>
          </w:p>
        </w:tc>
        <w:tc>
          <w:tcPr>
            <w:tcW w:w="328" w:type="dxa"/>
            <w:gridSpan w:val="2"/>
            <w:tcBorders>
              <w:top w:val="nil"/>
              <w:left w:val="nil"/>
              <w:bottom w:val="nil"/>
              <w:right w:val="nil"/>
            </w:tcBorders>
            <w:shd w:val="clear" w:color="auto" w:fill="auto"/>
            <w:noWrap/>
            <w:vAlign w:val="bottom"/>
            <w:hideMark/>
          </w:tcPr>
          <w:p w14:paraId="2C09DB9B" w14:textId="77777777" w:rsidR="00B024E3" w:rsidRPr="00A22C9D" w:rsidRDefault="00B024E3" w:rsidP="00B024E3">
            <w:pPr>
              <w:spacing w:after="0"/>
              <w:rPr>
                <w:rFonts w:ascii="Arial CE" w:eastAsia="Times New Roman" w:hAnsi="Arial CE" w:cs="Times New Roman"/>
                <w:sz w:val="20"/>
                <w:szCs w:val="20"/>
                <w:lang w:val="en-US"/>
              </w:rPr>
            </w:pPr>
          </w:p>
        </w:tc>
        <w:tc>
          <w:tcPr>
            <w:tcW w:w="331" w:type="dxa"/>
            <w:gridSpan w:val="2"/>
            <w:tcBorders>
              <w:top w:val="nil"/>
              <w:left w:val="nil"/>
              <w:bottom w:val="nil"/>
              <w:right w:val="nil"/>
            </w:tcBorders>
            <w:shd w:val="clear" w:color="auto" w:fill="auto"/>
            <w:noWrap/>
            <w:vAlign w:val="bottom"/>
            <w:hideMark/>
          </w:tcPr>
          <w:p w14:paraId="113A8EEC" w14:textId="77777777" w:rsidR="00B024E3" w:rsidRPr="00A22C9D" w:rsidRDefault="00B024E3" w:rsidP="00B024E3">
            <w:pPr>
              <w:spacing w:after="0"/>
              <w:rPr>
                <w:rFonts w:ascii="Arial CE" w:eastAsia="Times New Roman" w:hAnsi="Arial CE" w:cs="Times New Roman"/>
                <w:sz w:val="20"/>
                <w:szCs w:val="20"/>
                <w:lang w:val="en-US"/>
              </w:rPr>
            </w:pPr>
          </w:p>
        </w:tc>
        <w:tc>
          <w:tcPr>
            <w:tcW w:w="323" w:type="dxa"/>
            <w:tcBorders>
              <w:top w:val="nil"/>
              <w:left w:val="nil"/>
              <w:bottom w:val="nil"/>
              <w:right w:val="nil"/>
            </w:tcBorders>
            <w:shd w:val="clear" w:color="auto" w:fill="auto"/>
            <w:noWrap/>
            <w:vAlign w:val="bottom"/>
            <w:hideMark/>
          </w:tcPr>
          <w:p w14:paraId="0E899D66" w14:textId="77777777" w:rsidR="00B024E3" w:rsidRPr="00A22C9D" w:rsidRDefault="00B024E3" w:rsidP="00B024E3">
            <w:pPr>
              <w:spacing w:after="0"/>
              <w:rPr>
                <w:rFonts w:ascii="Arial CE" w:eastAsia="Times New Roman" w:hAnsi="Arial CE" w:cs="Times New Roman"/>
                <w:sz w:val="20"/>
                <w:szCs w:val="20"/>
                <w:lang w:val="en-US"/>
              </w:rPr>
            </w:pPr>
          </w:p>
        </w:tc>
        <w:tc>
          <w:tcPr>
            <w:tcW w:w="323" w:type="dxa"/>
            <w:tcBorders>
              <w:top w:val="nil"/>
              <w:left w:val="nil"/>
              <w:bottom w:val="nil"/>
              <w:right w:val="nil"/>
            </w:tcBorders>
            <w:shd w:val="clear" w:color="auto" w:fill="auto"/>
            <w:noWrap/>
            <w:vAlign w:val="bottom"/>
            <w:hideMark/>
          </w:tcPr>
          <w:p w14:paraId="5068053B" w14:textId="77777777" w:rsidR="00B024E3" w:rsidRPr="00A22C9D" w:rsidRDefault="00B024E3" w:rsidP="00B024E3">
            <w:pPr>
              <w:spacing w:after="0"/>
              <w:rPr>
                <w:rFonts w:ascii="Arial CE" w:eastAsia="Times New Roman" w:hAnsi="Arial CE" w:cs="Times New Roman"/>
                <w:sz w:val="20"/>
                <w:szCs w:val="20"/>
                <w:lang w:val="en-US"/>
              </w:rPr>
            </w:pPr>
          </w:p>
        </w:tc>
        <w:tc>
          <w:tcPr>
            <w:tcW w:w="322" w:type="dxa"/>
            <w:tcBorders>
              <w:top w:val="nil"/>
              <w:left w:val="nil"/>
              <w:bottom w:val="nil"/>
              <w:right w:val="nil"/>
            </w:tcBorders>
            <w:shd w:val="clear" w:color="auto" w:fill="auto"/>
            <w:noWrap/>
            <w:vAlign w:val="bottom"/>
            <w:hideMark/>
          </w:tcPr>
          <w:p w14:paraId="419D8498" w14:textId="77777777" w:rsidR="00B024E3" w:rsidRPr="00A22C9D" w:rsidRDefault="00B024E3" w:rsidP="00B024E3">
            <w:pPr>
              <w:spacing w:after="0"/>
              <w:rPr>
                <w:rFonts w:ascii="Arial CE" w:eastAsia="Times New Roman" w:hAnsi="Arial CE" w:cs="Times New Roman"/>
                <w:sz w:val="20"/>
                <w:szCs w:val="20"/>
                <w:lang w:val="en-US"/>
              </w:rPr>
            </w:pPr>
          </w:p>
        </w:tc>
        <w:tc>
          <w:tcPr>
            <w:tcW w:w="322" w:type="dxa"/>
            <w:tcBorders>
              <w:top w:val="nil"/>
              <w:left w:val="nil"/>
              <w:bottom w:val="nil"/>
              <w:right w:val="nil"/>
            </w:tcBorders>
            <w:shd w:val="clear" w:color="auto" w:fill="auto"/>
            <w:noWrap/>
            <w:vAlign w:val="bottom"/>
            <w:hideMark/>
          </w:tcPr>
          <w:p w14:paraId="52F4A517" w14:textId="77777777" w:rsidR="00B024E3" w:rsidRPr="00A22C9D" w:rsidRDefault="00B024E3" w:rsidP="00B024E3">
            <w:pPr>
              <w:spacing w:after="0"/>
              <w:rPr>
                <w:rFonts w:ascii="Arial CE" w:eastAsia="Times New Roman" w:hAnsi="Arial CE" w:cs="Times New Roman"/>
                <w:sz w:val="20"/>
                <w:szCs w:val="20"/>
                <w:lang w:val="en-US"/>
              </w:rPr>
            </w:pPr>
          </w:p>
        </w:tc>
        <w:tc>
          <w:tcPr>
            <w:tcW w:w="322" w:type="dxa"/>
            <w:tcBorders>
              <w:top w:val="nil"/>
              <w:left w:val="nil"/>
              <w:bottom w:val="nil"/>
              <w:right w:val="nil"/>
            </w:tcBorders>
            <w:shd w:val="clear" w:color="auto" w:fill="auto"/>
            <w:noWrap/>
            <w:vAlign w:val="bottom"/>
            <w:hideMark/>
          </w:tcPr>
          <w:p w14:paraId="0E6E5673" w14:textId="77777777" w:rsidR="00B024E3" w:rsidRPr="00A22C9D" w:rsidRDefault="00B024E3" w:rsidP="00B024E3">
            <w:pPr>
              <w:spacing w:after="0"/>
              <w:rPr>
                <w:rFonts w:ascii="Arial CE" w:eastAsia="Times New Roman" w:hAnsi="Arial CE" w:cs="Times New Roman"/>
                <w:sz w:val="20"/>
                <w:szCs w:val="20"/>
                <w:lang w:val="en-US"/>
              </w:rPr>
            </w:pPr>
          </w:p>
        </w:tc>
        <w:tc>
          <w:tcPr>
            <w:tcW w:w="322" w:type="dxa"/>
            <w:tcBorders>
              <w:top w:val="nil"/>
              <w:left w:val="nil"/>
              <w:bottom w:val="nil"/>
              <w:right w:val="nil"/>
            </w:tcBorders>
            <w:shd w:val="clear" w:color="auto" w:fill="auto"/>
            <w:noWrap/>
            <w:vAlign w:val="bottom"/>
            <w:hideMark/>
          </w:tcPr>
          <w:p w14:paraId="39F72D41" w14:textId="77777777" w:rsidR="00B024E3" w:rsidRPr="00A22C9D" w:rsidRDefault="00B024E3" w:rsidP="00B024E3">
            <w:pPr>
              <w:spacing w:after="0"/>
              <w:rPr>
                <w:rFonts w:ascii="Arial CE" w:eastAsia="Times New Roman" w:hAnsi="Arial CE" w:cs="Times New Roman"/>
                <w:sz w:val="20"/>
                <w:szCs w:val="20"/>
                <w:lang w:val="en-US"/>
              </w:rPr>
            </w:pPr>
          </w:p>
        </w:tc>
        <w:tc>
          <w:tcPr>
            <w:tcW w:w="322" w:type="dxa"/>
            <w:tcBorders>
              <w:top w:val="nil"/>
              <w:left w:val="nil"/>
              <w:bottom w:val="nil"/>
              <w:right w:val="nil"/>
            </w:tcBorders>
            <w:shd w:val="clear" w:color="auto" w:fill="auto"/>
            <w:noWrap/>
            <w:vAlign w:val="bottom"/>
            <w:hideMark/>
          </w:tcPr>
          <w:p w14:paraId="5A8FE849" w14:textId="77777777" w:rsidR="00B024E3" w:rsidRPr="00A22C9D" w:rsidRDefault="00B024E3" w:rsidP="00B024E3">
            <w:pPr>
              <w:spacing w:after="0"/>
              <w:rPr>
                <w:rFonts w:ascii="Arial CE" w:eastAsia="Times New Roman" w:hAnsi="Arial CE" w:cs="Times New Roman"/>
                <w:sz w:val="20"/>
                <w:szCs w:val="20"/>
                <w:lang w:val="en-US"/>
              </w:rPr>
            </w:pPr>
          </w:p>
        </w:tc>
        <w:tc>
          <w:tcPr>
            <w:tcW w:w="320" w:type="dxa"/>
            <w:tcBorders>
              <w:top w:val="nil"/>
              <w:left w:val="nil"/>
              <w:bottom w:val="nil"/>
              <w:right w:val="nil"/>
            </w:tcBorders>
            <w:shd w:val="clear" w:color="auto" w:fill="auto"/>
            <w:noWrap/>
            <w:vAlign w:val="bottom"/>
            <w:hideMark/>
          </w:tcPr>
          <w:p w14:paraId="5DCF11E8" w14:textId="77777777" w:rsidR="00B024E3" w:rsidRPr="00A22C9D" w:rsidRDefault="00B024E3" w:rsidP="00B024E3">
            <w:pPr>
              <w:spacing w:after="0"/>
              <w:rPr>
                <w:rFonts w:ascii="Arial CE" w:eastAsia="Times New Roman" w:hAnsi="Arial CE" w:cs="Times New Roman"/>
                <w:sz w:val="20"/>
                <w:szCs w:val="20"/>
                <w:lang w:val="en-US"/>
              </w:rPr>
            </w:pPr>
          </w:p>
        </w:tc>
      </w:tr>
      <w:tr w:rsidR="00B024E3" w:rsidRPr="00A22C9D" w14:paraId="709814CA" w14:textId="77777777" w:rsidTr="00B024E3">
        <w:trPr>
          <w:gridAfter w:val="1"/>
          <w:wAfter w:w="320" w:type="dxa"/>
          <w:trHeight w:val="345"/>
        </w:trPr>
        <w:tc>
          <w:tcPr>
            <w:tcW w:w="320" w:type="dxa"/>
            <w:tcBorders>
              <w:top w:val="nil"/>
              <w:left w:val="nil"/>
              <w:bottom w:val="nil"/>
              <w:right w:val="nil"/>
            </w:tcBorders>
            <w:shd w:val="clear" w:color="auto" w:fill="auto"/>
            <w:noWrap/>
            <w:vAlign w:val="bottom"/>
            <w:hideMark/>
          </w:tcPr>
          <w:p w14:paraId="46F567C4" w14:textId="77777777" w:rsidR="00B024E3" w:rsidRPr="00A22C9D" w:rsidRDefault="00B024E3" w:rsidP="00B024E3">
            <w:pPr>
              <w:spacing w:after="0"/>
              <w:rPr>
                <w:rFonts w:ascii="Arial CE" w:eastAsia="Times New Roman" w:hAnsi="Arial CE" w:cs="Times New Roman"/>
                <w:sz w:val="20"/>
                <w:szCs w:val="20"/>
                <w:lang w:val="en-US"/>
              </w:rPr>
            </w:pPr>
          </w:p>
        </w:tc>
        <w:tc>
          <w:tcPr>
            <w:tcW w:w="536" w:type="dxa"/>
            <w:tcBorders>
              <w:top w:val="nil"/>
              <w:left w:val="nil"/>
              <w:bottom w:val="nil"/>
              <w:right w:val="nil"/>
            </w:tcBorders>
            <w:shd w:val="clear" w:color="auto" w:fill="auto"/>
            <w:noWrap/>
            <w:vAlign w:val="bottom"/>
            <w:hideMark/>
          </w:tcPr>
          <w:p w14:paraId="4F9A9641" w14:textId="77777777" w:rsidR="00B024E3" w:rsidRPr="00A22C9D" w:rsidRDefault="00B024E3" w:rsidP="00B024E3">
            <w:pPr>
              <w:spacing w:after="0"/>
              <w:rPr>
                <w:rFonts w:ascii="Arial CE" w:eastAsia="Times New Roman" w:hAnsi="Arial CE" w:cs="Times New Roman"/>
                <w:sz w:val="20"/>
                <w:szCs w:val="20"/>
                <w:lang w:val="en-US"/>
              </w:rPr>
            </w:pPr>
          </w:p>
        </w:tc>
        <w:tc>
          <w:tcPr>
            <w:tcW w:w="9396" w:type="dxa"/>
            <w:tcBorders>
              <w:top w:val="nil"/>
              <w:left w:val="nil"/>
              <w:bottom w:val="nil"/>
              <w:right w:val="nil"/>
            </w:tcBorders>
            <w:shd w:val="clear" w:color="auto" w:fill="auto"/>
            <w:noWrap/>
            <w:vAlign w:val="bottom"/>
            <w:hideMark/>
          </w:tcPr>
          <w:p w14:paraId="78832376" w14:textId="77777777" w:rsidR="00B024E3" w:rsidRDefault="00B024E3" w:rsidP="00B024E3">
            <w:pPr>
              <w:spacing w:after="0"/>
              <w:rPr>
                <w:rFonts w:ascii="Arial CE" w:eastAsia="Times New Roman" w:hAnsi="Arial CE" w:cs="Times New Roman"/>
                <w:sz w:val="20"/>
                <w:szCs w:val="20"/>
                <w:lang w:val="en-US"/>
              </w:rPr>
            </w:pPr>
          </w:p>
          <w:p w14:paraId="59F45CA1" w14:textId="77777777" w:rsidR="00C16527" w:rsidRDefault="00C16527" w:rsidP="00B024E3">
            <w:pPr>
              <w:spacing w:after="0"/>
              <w:rPr>
                <w:rFonts w:ascii="Arial CE" w:eastAsia="Times New Roman" w:hAnsi="Arial CE" w:cs="Times New Roman"/>
                <w:sz w:val="20"/>
                <w:szCs w:val="20"/>
                <w:lang w:val="en-US"/>
              </w:rPr>
            </w:pPr>
          </w:p>
          <w:p w14:paraId="4F3E3A4B" w14:textId="5C756A71" w:rsidR="00C16527" w:rsidRPr="001E127E" w:rsidRDefault="00C16527" w:rsidP="006505D9">
            <w:pPr>
              <w:pStyle w:val="zNormaali"/>
              <w:tabs>
                <w:tab w:val="left" w:pos="1008"/>
              </w:tabs>
              <w:spacing w:line="360" w:lineRule="auto"/>
              <w:ind w:left="1008"/>
              <w:rPr>
                <w:rFonts w:ascii="Arial CE" w:hAnsi="Arial CE" w:cs="Times New Roman"/>
                <w:sz w:val="20"/>
              </w:rPr>
            </w:pPr>
            <w:r w:rsidRPr="00985D80">
              <w:rPr>
                <w:rFonts w:cs="Arial"/>
                <w:color w:val="000000" w:themeColor="text1"/>
                <w:sz w:val="22"/>
                <w:szCs w:val="22"/>
              </w:rPr>
              <w:t xml:space="preserve">Zdjęcie </w:t>
            </w:r>
            <w:r>
              <w:rPr>
                <w:rFonts w:cs="Arial"/>
                <w:color w:val="000000" w:themeColor="text1"/>
                <w:sz w:val="22"/>
                <w:szCs w:val="22"/>
              </w:rPr>
              <w:t>w kierunku przejazdu kat. A</w:t>
            </w:r>
            <w:r w:rsidRPr="00985D80">
              <w:rPr>
                <w:rFonts w:cs="Arial"/>
                <w:color w:val="000000" w:themeColor="text1"/>
                <w:sz w:val="22"/>
                <w:szCs w:val="22"/>
              </w:rPr>
              <w:t xml:space="preserve"> w km 37,119 szlaku Śniadowo – Łapy linii kolejowej nr 36</w:t>
            </w:r>
            <w:r>
              <w:rPr>
                <w:rFonts w:cs="Arial"/>
                <w:color w:val="000000" w:themeColor="text1"/>
                <w:sz w:val="22"/>
                <w:szCs w:val="22"/>
              </w:rPr>
              <w:t xml:space="preserve"> – widok od strony nadjeżdżającego samochodu przed znakiem              G1-c</w:t>
            </w:r>
            <w:r w:rsidR="006505D9">
              <w:rPr>
                <w:rFonts w:cs="Arial"/>
                <w:color w:val="000000" w:themeColor="text1"/>
                <w:sz w:val="22"/>
                <w:szCs w:val="22"/>
              </w:rPr>
              <w:t>.</w:t>
            </w:r>
            <w:r w:rsidR="006505D9" w:rsidRPr="001E127E">
              <w:rPr>
                <w:rFonts w:ascii="Arial CE" w:hAnsi="Arial CE" w:cs="Times New Roman"/>
                <w:sz w:val="20"/>
              </w:rPr>
              <w:t xml:space="preserve"> </w:t>
            </w:r>
          </w:p>
        </w:tc>
        <w:tc>
          <w:tcPr>
            <w:tcW w:w="320" w:type="dxa"/>
            <w:tcBorders>
              <w:top w:val="nil"/>
              <w:left w:val="nil"/>
              <w:bottom w:val="nil"/>
              <w:right w:val="nil"/>
            </w:tcBorders>
            <w:shd w:val="clear" w:color="auto" w:fill="auto"/>
            <w:noWrap/>
            <w:vAlign w:val="bottom"/>
            <w:hideMark/>
          </w:tcPr>
          <w:p w14:paraId="214F311B"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761B94D3"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B294F73" w14:textId="77777777" w:rsidR="00B024E3" w:rsidRPr="001E127E" w:rsidRDefault="00B024E3" w:rsidP="00B024E3">
            <w:pPr>
              <w:spacing w:after="0"/>
              <w:rPr>
                <w:rFonts w:ascii="Arial CE" w:eastAsia="Times New Roman" w:hAnsi="Arial CE" w:cs="Times New Roman"/>
                <w:sz w:val="20"/>
                <w:szCs w:val="20"/>
              </w:rPr>
            </w:pPr>
          </w:p>
        </w:tc>
        <w:tc>
          <w:tcPr>
            <w:tcW w:w="360" w:type="dxa"/>
            <w:gridSpan w:val="2"/>
            <w:tcBorders>
              <w:top w:val="nil"/>
              <w:left w:val="nil"/>
              <w:bottom w:val="nil"/>
              <w:right w:val="nil"/>
            </w:tcBorders>
            <w:shd w:val="clear" w:color="auto" w:fill="auto"/>
            <w:noWrap/>
            <w:vAlign w:val="bottom"/>
            <w:hideMark/>
          </w:tcPr>
          <w:p w14:paraId="1AD9BEBA"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2E76B825"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B831D5D"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00A3BED"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73A99CFB"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CF837A1"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97AEB6F"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2BA6FA43"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FDB9642"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6204B79"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7FFC5791"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0EB84420"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E1A2936"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5CABCF30"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63844B8"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77B13057"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3987037"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A15DC7F"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3B8F144"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90CA494"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0512AAAB"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82A20FD"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3404C99"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4C75663"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E49CE69"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0805FB2"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7E4096E"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24A8BAB"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50DCD645"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4314E2EB"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135220A6"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50BB3A86"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9C105B1"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D041711"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60F5B0C1" w14:textId="77777777" w:rsidR="00B024E3" w:rsidRPr="001E127E" w:rsidRDefault="00B024E3" w:rsidP="00B024E3">
            <w:pPr>
              <w:spacing w:after="0"/>
              <w:rPr>
                <w:rFonts w:ascii="Arial CE" w:eastAsia="Times New Roman" w:hAnsi="Arial CE" w:cs="Times New Roman"/>
                <w:sz w:val="20"/>
                <w:szCs w:val="20"/>
              </w:rPr>
            </w:pPr>
          </w:p>
        </w:tc>
        <w:tc>
          <w:tcPr>
            <w:tcW w:w="380" w:type="dxa"/>
            <w:gridSpan w:val="2"/>
            <w:tcBorders>
              <w:top w:val="nil"/>
              <w:left w:val="nil"/>
              <w:bottom w:val="nil"/>
              <w:right w:val="nil"/>
            </w:tcBorders>
            <w:shd w:val="clear" w:color="auto" w:fill="auto"/>
            <w:noWrap/>
            <w:vAlign w:val="bottom"/>
            <w:hideMark/>
          </w:tcPr>
          <w:p w14:paraId="4C8AC430"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02954ABF" w14:textId="77777777" w:rsidR="00B024E3" w:rsidRPr="001E127E" w:rsidRDefault="00B024E3" w:rsidP="00B024E3">
            <w:pPr>
              <w:spacing w:after="0"/>
              <w:rPr>
                <w:rFonts w:ascii="Arial CE" w:eastAsia="Times New Roman" w:hAnsi="Arial CE" w:cs="Times New Roman"/>
                <w:sz w:val="20"/>
                <w:szCs w:val="20"/>
              </w:rPr>
            </w:pPr>
          </w:p>
        </w:tc>
        <w:tc>
          <w:tcPr>
            <w:tcW w:w="320" w:type="dxa"/>
            <w:tcBorders>
              <w:top w:val="nil"/>
              <w:left w:val="nil"/>
              <w:bottom w:val="nil"/>
              <w:right w:val="nil"/>
            </w:tcBorders>
            <w:shd w:val="clear" w:color="auto" w:fill="auto"/>
            <w:noWrap/>
            <w:vAlign w:val="bottom"/>
            <w:hideMark/>
          </w:tcPr>
          <w:p w14:paraId="346124AE" w14:textId="77777777" w:rsidR="00B024E3" w:rsidRPr="001E127E" w:rsidRDefault="00B024E3" w:rsidP="00B024E3">
            <w:pPr>
              <w:spacing w:after="0"/>
              <w:rPr>
                <w:rFonts w:ascii="Arial CE" w:eastAsia="Times New Roman" w:hAnsi="Arial CE" w:cs="Times New Roman"/>
                <w:sz w:val="20"/>
                <w:szCs w:val="20"/>
              </w:rPr>
            </w:pPr>
          </w:p>
        </w:tc>
        <w:tc>
          <w:tcPr>
            <w:tcW w:w="328" w:type="dxa"/>
            <w:gridSpan w:val="2"/>
            <w:tcBorders>
              <w:top w:val="nil"/>
              <w:left w:val="nil"/>
              <w:bottom w:val="nil"/>
              <w:right w:val="nil"/>
            </w:tcBorders>
            <w:shd w:val="clear" w:color="auto" w:fill="auto"/>
            <w:noWrap/>
            <w:vAlign w:val="bottom"/>
            <w:hideMark/>
          </w:tcPr>
          <w:p w14:paraId="0DC8EFE6" w14:textId="77777777" w:rsidR="00B024E3" w:rsidRPr="001E127E" w:rsidRDefault="00B024E3" w:rsidP="00B024E3">
            <w:pPr>
              <w:spacing w:after="0"/>
              <w:rPr>
                <w:rFonts w:ascii="Arial CE" w:eastAsia="Times New Roman" w:hAnsi="Arial CE" w:cs="Times New Roman"/>
                <w:sz w:val="20"/>
                <w:szCs w:val="20"/>
              </w:rPr>
            </w:pPr>
          </w:p>
        </w:tc>
        <w:tc>
          <w:tcPr>
            <w:tcW w:w="328" w:type="dxa"/>
            <w:gridSpan w:val="2"/>
            <w:tcBorders>
              <w:top w:val="nil"/>
              <w:left w:val="nil"/>
              <w:bottom w:val="nil"/>
              <w:right w:val="nil"/>
            </w:tcBorders>
            <w:shd w:val="clear" w:color="auto" w:fill="auto"/>
            <w:noWrap/>
            <w:vAlign w:val="bottom"/>
            <w:hideMark/>
          </w:tcPr>
          <w:p w14:paraId="70A7F603" w14:textId="77777777" w:rsidR="00B024E3" w:rsidRPr="001E127E" w:rsidRDefault="00B024E3" w:rsidP="00B024E3">
            <w:pPr>
              <w:spacing w:after="0"/>
              <w:rPr>
                <w:rFonts w:ascii="Arial CE" w:eastAsia="Times New Roman" w:hAnsi="Arial CE" w:cs="Times New Roman"/>
                <w:sz w:val="20"/>
                <w:szCs w:val="20"/>
              </w:rPr>
            </w:pPr>
          </w:p>
        </w:tc>
        <w:tc>
          <w:tcPr>
            <w:tcW w:w="323" w:type="dxa"/>
            <w:tcBorders>
              <w:top w:val="nil"/>
              <w:left w:val="nil"/>
              <w:bottom w:val="nil"/>
              <w:right w:val="nil"/>
            </w:tcBorders>
            <w:shd w:val="clear" w:color="auto" w:fill="auto"/>
            <w:noWrap/>
            <w:vAlign w:val="bottom"/>
            <w:hideMark/>
          </w:tcPr>
          <w:p w14:paraId="7695B86A" w14:textId="77777777" w:rsidR="00B024E3" w:rsidRPr="001E127E" w:rsidRDefault="00B024E3" w:rsidP="00B024E3">
            <w:pPr>
              <w:spacing w:after="0"/>
              <w:rPr>
                <w:rFonts w:ascii="Arial CE" w:eastAsia="Times New Roman" w:hAnsi="Arial CE" w:cs="Times New Roman"/>
                <w:sz w:val="20"/>
                <w:szCs w:val="20"/>
              </w:rPr>
            </w:pPr>
          </w:p>
        </w:tc>
        <w:tc>
          <w:tcPr>
            <w:tcW w:w="323" w:type="dxa"/>
            <w:tcBorders>
              <w:top w:val="nil"/>
              <w:left w:val="nil"/>
              <w:bottom w:val="nil"/>
              <w:right w:val="nil"/>
            </w:tcBorders>
            <w:shd w:val="clear" w:color="auto" w:fill="auto"/>
            <w:noWrap/>
            <w:vAlign w:val="bottom"/>
            <w:hideMark/>
          </w:tcPr>
          <w:p w14:paraId="68D0A6ED" w14:textId="77777777" w:rsidR="00B024E3" w:rsidRPr="001E127E" w:rsidRDefault="00B024E3" w:rsidP="00B024E3">
            <w:pPr>
              <w:spacing w:after="0"/>
              <w:rPr>
                <w:rFonts w:ascii="Arial CE" w:eastAsia="Times New Roman" w:hAnsi="Arial CE" w:cs="Times New Roman"/>
                <w:sz w:val="20"/>
                <w:szCs w:val="20"/>
              </w:rPr>
            </w:pPr>
          </w:p>
        </w:tc>
        <w:tc>
          <w:tcPr>
            <w:tcW w:w="323" w:type="dxa"/>
            <w:tcBorders>
              <w:top w:val="nil"/>
              <w:left w:val="nil"/>
              <w:bottom w:val="nil"/>
              <w:right w:val="nil"/>
            </w:tcBorders>
            <w:shd w:val="clear" w:color="auto" w:fill="auto"/>
            <w:noWrap/>
            <w:vAlign w:val="bottom"/>
            <w:hideMark/>
          </w:tcPr>
          <w:p w14:paraId="27A0CC02" w14:textId="77777777" w:rsidR="00B024E3" w:rsidRPr="001E127E" w:rsidRDefault="00B024E3" w:rsidP="00B024E3">
            <w:pPr>
              <w:spacing w:after="0"/>
              <w:rPr>
                <w:rFonts w:ascii="Arial CE" w:eastAsia="Times New Roman" w:hAnsi="Arial CE" w:cs="Times New Roman"/>
                <w:sz w:val="20"/>
                <w:szCs w:val="20"/>
              </w:rPr>
            </w:pPr>
          </w:p>
        </w:tc>
        <w:tc>
          <w:tcPr>
            <w:tcW w:w="322" w:type="dxa"/>
            <w:tcBorders>
              <w:top w:val="nil"/>
              <w:left w:val="nil"/>
              <w:bottom w:val="nil"/>
              <w:right w:val="nil"/>
            </w:tcBorders>
            <w:shd w:val="clear" w:color="auto" w:fill="auto"/>
            <w:noWrap/>
            <w:vAlign w:val="bottom"/>
            <w:hideMark/>
          </w:tcPr>
          <w:p w14:paraId="5EBF3082" w14:textId="77777777" w:rsidR="00B024E3" w:rsidRPr="001E127E" w:rsidRDefault="00B024E3" w:rsidP="00B024E3">
            <w:pPr>
              <w:spacing w:after="0"/>
              <w:rPr>
                <w:rFonts w:ascii="Arial CE" w:eastAsia="Times New Roman" w:hAnsi="Arial CE" w:cs="Times New Roman"/>
                <w:sz w:val="20"/>
                <w:szCs w:val="20"/>
              </w:rPr>
            </w:pPr>
          </w:p>
        </w:tc>
        <w:tc>
          <w:tcPr>
            <w:tcW w:w="322" w:type="dxa"/>
            <w:tcBorders>
              <w:top w:val="nil"/>
              <w:left w:val="nil"/>
              <w:bottom w:val="nil"/>
              <w:right w:val="nil"/>
            </w:tcBorders>
            <w:shd w:val="clear" w:color="auto" w:fill="auto"/>
            <w:noWrap/>
            <w:vAlign w:val="bottom"/>
            <w:hideMark/>
          </w:tcPr>
          <w:p w14:paraId="67B4C583" w14:textId="77777777" w:rsidR="00B024E3" w:rsidRPr="001E127E" w:rsidRDefault="00B024E3" w:rsidP="00B024E3">
            <w:pPr>
              <w:spacing w:after="0"/>
              <w:rPr>
                <w:rFonts w:ascii="Arial CE" w:eastAsia="Times New Roman" w:hAnsi="Arial CE" w:cs="Times New Roman"/>
                <w:sz w:val="20"/>
                <w:szCs w:val="20"/>
              </w:rPr>
            </w:pPr>
          </w:p>
        </w:tc>
        <w:tc>
          <w:tcPr>
            <w:tcW w:w="322" w:type="dxa"/>
            <w:tcBorders>
              <w:top w:val="nil"/>
              <w:left w:val="nil"/>
              <w:bottom w:val="nil"/>
              <w:right w:val="nil"/>
            </w:tcBorders>
            <w:shd w:val="clear" w:color="auto" w:fill="auto"/>
            <w:noWrap/>
            <w:vAlign w:val="bottom"/>
            <w:hideMark/>
          </w:tcPr>
          <w:p w14:paraId="1D0A2E13" w14:textId="77777777" w:rsidR="00B024E3" w:rsidRPr="001E127E" w:rsidRDefault="00B024E3" w:rsidP="00B024E3">
            <w:pPr>
              <w:spacing w:after="0"/>
              <w:rPr>
                <w:rFonts w:ascii="Arial CE" w:eastAsia="Times New Roman" w:hAnsi="Arial CE" w:cs="Times New Roman"/>
                <w:sz w:val="20"/>
                <w:szCs w:val="20"/>
              </w:rPr>
            </w:pPr>
          </w:p>
        </w:tc>
        <w:tc>
          <w:tcPr>
            <w:tcW w:w="322" w:type="dxa"/>
            <w:tcBorders>
              <w:top w:val="nil"/>
              <w:left w:val="nil"/>
              <w:bottom w:val="nil"/>
              <w:right w:val="nil"/>
            </w:tcBorders>
            <w:shd w:val="clear" w:color="auto" w:fill="auto"/>
            <w:noWrap/>
            <w:vAlign w:val="bottom"/>
            <w:hideMark/>
          </w:tcPr>
          <w:p w14:paraId="2A964F91" w14:textId="77777777" w:rsidR="00B024E3" w:rsidRPr="001E127E" w:rsidRDefault="00B024E3" w:rsidP="00B024E3">
            <w:pPr>
              <w:spacing w:after="0"/>
              <w:rPr>
                <w:rFonts w:ascii="Arial CE" w:eastAsia="Times New Roman" w:hAnsi="Arial CE" w:cs="Times New Roman"/>
                <w:sz w:val="20"/>
                <w:szCs w:val="20"/>
              </w:rPr>
            </w:pPr>
          </w:p>
        </w:tc>
        <w:tc>
          <w:tcPr>
            <w:tcW w:w="322" w:type="dxa"/>
            <w:tcBorders>
              <w:top w:val="nil"/>
              <w:left w:val="nil"/>
              <w:bottom w:val="nil"/>
              <w:right w:val="nil"/>
            </w:tcBorders>
            <w:shd w:val="clear" w:color="auto" w:fill="auto"/>
            <w:noWrap/>
            <w:vAlign w:val="bottom"/>
            <w:hideMark/>
          </w:tcPr>
          <w:p w14:paraId="63773E26" w14:textId="77777777" w:rsidR="00B024E3" w:rsidRPr="001E127E" w:rsidRDefault="00B024E3" w:rsidP="00B024E3">
            <w:pPr>
              <w:spacing w:after="0"/>
              <w:rPr>
                <w:rFonts w:ascii="Arial CE" w:eastAsia="Times New Roman" w:hAnsi="Arial CE" w:cs="Times New Roman"/>
                <w:sz w:val="20"/>
                <w:szCs w:val="20"/>
              </w:rPr>
            </w:pPr>
          </w:p>
        </w:tc>
      </w:tr>
    </w:tbl>
    <w:p w14:paraId="1562732F" w14:textId="77777777" w:rsidR="00A22C9D" w:rsidRDefault="00A22C9D" w:rsidP="006505D9">
      <w:pPr>
        <w:spacing w:after="0" w:line="276" w:lineRule="auto"/>
        <w:rPr>
          <w:rFonts w:ascii="Arial" w:hAnsi="Arial" w:cs="Arial"/>
          <w:color w:val="C00000"/>
          <w:sz w:val="22"/>
          <w:szCs w:val="22"/>
        </w:rPr>
      </w:pPr>
    </w:p>
    <w:p w14:paraId="1F815E00" w14:textId="77777777" w:rsidR="006505D9" w:rsidRDefault="006505D9" w:rsidP="006505D9">
      <w:pPr>
        <w:spacing w:after="0" w:line="276" w:lineRule="auto"/>
        <w:rPr>
          <w:rFonts w:ascii="Arial" w:hAnsi="Arial" w:cs="Arial"/>
          <w:color w:val="C00000"/>
          <w:sz w:val="22"/>
          <w:szCs w:val="22"/>
        </w:rPr>
      </w:pPr>
    </w:p>
    <w:p w14:paraId="0B172650" w14:textId="77777777" w:rsidR="00F84D69" w:rsidRDefault="00F84D69" w:rsidP="006505D9">
      <w:pPr>
        <w:spacing w:after="0" w:line="276" w:lineRule="auto"/>
        <w:rPr>
          <w:rFonts w:ascii="Arial" w:hAnsi="Arial" w:cs="Arial"/>
          <w:color w:val="C00000"/>
          <w:sz w:val="22"/>
          <w:szCs w:val="22"/>
        </w:rPr>
      </w:pPr>
    </w:p>
    <w:p w14:paraId="122585F6" w14:textId="77777777" w:rsidR="00F84D69" w:rsidRDefault="00F84D69" w:rsidP="006505D9">
      <w:pPr>
        <w:spacing w:after="0" w:line="276" w:lineRule="auto"/>
        <w:rPr>
          <w:rFonts w:ascii="Arial" w:hAnsi="Arial" w:cs="Arial"/>
          <w:color w:val="C00000"/>
          <w:sz w:val="22"/>
          <w:szCs w:val="22"/>
        </w:rPr>
      </w:pPr>
    </w:p>
    <w:p w14:paraId="4490D900" w14:textId="77777777" w:rsidR="00F84D69" w:rsidRDefault="00F84D69" w:rsidP="006505D9">
      <w:pPr>
        <w:spacing w:after="0" w:line="276" w:lineRule="auto"/>
        <w:rPr>
          <w:rFonts w:ascii="Arial" w:hAnsi="Arial" w:cs="Arial"/>
          <w:color w:val="C00000"/>
          <w:sz w:val="22"/>
          <w:szCs w:val="22"/>
        </w:rPr>
      </w:pPr>
    </w:p>
    <w:p w14:paraId="3D2E0985" w14:textId="77777777" w:rsidR="00F84D69" w:rsidRDefault="00F84D69" w:rsidP="006505D9">
      <w:pPr>
        <w:spacing w:after="0" w:line="276" w:lineRule="auto"/>
        <w:rPr>
          <w:rFonts w:ascii="Arial" w:hAnsi="Arial" w:cs="Arial"/>
          <w:color w:val="C00000"/>
          <w:sz w:val="22"/>
          <w:szCs w:val="22"/>
        </w:rPr>
      </w:pPr>
    </w:p>
    <w:p w14:paraId="54332E7C" w14:textId="77777777" w:rsidR="006505D9" w:rsidRDefault="006505D9" w:rsidP="006505D9">
      <w:pPr>
        <w:spacing w:after="0" w:line="276" w:lineRule="auto"/>
        <w:rPr>
          <w:rFonts w:ascii="Arial" w:hAnsi="Arial" w:cs="Arial"/>
          <w:color w:val="C00000"/>
          <w:sz w:val="22"/>
          <w:szCs w:val="22"/>
        </w:rPr>
      </w:pPr>
    </w:p>
    <w:p w14:paraId="7CE997D4" w14:textId="77777777" w:rsidR="00B024E3" w:rsidRDefault="00B024E3" w:rsidP="00D1072C">
      <w:pPr>
        <w:spacing w:after="0" w:line="276" w:lineRule="auto"/>
        <w:jc w:val="center"/>
        <w:rPr>
          <w:rFonts w:ascii="Arial" w:hAnsi="Arial" w:cs="Arial"/>
          <w:color w:val="C00000"/>
          <w:sz w:val="22"/>
          <w:szCs w:val="22"/>
        </w:rPr>
      </w:pPr>
      <w:r w:rsidRPr="00B024E3">
        <w:rPr>
          <w:noProof/>
          <w:lang w:val="en-US" w:eastAsia="zh-CN"/>
        </w:rPr>
        <mc:AlternateContent>
          <mc:Choice Requires="wps">
            <w:drawing>
              <wp:anchor distT="0" distB="0" distL="114300" distR="114300" simplePos="0" relativeHeight="251675648" behindDoc="0" locked="0" layoutInCell="1" allowOverlap="1" wp14:anchorId="3A01121D" wp14:editId="5620C0B8">
                <wp:simplePos x="0" y="0"/>
                <wp:positionH relativeFrom="column">
                  <wp:posOffset>297501</wp:posOffset>
                </wp:positionH>
                <wp:positionV relativeFrom="paragraph">
                  <wp:posOffset>34387</wp:posOffset>
                </wp:positionV>
                <wp:extent cx="5425440" cy="861060"/>
                <wp:effectExtent l="0" t="0" r="0" b="0"/>
                <wp:wrapNone/>
                <wp:docPr id="158"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861060"/>
                        </a:xfrm>
                        <a:prstGeom prst="rect">
                          <a:avLst/>
                        </a:prstGeom>
                        <a:solidFill>
                          <a:srgbClr xmlns:a14="http://schemas.microsoft.com/office/drawing/2010/main" val="FFFFFF" mc:Ignorable="a14" a14:legacySpreadsheetColorIndex="9">
                            <a:alpha val="0"/>
                          </a:srgbClr>
                        </a:solidFill>
                        <a:ln>
                          <a:noFill/>
                        </a:ln>
                        <a:extLst/>
                      </wps:spPr>
                      <wps:txbx>
                        <w:txbxContent>
                          <w:p w14:paraId="1984AAE6" w14:textId="1B8CFD69" w:rsidR="00F84D69" w:rsidRDefault="00F84D69" w:rsidP="00B024E3">
                            <w:pPr>
                              <w:pStyle w:val="NormalWeb"/>
                              <w:spacing w:before="0" w:beforeAutospacing="0" w:after="0" w:afterAutospacing="0" w:line="220" w:lineRule="exact"/>
                              <w:jc w:val="center"/>
                            </w:pPr>
                            <w:r>
                              <w:rPr>
                                <w:rFonts w:ascii="Arial CE" w:hAnsi="Arial CE" w:cs="Arial CE"/>
                                <w:b/>
                                <w:bCs/>
                                <w:color w:val="000000"/>
                                <w:sz w:val="20"/>
                                <w:szCs w:val="20"/>
                              </w:rPr>
                              <w:t>SZKIC</w:t>
                            </w:r>
                          </w:p>
                          <w:p w14:paraId="119CED09" w14:textId="77777777" w:rsidR="00F84D69" w:rsidRDefault="00F84D69" w:rsidP="00B024E3">
                            <w:pPr>
                              <w:pStyle w:val="NormalWeb"/>
                              <w:spacing w:before="0" w:beforeAutospacing="0" w:after="0" w:afterAutospacing="0" w:line="220" w:lineRule="exact"/>
                              <w:jc w:val="center"/>
                            </w:pPr>
                            <w:r>
                              <w:rPr>
                                <w:rFonts w:ascii="Arial CE" w:hAnsi="Arial CE" w:cs="Arial CE"/>
                                <w:b/>
                                <w:bCs/>
                                <w:color w:val="000000"/>
                                <w:sz w:val="20"/>
                                <w:szCs w:val="20"/>
                              </w:rPr>
                              <w:t>miejsca poważnego wypadku kolejowego kategorii A 18</w:t>
                            </w:r>
                          </w:p>
                          <w:p w14:paraId="4C3E1D94" w14:textId="77777777" w:rsidR="00F84D69" w:rsidRDefault="00F84D69" w:rsidP="00B024E3">
                            <w:pPr>
                              <w:pStyle w:val="NormalWeb"/>
                              <w:spacing w:before="0" w:beforeAutospacing="0" w:after="0" w:afterAutospacing="0" w:line="220" w:lineRule="exact"/>
                              <w:jc w:val="center"/>
                            </w:pPr>
                            <w:r>
                              <w:rPr>
                                <w:rFonts w:ascii="Arial CE" w:hAnsi="Arial CE" w:cs="Arial CE"/>
                                <w:b/>
                                <w:bCs/>
                                <w:color w:val="000000"/>
                                <w:sz w:val="20"/>
                                <w:szCs w:val="20"/>
                              </w:rPr>
                              <w:t>w dniu 02.11.2017 r. o godz. 18:49 na przejeździe kolejowo - drogowym kategorii A</w:t>
                            </w:r>
                          </w:p>
                          <w:p w14:paraId="06019029" w14:textId="77777777" w:rsidR="00F84D69" w:rsidRDefault="00F84D69" w:rsidP="00B024E3">
                            <w:pPr>
                              <w:pStyle w:val="NormalWeb"/>
                              <w:spacing w:before="0" w:beforeAutospacing="0" w:after="0" w:afterAutospacing="0" w:line="220" w:lineRule="exact"/>
                              <w:jc w:val="center"/>
                            </w:pPr>
                            <w:r>
                              <w:rPr>
                                <w:rFonts w:ascii="Arial CE" w:hAnsi="Arial CE" w:cs="Arial CE"/>
                                <w:b/>
                                <w:bCs/>
                                <w:color w:val="000000"/>
                                <w:sz w:val="20"/>
                                <w:szCs w:val="20"/>
                              </w:rPr>
                              <w:t>w km 37,119 linii kolejowej nr 36  szlak Śniadowo - Łapy</w:t>
                            </w:r>
                          </w:p>
                          <w:p w14:paraId="05041CC3" w14:textId="77777777" w:rsidR="00F84D69" w:rsidRDefault="00F84D69" w:rsidP="00B024E3">
                            <w:pPr>
                              <w:pStyle w:val="NormalWeb"/>
                              <w:spacing w:before="0" w:beforeAutospacing="0" w:after="0" w:afterAutospacing="0" w:line="220" w:lineRule="exact"/>
                              <w:jc w:val="center"/>
                            </w:pPr>
                            <w:r>
                              <w:rPr>
                                <w:rFonts w:ascii="Arial CE" w:hAnsi="Arial CE" w:cs="Arial CE"/>
                                <w:b/>
                                <w:bCs/>
                                <w:color w:val="000000"/>
                                <w:sz w:val="20"/>
                                <w:szCs w:val="20"/>
                              </w:rPr>
                              <w:t>stanowiącym skrzyżowanie z drogą krajową nr 86</w:t>
                            </w:r>
                          </w:p>
                        </w:txbxContent>
                      </wps:txbx>
                      <wps:bodyPr vertOverflow="clip" wrap="square" lIns="36576" tIns="27432" rIns="36576" bIns="0" anchor="t" upright="1"/>
                    </wps:wsp>
                  </a:graphicData>
                </a:graphic>
              </wp:anchor>
            </w:drawing>
          </mc:Choice>
          <mc:Fallback>
            <w:pict>
              <v:shape w14:anchorId="3A01121D" id="Text Box 166" o:spid="_x0000_s1041" type="#_x0000_t202" style="position:absolute;left:0;text-align:left;margin-left:23.45pt;margin-top:2.7pt;width:427.2pt;height:67.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" stroked="f">
                <v:fill opacity="0"/>
                <v:textbox inset="2.88pt,2.16pt,2.88pt,0">
                  <w:txbxContent>
                    <w:p w14:paraId="1984AAE6" w14:textId="1B8CFD69" w:rsidR="00F84D69" w:rsidRDefault="00F84D69" w:rsidP="00B024E3">
                      <w:pPr>
                        <w:pStyle w:val="NormalnyWeb"/>
                        <w:spacing w:before="0" w:beforeAutospacing="0" w:after="0" w:afterAutospacing="0" w:line="220" w:lineRule="exact"/>
                        <w:jc w:val="center"/>
                      </w:pPr>
                      <w:r>
                        <w:rPr>
                          <w:rFonts w:ascii="Arial CE" w:hAnsi="Arial CE" w:cs="Arial CE"/>
                          <w:b/>
                          <w:bCs/>
                          <w:color w:val="000000"/>
                          <w:sz w:val="20"/>
                          <w:szCs w:val="20"/>
                        </w:rPr>
                        <w:t>SZKIC</w:t>
                      </w:r>
                    </w:p>
                    <w:p w14:paraId="119CED09" w14:textId="77777777" w:rsidR="00F84D69" w:rsidRDefault="00F84D69" w:rsidP="00B024E3">
                      <w:pPr>
                        <w:pStyle w:val="NormalnyWeb"/>
                        <w:spacing w:before="0" w:beforeAutospacing="0" w:after="0" w:afterAutospacing="0" w:line="220" w:lineRule="exact"/>
                        <w:jc w:val="center"/>
                      </w:pPr>
                      <w:r>
                        <w:rPr>
                          <w:rFonts w:ascii="Arial CE" w:hAnsi="Arial CE" w:cs="Arial CE"/>
                          <w:b/>
                          <w:bCs/>
                          <w:color w:val="000000"/>
                          <w:sz w:val="20"/>
                          <w:szCs w:val="20"/>
                        </w:rPr>
                        <w:t>miejsca poważnego wypadku kolejowego kategorii A 18</w:t>
                      </w:r>
                    </w:p>
                    <w:p w14:paraId="4C3E1D94" w14:textId="77777777" w:rsidR="00F84D69" w:rsidRDefault="00F84D69" w:rsidP="00B024E3">
                      <w:pPr>
                        <w:pStyle w:val="NormalnyWeb"/>
                        <w:spacing w:before="0" w:beforeAutospacing="0" w:after="0" w:afterAutospacing="0" w:line="220" w:lineRule="exact"/>
                        <w:jc w:val="center"/>
                      </w:pPr>
                      <w:r>
                        <w:rPr>
                          <w:rFonts w:ascii="Arial CE" w:hAnsi="Arial CE" w:cs="Arial CE"/>
                          <w:b/>
                          <w:bCs/>
                          <w:color w:val="000000"/>
                          <w:sz w:val="20"/>
                          <w:szCs w:val="20"/>
                        </w:rPr>
                        <w:t>w dniu 02.11.2017 r. o godz. 18:49 na przejeździe kolejowo - drogowym kategorii A</w:t>
                      </w:r>
                    </w:p>
                    <w:p w14:paraId="06019029" w14:textId="77777777" w:rsidR="00F84D69" w:rsidRDefault="00F84D69" w:rsidP="00B024E3">
                      <w:pPr>
                        <w:pStyle w:val="NormalnyWeb"/>
                        <w:spacing w:before="0" w:beforeAutospacing="0" w:after="0" w:afterAutospacing="0" w:line="220" w:lineRule="exact"/>
                        <w:jc w:val="center"/>
                      </w:pPr>
                      <w:r>
                        <w:rPr>
                          <w:rFonts w:ascii="Arial CE" w:hAnsi="Arial CE" w:cs="Arial CE"/>
                          <w:b/>
                          <w:bCs/>
                          <w:color w:val="000000"/>
                          <w:sz w:val="20"/>
                          <w:szCs w:val="20"/>
                        </w:rPr>
                        <w:t>w km 37,119 linii kolejowej nr 36  szlak Śniadowo - Łapy</w:t>
                      </w:r>
                    </w:p>
                    <w:p w14:paraId="05041CC3" w14:textId="77777777" w:rsidR="00F84D69" w:rsidRDefault="00F84D69" w:rsidP="00B024E3">
                      <w:pPr>
                        <w:pStyle w:val="NormalnyWeb"/>
                        <w:spacing w:before="0" w:beforeAutospacing="0" w:after="0" w:afterAutospacing="0" w:line="220" w:lineRule="exact"/>
                        <w:jc w:val="center"/>
                      </w:pPr>
                      <w:r>
                        <w:rPr>
                          <w:rFonts w:ascii="Arial CE" w:hAnsi="Arial CE" w:cs="Arial CE"/>
                          <w:b/>
                          <w:bCs/>
                          <w:color w:val="000000"/>
                          <w:sz w:val="20"/>
                          <w:szCs w:val="20"/>
                        </w:rPr>
                        <w:t>stanowiącym skrzyżowanie z drogą krajową nr 86</w:t>
                      </w:r>
                    </w:p>
                  </w:txbxContent>
                </v:textbox>
              </v:shape>
            </w:pict>
          </mc:Fallback>
        </mc:AlternateContent>
      </w:r>
    </w:p>
    <w:p w14:paraId="2872A457" w14:textId="77777777" w:rsidR="00B024E3" w:rsidRDefault="00B024E3" w:rsidP="00B024E3">
      <w:pPr>
        <w:spacing w:after="0" w:line="276" w:lineRule="auto"/>
        <w:rPr>
          <w:rFonts w:ascii="Arial" w:hAnsi="Arial" w:cs="Arial"/>
          <w:color w:val="C00000"/>
          <w:sz w:val="22"/>
          <w:szCs w:val="22"/>
        </w:rPr>
      </w:pPr>
    </w:p>
    <w:p w14:paraId="51176F0D" w14:textId="77777777" w:rsidR="00B024E3" w:rsidRDefault="00B024E3" w:rsidP="00D1072C">
      <w:pPr>
        <w:spacing w:after="0" w:line="276" w:lineRule="auto"/>
        <w:jc w:val="center"/>
        <w:rPr>
          <w:rFonts w:ascii="Arial" w:hAnsi="Arial" w:cs="Arial"/>
          <w:color w:val="C00000"/>
          <w:sz w:val="22"/>
          <w:szCs w:val="22"/>
        </w:rPr>
      </w:pPr>
    </w:p>
    <w:p w14:paraId="0B0C3093" w14:textId="77777777" w:rsidR="00B024E3" w:rsidRDefault="00B024E3" w:rsidP="00D1072C">
      <w:pPr>
        <w:spacing w:after="0" w:line="276" w:lineRule="auto"/>
        <w:jc w:val="center"/>
        <w:rPr>
          <w:rFonts w:ascii="Arial" w:hAnsi="Arial" w:cs="Arial"/>
          <w:color w:val="C00000"/>
          <w:sz w:val="22"/>
          <w:szCs w:val="22"/>
        </w:rPr>
      </w:pPr>
    </w:p>
    <w:p w14:paraId="6DB02BA0" w14:textId="77777777" w:rsidR="00B024E3" w:rsidRDefault="00B024E3" w:rsidP="00D1072C">
      <w:pPr>
        <w:spacing w:after="0" w:line="276" w:lineRule="auto"/>
        <w:jc w:val="center"/>
        <w:rPr>
          <w:rFonts w:ascii="Arial" w:hAnsi="Arial" w:cs="Arial"/>
          <w:color w:val="C00000"/>
          <w:sz w:val="22"/>
          <w:szCs w:val="22"/>
        </w:rPr>
      </w:pPr>
    </w:p>
    <w:p w14:paraId="366D7771" w14:textId="4E22BBA5" w:rsidR="00B024E3" w:rsidRDefault="002F0EA9" w:rsidP="00D1072C">
      <w:pPr>
        <w:spacing w:after="0" w:line="276" w:lineRule="auto"/>
        <w:jc w:val="center"/>
        <w:rPr>
          <w:rFonts w:ascii="Arial" w:hAnsi="Arial" w:cs="Arial"/>
          <w:color w:val="C00000"/>
          <w:sz w:val="22"/>
          <w:szCs w:val="22"/>
        </w:rPr>
      </w:pPr>
      <w:r>
        <w:rPr>
          <w:noProof/>
          <w:lang w:val="en-US" w:eastAsia="zh-CN"/>
        </w:rPr>
        <w:drawing>
          <wp:inline distT="0" distB="0" distL="0" distR="0" wp14:anchorId="25858EB2" wp14:editId="0F429214">
            <wp:extent cx="6462395" cy="4344934"/>
            <wp:effectExtent l="0" t="0" r="0" b="0"/>
            <wp:docPr id="262757" name="Obraz 2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115" t="24077" r="21917" b="15144"/>
                    <a:stretch/>
                  </pic:blipFill>
                  <pic:spPr bwMode="auto">
                    <a:xfrm>
                      <a:off x="0" y="0"/>
                      <a:ext cx="6494641" cy="4366614"/>
                    </a:xfrm>
                    <a:prstGeom prst="rect">
                      <a:avLst/>
                    </a:prstGeom>
                    <a:ln>
                      <a:noFill/>
                    </a:ln>
                    <a:extLst>
                      <a:ext uri="{53640926-AAD7-44D8-BBD7-CCE9431645EC}">
                        <a14:shadowObscured xmlns:a14="http://schemas.microsoft.com/office/drawing/2010/main"/>
                      </a:ext>
                    </a:extLst>
                  </pic:spPr>
                </pic:pic>
              </a:graphicData>
            </a:graphic>
          </wp:inline>
        </w:drawing>
      </w:r>
    </w:p>
    <w:p w14:paraId="208BFC06" w14:textId="77777777" w:rsidR="00B024E3" w:rsidRDefault="00B024E3" w:rsidP="00D1072C">
      <w:pPr>
        <w:spacing w:after="0" w:line="276" w:lineRule="auto"/>
        <w:jc w:val="center"/>
        <w:rPr>
          <w:rFonts w:ascii="Arial" w:hAnsi="Arial" w:cs="Arial"/>
          <w:color w:val="C00000"/>
          <w:sz w:val="22"/>
          <w:szCs w:val="22"/>
        </w:rPr>
      </w:pPr>
    </w:p>
    <w:p w14:paraId="35504115" w14:textId="77777777" w:rsidR="00B024E3" w:rsidRDefault="00B024E3" w:rsidP="00D1072C">
      <w:pPr>
        <w:spacing w:after="0" w:line="276" w:lineRule="auto"/>
        <w:jc w:val="center"/>
        <w:rPr>
          <w:rFonts w:ascii="Arial" w:hAnsi="Arial" w:cs="Arial"/>
          <w:color w:val="C00000"/>
          <w:sz w:val="22"/>
          <w:szCs w:val="22"/>
        </w:rPr>
      </w:pPr>
    </w:p>
    <w:p w14:paraId="534A95AA" w14:textId="77777777" w:rsidR="00A22C9D" w:rsidRDefault="00A22C9D" w:rsidP="00D1072C">
      <w:pPr>
        <w:spacing w:after="0" w:line="276" w:lineRule="auto"/>
        <w:jc w:val="center"/>
        <w:rPr>
          <w:rFonts w:ascii="Arial" w:hAnsi="Arial" w:cs="Arial"/>
          <w:color w:val="C00000"/>
          <w:sz w:val="22"/>
          <w:szCs w:val="22"/>
        </w:rPr>
      </w:pPr>
    </w:p>
    <w:p w14:paraId="48A73D9E" w14:textId="07EAC716" w:rsidR="00595A7E" w:rsidRPr="00ED28FC" w:rsidRDefault="00595A7E" w:rsidP="009472D2">
      <w:pPr>
        <w:spacing w:line="276" w:lineRule="auto"/>
        <w:ind w:firstLine="708"/>
        <w:rPr>
          <w:rFonts w:ascii="Arial" w:hAnsi="Arial" w:cs="Arial"/>
          <w:sz w:val="22"/>
          <w:szCs w:val="22"/>
        </w:rPr>
      </w:pPr>
      <w:r w:rsidRPr="00ED28FC">
        <w:rPr>
          <w:rFonts w:ascii="Arial" w:hAnsi="Arial" w:cs="Arial"/>
          <w:sz w:val="22"/>
          <w:szCs w:val="22"/>
        </w:rPr>
        <w:t xml:space="preserve">i)  </w:t>
      </w:r>
      <w:r w:rsidRPr="00ED28FC">
        <w:rPr>
          <w:rFonts w:ascii="Arial" w:hAnsi="Arial" w:cs="Arial"/>
          <w:b/>
          <w:sz w:val="22"/>
          <w:szCs w:val="22"/>
        </w:rPr>
        <w:t>natężenie ruchu drogowego</w:t>
      </w:r>
      <w:r w:rsidRPr="00ED28FC">
        <w:rPr>
          <w:rFonts w:ascii="Arial" w:hAnsi="Arial" w:cs="Arial"/>
          <w:sz w:val="22"/>
          <w:szCs w:val="22"/>
        </w:rPr>
        <w:t>:</w:t>
      </w:r>
    </w:p>
    <w:p w14:paraId="52F3C537" w14:textId="77777777" w:rsidR="009472D2" w:rsidRPr="00ED28FC" w:rsidRDefault="00D22A7F" w:rsidP="00D22A7F">
      <w:pPr>
        <w:spacing w:line="276" w:lineRule="auto"/>
        <w:ind w:firstLine="708"/>
        <w:rPr>
          <w:rFonts w:ascii="Arial" w:hAnsi="Arial" w:cs="Arial"/>
          <w:sz w:val="22"/>
          <w:szCs w:val="22"/>
        </w:rPr>
      </w:pPr>
      <w:r w:rsidRPr="00ED28FC">
        <w:rPr>
          <w:rFonts w:ascii="Arial" w:hAnsi="Arial" w:cs="Arial"/>
          <w:sz w:val="22"/>
          <w:szCs w:val="22"/>
        </w:rPr>
        <w:t>I</w:t>
      </w:r>
      <w:r w:rsidR="00595A7E" w:rsidRPr="00ED28FC">
        <w:rPr>
          <w:rFonts w:ascii="Arial" w:hAnsi="Arial" w:cs="Arial"/>
          <w:sz w:val="22"/>
          <w:szCs w:val="22"/>
        </w:rPr>
        <w:t>loczyn ruchu, wg badania z kwietnia 2016 r. wynosi 331 987,8</w:t>
      </w:r>
    </w:p>
    <w:p w14:paraId="6CE1C19E" w14:textId="77777777" w:rsidR="009472D2" w:rsidRPr="00ED28FC" w:rsidRDefault="00595A7E" w:rsidP="00CA02FE">
      <w:pPr>
        <w:pStyle w:val="ListParagraph"/>
        <w:numPr>
          <w:ilvl w:val="0"/>
          <w:numId w:val="33"/>
        </w:numPr>
        <w:spacing w:line="276" w:lineRule="auto"/>
        <w:rPr>
          <w:rFonts w:ascii="Arial" w:hAnsi="Arial" w:cs="Arial"/>
          <w:sz w:val="22"/>
          <w:szCs w:val="22"/>
        </w:rPr>
      </w:pPr>
      <w:r w:rsidRPr="00ED28FC">
        <w:rPr>
          <w:rFonts w:ascii="Arial" w:hAnsi="Arial" w:cs="Arial"/>
          <w:sz w:val="22"/>
          <w:szCs w:val="22"/>
        </w:rPr>
        <w:t>na</w:t>
      </w:r>
      <w:r w:rsidR="00D22A7F" w:rsidRPr="00ED28FC">
        <w:rPr>
          <w:rFonts w:ascii="Arial" w:hAnsi="Arial" w:cs="Arial"/>
          <w:sz w:val="22"/>
          <w:szCs w:val="22"/>
        </w:rPr>
        <w:t xml:space="preserve">tężenie ruchu drogowego ………………. </w:t>
      </w:r>
      <w:r w:rsidRPr="00ED28FC">
        <w:rPr>
          <w:rFonts w:ascii="Arial" w:hAnsi="Arial" w:cs="Arial"/>
          <w:sz w:val="22"/>
          <w:szCs w:val="22"/>
        </w:rPr>
        <w:t>7460,4</w:t>
      </w:r>
    </w:p>
    <w:p w14:paraId="2BCDC728" w14:textId="77777777" w:rsidR="00595A7E" w:rsidRPr="00ED28FC" w:rsidRDefault="00D22A7F" w:rsidP="00CA02FE">
      <w:pPr>
        <w:pStyle w:val="ListParagraph"/>
        <w:numPr>
          <w:ilvl w:val="0"/>
          <w:numId w:val="33"/>
        </w:numPr>
        <w:spacing w:line="276" w:lineRule="auto"/>
        <w:rPr>
          <w:rFonts w:ascii="Arial" w:hAnsi="Arial" w:cs="Arial"/>
          <w:sz w:val="22"/>
          <w:szCs w:val="22"/>
        </w:rPr>
      </w:pPr>
      <w:r w:rsidRPr="00ED28FC">
        <w:rPr>
          <w:rFonts w:ascii="Arial" w:hAnsi="Arial" w:cs="Arial"/>
          <w:sz w:val="22"/>
          <w:szCs w:val="22"/>
        </w:rPr>
        <w:t>natężenie ruchu kolejowego .</w:t>
      </w:r>
      <w:r w:rsidR="00595A7E" w:rsidRPr="00ED28FC">
        <w:rPr>
          <w:rFonts w:ascii="Arial" w:hAnsi="Arial" w:cs="Arial"/>
          <w:sz w:val="22"/>
          <w:szCs w:val="22"/>
        </w:rPr>
        <w:t>………………</w:t>
      </w:r>
      <w:r w:rsidRPr="00ED28FC">
        <w:rPr>
          <w:rFonts w:ascii="Arial" w:hAnsi="Arial" w:cs="Arial"/>
          <w:sz w:val="22"/>
          <w:szCs w:val="22"/>
        </w:rPr>
        <w:t xml:space="preserve"> </w:t>
      </w:r>
      <w:r w:rsidR="00595A7E" w:rsidRPr="00ED28FC">
        <w:rPr>
          <w:rFonts w:ascii="Arial" w:hAnsi="Arial" w:cs="Arial"/>
          <w:sz w:val="22"/>
          <w:szCs w:val="22"/>
        </w:rPr>
        <w:t>44,5</w:t>
      </w:r>
    </w:p>
    <w:p w14:paraId="105E0DA5" w14:textId="77777777" w:rsidR="00D22A7F" w:rsidRPr="00ED28FC" w:rsidRDefault="00D22A7F" w:rsidP="00024635">
      <w:pPr>
        <w:pStyle w:val="ListParagraph"/>
        <w:spacing w:before="240" w:after="120"/>
        <w:ind w:left="0"/>
        <w:contextualSpacing w:val="0"/>
        <w:jc w:val="both"/>
        <w:rPr>
          <w:rFonts w:ascii="Arial" w:hAnsi="Arial" w:cs="Arial"/>
          <w:szCs w:val="24"/>
        </w:rPr>
      </w:pPr>
    </w:p>
    <w:p w14:paraId="033E2AB1" w14:textId="77777777" w:rsidR="00595A7E" w:rsidRPr="00ED28FC" w:rsidRDefault="00595A7E" w:rsidP="00293EE0">
      <w:pPr>
        <w:spacing w:line="276" w:lineRule="auto"/>
        <w:ind w:firstLine="708"/>
        <w:rPr>
          <w:rFonts w:ascii="Arial" w:hAnsi="Arial" w:cs="Arial"/>
          <w:sz w:val="22"/>
          <w:szCs w:val="22"/>
        </w:rPr>
      </w:pPr>
      <w:r w:rsidRPr="00ED28FC">
        <w:rPr>
          <w:rFonts w:ascii="Arial" w:hAnsi="Arial" w:cs="Arial"/>
          <w:sz w:val="22"/>
          <w:szCs w:val="22"/>
        </w:rPr>
        <w:t xml:space="preserve">l)  </w:t>
      </w:r>
      <w:r w:rsidRPr="00ED28FC">
        <w:rPr>
          <w:rFonts w:ascii="Arial" w:hAnsi="Arial" w:cs="Arial"/>
          <w:b/>
          <w:sz w:val="22"/>
          <w:szCs w:val="22"/>
        </w:rPr>
        <w:t>stan oświetlenia przejazdu</w:t>
      </w:r>
      <w:r w:rsidR="00F84AB3" w:rsidRPr="00ED28FC">
        <w:rPr>
          <w:rFonts w:ascii="Arial" w:hAnsi="Arial" w:cs="Arial"/>
          <w:b/>
          <w:sz w:val="22"/>
          <w:szCs w:val="22"/>
        </w:rPr>
        <w:t xml:space="preserve"> </w:t>
      </w:r>
      <w:r w:rsidRPr="00ED28FC">
        <w:rPr>
          <w:rFonts w:ascii="Arial" w:hAnsi="Arial" w:cs="Arial"/>
          <w:sz w:val="22"/>
          <w:szCs w:val="22"/>
        </w:rPr>
        <w:t xml:space="preserve">- </w:t>
      </w:r>
      <w:r w:rsidR="00402E7A" w:rsidRPr="00ED28FC">
        <w:rPr>
          <w:rFonts w:ascii="Arial" w:hAnsi="Arial" w:cs="Arial"/>
          <w:sz w:val="22"/>
          <w:szCs w:val="22"/>
        </w:rPr>
        <w:t>brak</w:t>
      </w:r>
    </w:p>
    <w:p w14:paraId="02F8812D" w14:textId="77777777" w:rsidR="0000357B" w:rsidRDefault="0000357B" w:rsidP="00BC7AFD">
      <w:pPr>
        <w:rPr>
          <w:rFonts w:ascii="Arial" w:hAnsi="Arial" w:cs="Arial"/>
          <w:color w:val="FF0000"/>
          <w:sz w:val="22"/>
          <w:szCs w:val="22"/>
          <w:highlight w:val="yellow"/>
        </w:rPr>
      </w:pPr>
    </w:p>
    <w:p w14:paraId="128049A9" w14:textId="767F64D8" w:rsidR="007C76E7" w:rsidRPr="00352921" w:rsidRDefault="007C76E7" w:rsidP="00352921">
      <w:pPr>
        <w:pStyle w:val="Heading3"/>
      </w:pPr>
      <w:bookmarkStart w:id="71" w:name="_Toc521641207"/>
      <w:r w:rsidRPr="00352921">
        <w:t>II.</w:t>
      </w:r>
      <w:r w:rsidR="007B1B63" w:rsidRPr="00352921">
        <w:t>1.6</w:t>
      </w:r>
      <w:r w:rsidR="008374DC">
        <w:t>.</w:t>
      </w:r>
      <w:r w:rsidR="008374DC">
        <w:tab/>
      </w:r>
      <w:r w:rsidRPr="00352921">
        <w:t>Opis urządzeń sterowania ruchem kolejowym i łączności:</w:t>
      </w:r>
      <w:bookmarkEnd w:id="71"/>
    </w:p>
    <w:p w14:paraId="5E96863F" w14:textId="77777777" w:rsidR="0000357B" w:rsidRPr="0000357B" w:rsidRDefault="0000357B" w:rsidP="00472359">
      <w:pPr>
        <w:spacing w:after="0" w:line="276" w:lineRule="auto"/>
        <w:ind w:left="680"/>
        <w:jc w:val="both"/>
        <w:rPr>
          <w:rFonts w:ascii="Arial" w:hAnsi="Arial" w:cs="Arial"/>
          <w:sz w:val="22"/>
          <w:szCs w:val="22"/>
        </w:rPr>
      </w:pPr>
      <w:r w:rsidRPr="0000357B">
        <w:rPr>
          <w:rFonts w:ascii="Arial" w:hAnsi="Arial" w:cs="Arial"/>
          <w:sz w:val="22"/>
          <w:szCs w:val="22"/>
        </w:rPr>
        <w:t xml:space="preserve">Brak urządzeń łączności. Przejazd kat. A z zawieszoną obsługą – w związku z planowaniem przekwalifikowania przejazdu do kat. B projekt techniczny przebudowy nie przewidywał </w:t>
      </w:r>
      <w:r w:rsidRPr="0000357B">
        <w:rPr>
          <w:rFonts w:ascii="Arial" w:hAnsi="Arial" w:cs="Arial"/>
          <w:sz w:val="22"/>
          <w:szCs w:val="22"/>
        </w:rPr>
        <w:lastRenderedPageBreak/>
        <w:t>instalacji urządzeń łączności – bez wpływu na przyczyny poważnego wypadku kolejowego.</w:t>
      </w:r>
      <w:r w:rsidRPr="0000357B">
        <w:rPr>
          <w:sz w:val="22"/>
          <w:szCs w:val="22"/>
        </w:rPr>
        <w:t xml:space="preserve"> </w:t>
      </w:r>
      <w:r w:rsidRPr="0000357B">
        <w:rPr>
          <w:rFonts w:ascii="Arial" w:hAnsi="Arial" w:cs="Arial"/>
          <w:sz w:val="22"/>
          <w:szCs w:val="22"/>
        </w:rPr>
        <w:t xml:space="preserve">W ramach przebudowy przejazdu wykonane zostały zgodnie z projektem wszystkie urządzenia konieczne do zapewnienia bezpiecznego ruchu pojazdów kolejowych i drogowych po oddaniu do eksploatacji zmodernizowanej linii kolejowej (s.s.p., mechanizmy napędowe, sygnalizacja świetlna, dźwiękowa, oświetlenie - cztery lampy, oznakowanie przejazdu od strony drogi). Zabudowane urządzenia nie zostały przejęte do eksploatacji przez zarządcę infrastruktury (wymagane wg. zapisów w umowie o realizację odbiory nie odbyły się jeszcze).  </w:t>
      </w:r>
    </w:p>
    <w:p w14:paraId="4FA8F765" w14:textId="77777777" w:rsidR="0000357B" w:rsidRDefault="0000357B" w:rsidP="00472359">
      <w:pPr>
        <w:spacing w:line="276" w:lineRule="auto"/>
        <w:ind w:left="1413" w:hanging="705"/>
        <w:jc w:val="both"/>
        <w:rPr>
          <w:rFonts w:ascii="Arial" w:hAnsi="Arial" w:cs="Arial"/>
        </w:rPr>
      </w:pPr>
    </w:p>
    <w:p w14:paraId="2027C385" w14:textId="5EFC7558" w:rsidR="0000357B" w:rsidRPr="00352921" w:rsidRDefault="0000357B" w:rsidP="00352921">
      <w:pPr>
        <w:pStyle w:val="Heading3"/>
      </w:pPr>
      <w:bookmarkStart w:id="72" w:name="_Toc521641208"/>
      <w:r w:rsidRPr="00352921">
        <w:t>II.1.7.</w:t>
      </w:r>
      <w:r w:rsidR="008374DC">
        <w:tab/>
      </w:r>
      <w:r w:rsidRPr="00352921">
        <w:t>Urządzenia sieci trakcyjnej:</w:t>
      </w:r>
      <w:bookmarkEnd w:id="72"/>
    </w:p>
    <w:p w14:paraId="30849963" w14:textId="37CD97BE" w:rsidR="0000357B" w:rsidRDefault="0000357B" w:rsidP="00472359">
      <w:pPr>
        <w:spacing w:after="0" w:line="276" w:lineRule="auto"/>
        <w:ind w:left="680"/>
        <w:jc w:val="both"/>
        <w:rPr>
          <w:rFonts w:ascii="Arial" w:hAnsi="Arial" w:cs="Arial"/>
        </w:rPr>
      </w:pPr>
      <w:r w:rsidRPr="0000357B">
        <w:rPr>
          <w:rFonts w:ascii="Arial" w:hAnsi="Arial" w:cs="Arial"/>
          <w:sz w:val="22"/>
          <w:szCs w:val="22"/>
        </w:rPr>
        <w:t>Linia nr 036 jednotorowa, niezelektryfikowana – bez wpływu na przyczyny poważnego wypadku kolejowego.</w:t>
      </w:r>
    </w:p>
    <w:p w14:paraId="69FD3D29" w14:textId="2672A930" w:rsidR="0000357B" w:rsidRPr="00352921" w:rsidRDefault="0000357B" w:rsidP="00352921">
      <w:pPr>
        <w:pStyle w:val="Heading3"/>
      </w:pPr>
      <w:bookmarkStart w:id="73" w:name="_Toc521641209"/>
      <w:r w:rsidRPr="00352921">
        <w:t>II.1.8.</w:t>
      </w:r>
      <w:r w:rsidR="008374DC">
        <w:tab/>
      </w:r>
      <w:r w:rsidRPr="00352921">
        <w:t>Prace wykonywane w miejscu wypadku albo w jego sąsiedztwie.</w:t>
      </w:r>
      <w:bookmarkEnd w:id="73"/>
    </w:p>
    <w:p w14:paraId="332031B3"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W miejscu wypadku prowadzono prac modernizacji linii kolejowej nr 36 Śniadowo – Łapy zostały omówione w punkcie III.4.</w:t>
      </w:r>
    </w:p>
    <w:p w14:paraId="751F77C4" w14:textId="740B50A7" w:rsidR="0000357B" w:rsidRPr="00352921" w:rsidRDefault="0000357B" w:rsidP="00352921">
      <w:pPr>
        <w:pStyle w:val="Heading3"/>
      </w:pPr>
      <w:bookmarkStart w:id="74" w:name="_Toc521641210"/>
      <w:r w:rsidRPr="00352921">
        <w:t>II.1.9.</w:t>
      </w:r>
      <w:r w:rsidR="008374DC">
        <w:tab/>
      </w:r>
      <w:r w:rsidRPr="00352921">
        <w:t>Urządzenia rejestrujące obraz i dźwięk w kabinie pojazdu trakcyjnego:</w:t>
      </w:r>
      <w:bookmarkEnd w:id="74"/>
    </w:p>
    <w:p w14:paraId="53428EF1"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Wózek motorowy DS10-02-221 nie był wyposażony w urządzenia rejestrujące obraz i dźwięk.</w:t>
      </w:r>
    </w:p>
    <w:p w14:paraId="3B728D64" w14:textId="0D187AF2" w:rsidR="0000357B" w:rsidRPr="00352921" w:rsidRDefault="0000357B" w:rsidP="00352921">
      <w:pPr>
        <w:pStyle w:val="Heading3"/>
      </w:pPr>
      <w:bookmarkStart w:id="75" w:name="_Toc521641211"/>
      <w:r w:rsidRPr="00352921">
        <w:t>II.1.10.</w:t>
      </w:r>
      <w:r w:rsidR="008374DC">
        <w:tab/>
      </w:r>
      <w:r w:rsidRPr="00352921">
        <w:t>Uruchomienie procedur powypadkowych i ich kolejne etapy realizacji.</w:t>
      </w:r>
      <w:bookmarkEnd w:id="75"/>
    </w:p>
    <w:p w14:paraId="216AE02F" w14:textId="77777777" w:rsidR="00ED28FC" w:rsidRDefault="00ED28FC" w:rsidP="00472359">
      <w:pPr>
        <w:spacing w:after="120" w:line="276" w:lineRule="auto"/>
        <w:ind w:left="709"/>
        <w:jc w:val="both"/>
        <w:rPr>
          <w:rFonts w:ascii="Arial" w:hAnsi="Arial" w:cs="Arial"/>
          <w:sz w:val="22"/>
          <w:szCs w:val="22"/>
        </w:rPr>
      </w:pPr>
    </w:p>
    <w:p w14:paraId="34A70700" w14:textId="11111C36" w:rsidR="0000357B" w:rsidRPr="0000357B" w:rsidRDefault="0000357B" w:rsidP="00472359">
      <w:pPr>
        <w:spacing w:after="120" w:line="276" w:lineRule="auto"/>
        <w:ind w:left="709"/>
        <w:jc w:val="both"/>
        <w:rPr>
          <w:rFonts w:ascii="Arial" w:hAnsi="Arial" w:cs="Arial"/>
          <w:sz w:val="22"/>
          <w:szCs w:val="22"/>
        </w:rPr>
      </w:pPr>
      <w:r w:rsidRPr="0000357B">
        <w:rPr>
          <w:rFonts w:ascii="Arial" w:hAnsi="Arial" w:cs="Arial"/>
          <w:sz w:val="22"/>
          <w:szCs w:val="22"/>
        </w:rPr>
        <w:t xml:space="preserve">Pierwsze zgłoszenie o zaistniałym na przejeździe kolejowo-drogowym w kilometrze 37,119 zdarzeniu wpłynęło w dniu 02.11.2017 r. o godzinie 18:48 od </w:t>
      </w:r>
      <w:r w:rsidR="00ED28FC">
        <w:rPr>
          <w:rFonts w:ascii="Arial" w:hAnsi="Arial" w:cs="Arial"/>
          <w:sz w:val="22"/>
          <w:szCs w:val="22"/>
        </w:rPr>
        <w:t>kierowcy</w:t>
      </w:r>
      <w:r w:rsidRPr="0000357B">
        <w:rPr>
          <w:rFonts w:ascii="Arial" w:hAnsi="Arial" w:cs="Arial"/>
          <w:sz w:val="22"/>
          <w:szCs w:val="22"/>
        </w:rPr>
        <w:t xml:space="preserve"> drezyny motorowej DS10-02-221 do  dyżurnego ruchu stacji Łapy.</w:t>
      </w:r>
      <w:r w:rsidRPr="0000357B">
        <w:rPr>
          <w:rFonts w:ascii="Arial" w:hAnsi="Arial" w:cs="Arial"/>
          <w:color w:val="FF0000"/>
          <w:sz w:val="22"/>
          <w:szCs w:val="22"/>
        </w:rPr>
        <w:t xml:space="preserve"> </w:t>
      </w:r>
      <w:r w:rsidRPr="0000357B">
        <w:rPr>
          <w:rFonts w:ascii="Arial" w:hAnsi="Arial" w:cs="Arial"/>
          <w:sz w:val="22"/>
          <w:szCs w:val="22"/>
        </w:rPr>
        <w:t xml:space="preserve">Służby ratunkowe powiadomił o godz. 18:50 </w:t>
      </w:r>
      <w:r w:rsidR="00ED28FC" w:rsidRPr="0000357B">
        <w:rPr>
          <w:rFonts w:ascii="Arial" w:hAnsi="Arial" w:cs="Arial"/>
          <w:sz w:val="22"/>
          <w:szCs w:val="22"/>
        </w:rPr>
        <w:t>dyżur</w:t>
      </w:r>
      <w:r w:rsidR="00ED28FC">
        <w:rPr>
          <w:rFonts w:ascii="Arial" w:hAnsi="Arial" w:cs="Arial"/>
          <w:sz w:val="22"/>
          <w:szCs w:val="22"/>
        </w:rPr>
        <w:t>ny ruchu</w:t>
      </w:r>
      <w:r w:rsidR="00ED28FC" w:rsidRPr="0000357B">
        <w:rPr>
          <w:rFonts w:ascii="Arial" w:hAnsi="Arial" w:cs="Arial"/>
          <w:sz w:val="22"/>
          <w:szCs w:val="22"/>
        </w:rPr>
        <w:t xml:space="preserve"> </w:t>
      </w:r>
      <w:r w:rsidRPr="0000357B">
        <w:rPr>
          <w:rFonts w:ascii="Arial" w:hAnsi="Arial" w:cs="Arial"/>
          <w:sz w:val="22"/>
          <w:szCs w:val="22"/>
        </w:rPr>
        <w:t xml:space="preserve">przejmujący </w:t>
      </w:r>
      <w:r w:rsidR="00ED28FC">
        <w:rPr>
          <w:rFonts w:ascii="Arial" w:hAnsi="Arial" w:cs="Arial"/>
          <w:sz w:val="22"/>
          <w:szCs w:val="22"/>
        </w:rPr>
        <w:t xml:space="preserve">zmianę roboczą </w:t>
      </w:r>
      <w:r w:rsidRPr="0000357B">
        <w:rPr>
          <w:rFonts w:ascii="Arial" w:hAnsi="Arial" w:cs="Arial"/>
          <w:sz w:val="22"/>
          <w:szCs w:val="22"/>
        </w:rPr>
        <w:t xml:space="preserve">na nastawni w Łapach. Następnie powiadomił </w:t>
      </w:r>
      <w:r w:rsidR="00ED28FC">
        <w:rPr>
          <w:rFonts w:ascii="Arial" w:hAnsi="Arial" w:cs="Arial"/>
          <w:sz w:val="22"/>
          <w:szCs w:val="22"/>
        </w:rPr>
        <w:t xml:space="preserve">on </w:t>
      </w:r>
      <w:r w:rsidRPr="0000357B">
        <w:rPr>
          <w:rFonts w:ascii="Arial" w:hAnsi="Arial" w:cs="Arial"/>
          <w:sz w:val="22"/>
          <w:szCs w:val="22"/>
        </w:rPr>
        <w:t>dyspozytora zakładowego PKP PLK S.A. IZ Białystok oraz zwierzchników służbowych.</w:t>
      </w:r>
    </w:p>
    <w:p w14:paraId="06C46465" w14:textId="77777777" w:rsidR="0000357B" w:rsidRPr="00DD57F2" w:rsidRDefault="0000357B" w:rsidP="0000357B">
      <w:pPr>
        <w:tabs>
          <w:tab w:val="left" w:pos="400"/>
        </w:tabs>
        <w:spacing w:after="0"/>
        <w:jc w:val="both"/>
        <w:rPr>
          <w:rFonts w:ascii="Times New Roman" w:hAnsi="Times New Roman"/>
          <w:spacing w:val="-2"/>
          <w:szCs w:val="24"/>
        </w:rPr>
      </w:pPr>
    </w:p>
    <w:p w14:paraId="7E3CF956" w14:textId="467D9E78" w:rsidR="0000357B" w:rsidRDefault="0000357B" w:rsidP="00472359">
      <w:pPr>
        <w:pStyle w:val="Heading3"/>
        <w:rPr>
          <w:szCs w:val="22"/>
        </w:rPr>
      </w:pPr>
      <w:bookmarkStart w:id="76" w:name="_Toc521641212"/>
      <w:r w:rsidRPr="00352921">
        <w:t>II.1.11.</w:t>
      </w:r>
      <w:r w:rsidR="008374DC">
        <w:tab/>
      </w:r>
      <w:r w:rsidRPr="00352921">
        <w:t>Opis działań ratowniczych wykonywanych przez wyspecjalizowane jednostki kolejowych</w:t>
      </w:r>
      <w:bookmarkEnd w:id="76"/>
      <w:r>
        <w:rPr>
          <w:szCs w:val="22"/>
        </w:rPr>
        <w:t xml:space="preserve"> </w:t>
      </w:r>
      <w:r w:rsidRPr="0000357B">
        <w:rPr>
          <w:szCs w:val="22"/>
        </w:rPr>
        <w:t xml:space="preserve">publicznych służb ratunkowych, Policji oraz służb </w:t>
      </w:r>
      <w:r>
        <w:rPr>
          <w:szCs w:val="22"/>
        </w:rPr>
        <w:t xml:space="preserve">medycznych, kolejne etapy akcji </w:t>
      </w:r>
      <w:r w:rsidRPr="0000357B">
        <w:rPr>
          <w:szCs w:val="22"/>
        </w:rPr>
        <w:t>ratunkowej.</w:t>
      </w:r>
    </w:p>
    <w:p w14:paraId="58740628" w14:textId="77777777" w:rsidR="00ED28FC" w:rsidRPr="00ED28FC" w:rsidRDefault="00ED28FC" w:rsidP="00ED28FC"/>
    <w:p w14:paraId="04364A96"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O zaistnieniu poważnego wypadku zostały powiadomione następujące służby i instytucje które rozpoczęły prowadzenie akcji ratowniczej:</w:t>
      </w:r>
    </w:p>
    <w:p w14:paraId="31D8172A"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Państwowa Straż Pożarna w Zambrowie (praca od godz. 18:51 do godz. 23:04</w:t>
      </w:r>
      <w:r w:rsidRPr="0000357B">
        <w:rPr>
          <w:rFonts w:ascii="Arial" w:hAnsi="Arial" w:cs="Arial"/>
          <w:sz w:val="22"/>
          <w:szCs w:val="22"/>
        </w:rPr>
        <w:br/>
        <w:t xml:space="preserve">    dnia 02.11.2017r.)</w:t>
      </w:r>
    </w:p>
    <w:p w14:paraId="49FD625A"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Komenda Powiatowa Policji w Zambrowie (praca od godz. 18:50 dnia 02.11.2017r.</w:t>
      </w:r>
      <w:r w:rsidRPr="0000357B">
        <w:rPr>
          <w:rFonts w:ascii="Arial" w:hAnsi="Arial" w:cs="Arial"/>
          <w:sz w:val="22"/>
          <w:szCs w:val="22"/>
        </w:rPr>
        <w:br/>
        <w:t xml:space="preserve">    do godz. 0:28 dnia 03.11.2017r.)</w:t>
      </w:r>
    </w:p>
    <w:p w14:paraId="18B2E419"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Pogotowie Ratunkowe z Zambrowa, (praca od godz. 18:50 do godz. 20:05</w:t>
      </w:r>
      <w:r w:rsidRPr="0000357B">
        <w:rPr>
          <w:rFonts w:ascii="Arial" w:hAnsi="Arial" w:cs="Arial"/>
          <w:sz w:val="22"/>
          <w:szCs w:val="22"/>
        </w:rPr>
        <w:br/>
        <w:t xml:space="preserve">    dnia 02.11.2017r.)</w:t>
      </w:r>
    </w:p>
    <w:p w14:paraId="21E55EE9"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xml:space="preserve">-   Komenda Straży Ochrony Kolei w Białymstoku, (praca od godz. 19:15 do godz. 23:10 dnia </w:t>
      </w:r>
      <w:r w:rsidRPr="0000357B">
        <w:rPr>
          <w:rFonts w:ascii="Arial" w:hAnsi="Arial" w:cs="Arial"/>
          <w:sz w:val="22"/>
          <w:szCs w:val="22"/>
        </w:rPr>
        <w:br/>
        <w:t xml:space="preserve">    03.11.2017r.)</w:t>
      </w:r>
    </w:p>
    <w:p w14:paraId="7776E396"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Prokuratur Rejonowy przybył na miejsce zdarzenia o godz. 19:15</w:t>
      </w:r>
    </w:p>
    <w:p w14:paraId="2705F49E"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   zarządca infrastruktury: PKP PLK S.A. - IZ Białystok</w:t>
      </w:r>
      <w:r w:rsidRPr="0000357B">
        <w:rPr>
          <w:sz w:val="22"/>
          <w:szCs w:val="22"/>
        </w:rPr>
        <w:t xml:space="preserve"> </w:t>
      </w:r>
      <w:r w:rsidRPr="0000357B">
        <w:rPr>
          <w:rFonts w:ascii="Arial" w:hAnsi="Arial" w:cs="Arial"/>
          <w:sz w:val="22"/>
          <w:szCs w:val="22"/>
        </w:rPr>
        <w:t>przybył na miejsce zdarzenia</w:t>
      </w:r>
      <w:r w:rsidRPr="0000357B">
        <w:rPr>
          <w:rFonts w:ascii="Arial" w:hAnsi="Arial" w:cs="Arial"/>
          <w:sz w:val="22"/>
          <w:szCs w:val="22"/>
        </w:rPr>
        <w:br/>
        <w:t xml:space="preserve">    o godz. 20:10</w:t>
      </w:r>
    </w:p>
    <w:p w14:paraId="2A862672"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lastRenderedPageBreak/>
        <w:t>W celu wstawienia wykolejonej jedną osią drezyny motorowej DS10-02-221 zarządca infrastruktury dał o godz. 20:09 polecenie wyjazdu na miejsce zdarzenia brygady awaryjnej i pojazdu dwudrożnego UNI Roller ze stacji Białystok. Wyjazd brygady z Białegostoku o godz. 21:09; przyjazd na miejsce zdarzenia o godz. 22:20. Drezynę motorową wkolejono o godz. 22:50. Drezyna motorowa odjechała z miejsca zdarzenia o godz. 22:50.</w:t>
      </w:r>
    </w:p>
    <w:p w14:paraId="777D9D1B"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Czas trwania akcji ratowniczej:</w:t>
      </w:r>
    </w:p>
    <w:p w14:paraId="29010FC5"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Akcja ratownicza rozpoczęła się dnia 02.11.2017 r. o godzinie 18:50.</w:t>
      </w:r>
      <w:r w:rsidRPr="0000357B">
        <w:rPr>
          <w:rFonts w:ascii="Arial" w:hAnsi="Arial" w:cs="Arial"/>
          <w:sz w:val="22"/>
          <w:szCs w:val="22"/>
        </w:rPr>
        <w:br/>
        <w:t>Akcja ratownicza zakończyła się dnia 03.11.2017 r. o godzinie 2:00</w:t>
      </w:r>
    </w:p>
    <w:p w14:paraId="28C6AEE4" w14:textId="77777777" w:rsidR="0000357B" w:rsidRPr="0000357B" w:rsidRDefault="0000357B" w:rsidP="0000357B">
      <w:pPr>
        <w:ind w:left="709"/>
        <w:rPr>
          <w:rFonts w:ascii="Arial" w:hAnsi="Arial" w:cs="Arial"/>
          <w:sz w:val="22"/>
          <w:szCs w:val="22"/>
        </w:rPr>
      </w:pPr>
      <w:r w:rsidRPr="0000357B">
        <w:rPr>
          <w:rFonts w:ascii="Arial" w:hAnsi="Arial" w:cs="Arial"/>
          <w:sz w:val="22"/>
          <w:szCs w:val="22"/>
        </w:rPr>
        <w:t>Do sposobu prowadzenia akcji ratunkowej Komisja zastrzeżeń nie ma.</w:t>
      </w:r>
    </w:p>
    <w:p w14:paraId="69302EC0" w14:textId="77777777" w:rsidR="0000357B" w:rsidRDefault="0000357B" w:rsidP="0000357B">
      <w:pPr>
        <w:rPr>
          <w:rFonts w:ascii="Arial" w:hAnsi="Arial" w:cs="Arial"/>
        </w:rPr>
      </w:pPr>
    </w:p>
    <w:p w14:paraId="787E785A" w14:textId="59FF07E4" w:rsidR="00EC523C" w:rsidRPr="00511817" w:rsidRDefault="00C11317" w:rsidP="00E964E6">
      <w:pPr>
        <w:pStyle w:val="Heading2"/>
      </w:pPr>
      <w:bookmarkStart w:id="77" w:name="_Toc521641213"/>
      <w:r>
        <w:t>II.2</w:t>
      </w:r>
      <w:r w:rsidR="00E964E6">
        <w:t>.</w:t>
      </w:r>
      <w:r w:rsidR="00EC523C" w:rsidRPr="00511817">
        <w:tab/>
        <w:t>Ofiary śmiertelne, ranni i straty.</w:t>
      </w:r>
      <w:bookmarkEnd w:id="77"/>
    </w:p>
    <w:p w14:paraId="7B5B5FBD" w14:textId="39CCB85B" w:rsidR="00714512" w:rsidRPr="00714512" w:rsidRDefault="00C11317" w:rsidP="00714512">
      <w:pPr>
        <w:pStyle w:val="Heading3"/>
      </w:pPr>
      <w:bookmarkStart w:id="78" w:name="_Toc521641214"/>
      <w:r w:rsidRPr="00352921">
        <w:t>II.2.1</w:t>
      </w:r>
      <w:r w:rsidR="00E964E6">
        <w:t>.</w:t>
      </w:r>
      <w:r w:rsidR="00E964E6">
        <w:tab/>
      </w:r>
      <w:r w:rsidR="00EC523C" w:rsidRPr="00352921">
        <w:t xml:space="preserve">Poszkodowani w </w:t>
      </w:r>
      <w:r w:rsidR="00DB67B8" w:rsidRPr="00352921">
        <w:t xml:space="preserve">poważnym </w:t>
      </w:r>
      <w:r w:rsidR="00EC523C" w:rsidRPr="00352921">
        <w:t xml:space="preserve">wypadku pasażerowie i osoby trzecie, personel kolejowy </w:t>
      </w:r>
      <w:r w:rsidR="00EC523C" w:rsidRPr="00511817">
        <w:rPr>
          <w:szCs w:val="22"/>
        </w:rPr>
        <w:t>łącznie</w:t>
      </w:r>
      <w:r w:rsidR="00DB67B8" w:rsidRPr="00511817">
        <w:rPr>
          <w:szCs w:val="22"/>
        </w:rPr>
        <w:t xml:space="preserve"> </w:t>
      </w:r>
      <w:r w:rsidR="00EC523C" w:rsidRPr="00511817">
        <w:rPr>
          <w:szCs w:val="22"/>
        </w:rPr>
        <w:t>z podwykonawcami.</w:t>
      </w:r>
      <w:bookmarkEnd w:id="78"/>
    </w:p>
    <w:p w14:paraId="647F28D9" w14:textId="7B74BCE8" w:rsidR="00EC523C" w:rsidRDefault="00EC523C" w:rsidP="00714512">
      <w:pPr>
        <w:spacing w:before="240" w:after="120"/>
        <w:ind w:left="709"/>
        <w:rPr>
          <w:rFonts w:ascii="Arial" w:hAnsi="Arial" w:cs="Arial"/>
          <w:sz w:val="22"/>
          <w:szCs w:val="22"/>
        </w:rPr>
      </w:pPr>
      <w:r w:rsidRPr="00511817">
        <w:rPr>
          <w:rFonts w:ascii="Arial" w:hAnsi="Arial" w:cs="Arial"/>
          <w:sz w:val="22"/>
          <w:szCs w:val="22"/>
        </w:rPr>
        <w:t>Liczba osób poszkodowanych w wypadku</w:t>
      </w:r>
    </w:p>
    <w:tbl>
      <w:tblPr>
        <w:tblW w:w="9044" w:type="dxa"/>
        <w:tblInd w:w="71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3561"/>
        <w:gridCol w:w="1778"/>
        <w:gridCol w:w="1749"/>
        <w:gridCol w:w="1956"/>
      </w:tblGrid>
      <w:tr w:rsidR="003135DD" w:rsidRPr="00511817" w14:paraId="7C8C1C32" w14:textId="77777777" w:rsidTr="00F639AA">
        <w:trPr>
          <w:trHeight w:val="1019"/>
        </w:trPr>
        <w:tc>
          <w:tcPr>
            <w:tcW w:w="3561"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74BFFADD" w14:textId="77777777" w:rsidR="00834D6B" w:rsidRPr="00616E06" w:rsidRDefault="00834D6B" w:rsidP="00834D6B">
            <w:pPr>
              <w:spacing w:after="0"/>
              <w:jc w:val="center"/>
              <w:rPr>
                <w:rFonts w:ascii="Arial" w:hAnsi="Arial" w:cs="Arial"/>
                <w:b/>
                <w:sz w:val="22"/>
                <w:szCs w:val="22"/>
              </w:rPr>
            </w:pPr>
            <w:r w:rsidRPr="00616E06">
              <w:rPr>
                <w:rFonts w:ascii="Arial" w:hAnsi="Arial" w:cs="Arial"/>
                <w:b/>
                <w:sz w:val="22"/>
                <w:szCs w:val="22"/>
              </w:rPr>
              <w:t>Kategoria</w:t>
            </w:r>
          </w:p>
          <w:p w14:paraId="0407EA46" w14:textId="77777777" w:rsidR="00991635" w:rsidRPr="00616E06" w:rsidRDefault="00834D6B" w:rsidP="00834D6B">
            <w:pPr>
              <w:spacing w:after="0" w:line="276" w:lineRule="auto"/>
              <w:jc w:val="center"/>
              <w:rPr>
                <w:rFonts w:ascii="Arial" w:hAnsi="Arial" w:cs="Arial"/>
                <w:b/>
                <w:sz w:val="22"/>
                <w:szCs w:val="22"/>
              </w:rPr>
            </w:pPr>
            <w:r w:rsidRPr="00616E06">
              <w:rPr>
                <w:rFonts w:ascii="Arial" w:hAnsi="Arial" w:cs="Arial"/>
                <w:b/>
                <w:sz w:val="22"/>
                <w:szCs w:val="22"/>
              </w:rPr>
              <w:t xml:space="preserve">poszkodowanych </w:t>
            </w:r>
          </w:p>
        </w:tc>
        <w:tc>
          <w:tcPr>
            <w:tcW w:w="1778" w:type="dxa"/>
            <w:tcBorders>
              <w:top w:val="single" w:sz="18" w:space="0" w:color="auto"/>
              <w:left w:val="single" w:sz="18" w:space="0" w:color="auto"/>
              <w:bottom w:val="single" w:sz="18" w:space="0" w:color="auto"/>
              <w:right w:val="single" w:sz="4" w:space="0" w:color="auto"/>
            </w:tcBorders>
            <w:shd w:val="clear" w:color="auto" w:fill="FFFFFF" w:themeFill="background1"/>
            <w:vAlign w:val="center"/>
          </w:tcPr>
          <w:p w14:paraId="3EB327D1" w14:textId="77777777" w:rsidR="00991635" w:rsidRPr="00616E06" w:rsidRDefault="00834D6B" w:rsidP="00CD61C7">
            <w:pPr>
              <w:spacing w:after="0"/>
              <w:jc w:val="center"/>
              <w:rPr>
                <w:rFonts w:ascii="Arial" w:hAnsi="Arial" w:cs="Arial"/>
                <w:b/>
                <w:sz w:val="22"/>
                <w:szCs w:val="22"/>
              </w:rPr>
            </w:pPr>
            <w:r w:rsidRPr="00616E06">
              <w:rPr>
                <w:rFonts w:ascii="Arial" w:hAnsi="Arial" w:cs="Arial"/>
                <w:b/>
                <w:sz w:val="22"/>
                <w:szCs w:val="22"/>
              </w:rPr>
              <w:t>Zabitych</w:t>
            </w:r>
          </w:p>
        </w:tc>
        <w:tc>
          <w:tcPr>
            <w:tcW w:w="1749" w:type="dxa"/>
            <w:tcBorders>
              <w:top w:val="single" w:sz="18" w:space="0" w:color="auto"/>
              <w:left w:val="single" w:sz="4" w:space="0" w:color="auto"/>
              <w:bottom w:val="single" w:sz="18" w:space="0" w:color="auto"/>
              <w:right w:val="single" w:sz="4" w:space="0" w:color="auto"/>
            </w:tcBorders>
            <w:shd w:val="clear" w:color="auto" w:fill="FFFFFF" w:themeFill="background1"/>
            <w:vAlign w:val="center"/>
          </w:tcPr>
          <w:p w14:paraId="7A0B5317" w14:textId="77777777" w:rsidR="00991635" w:rsidRPr="00616E06" w:rsidRDefault="00834D6B" w:rsidP="00CD61C7">
            <w:pPr>
              <w:spacing w:after="0"/>
              <w:jc w:val="center"/>
              <w:rPr>
                <w:rFonts w:ascii="Arial" w:hAnsi="Arial" w:cs="Arial"/>
                <w:b/>
                <w:sz w:val="22"/>
                <w:szCs w:val="22"/>
              </w:rPr>
            </w:pPr>
            <w:r w:rsidRPr="00616E06">
              <w:rPr>
                <w:rFonts w:ascii="Arial" w:hAnsi="Arial" w:cs="Arial"/>
                <w:b/>
                <w:sz w:val="22"/>
                <w:szCs w:val="22"/>
              </w:rPr>
              <w:t>Ciężko rannych</w:t>
            </w:r>
          </w:p>
        </w:tc>
        <w:tc>
          <w:tcPr>
            <w:tcW w:w="1956" w:type="dxa"/>
            <w:tcBorders>
              <w:top w:val="single" w:sz="18" w:space="0" w:color="auto"/>
              <w:left w:val="single" w:sz="4" w:space="0" w:color="auto"/>
              <w:bottom w:val="single" w:sz="18" w:space="0" w:color="auto"/>
              <w:right w:val="single" w:sz="18" w:space="0" w:color="auto"/>
            </w:tcBorders>
            <w:shd w:val="clear" w:color="auto" w:fill="FFFFFF" w:themeFill="background1"/>
            <w:vAlign w:val="center"/>
          </w:tcPr>
          <w:p w14:paraId="1F7F9537" w14:textId="77777777" w:rsidR="00991635" w:rsidRPr="00456C10" w:rsidRDefault="00991635" w:rsidP="00CD61C7">
            <w:pPr>
              <w:spacing w:after="0"/>
              <w:ind w:left="-54" w:right="-52"/>
              <w:jc w:val="center"/>
              <w:rPr>
                <w:rFonts w:ascii="Arial" w:hAnsi="Arial" w:cs="Arial"/>
                <w:b/>
                <w:sz w:val="20"/>
                <w:szCs w:val="20"/>
              </w:rPr>
            </w:pPr>
            <w:r w:rsidRPr="00456C10">
              <w:rPr>
                <w:rFonts w:ascii="Arial" w:hAnsi="Arial" w:cs="Arial"/>
                <w:b/>
                <w:sz w:val="20"/>
                <w:szCs w:val="20"/>
              </w:rPr>
              <w:t>Pomoc ambulatoryjna lub pobyt w szpitalu     do 24 h.</w:t>
            </w:r>
          </w:p>
        </w:tc>
      </w:tr>
      <w:tr w:rsidR="003135DD" w:rsidRPr="00511817" w14:paraId="0D0AF129" w14:textId="77777777" w:rsidTr="00F639AA">
        <w:trPr>
          <w:trHeight w:val="533"/>
        </w:trPr>
        <w:tc>
          <w:tcPr>
            <w:tcW w:w="3561" w:type="dxa"/>
            <w:tcBorders>
              <w:top w:val="single" w:sz="18" w:space="0" w:color="auto"/>
              <w:left w:val="single" w:sz="18" w:space="0" w:color="auto"/>
              <w:bottom w:val="single" w:sz="4" w:space="0" w:color="auto"/>
              <w:right w:val="single" w:sz="18" w:space="0" w:color="auto"/>
            </w:tcBorders>
            <w:vAlign w:val="center"/>
          </w:tcPr>
          <w:p w14:paraId="2622935E" w14:textId="77777777" w:rsidR="00991635" w:rsidRPr="00511817" w:rsidRDefault="00991635" w:rsidP="00CD61C7">
            <w:pPr>
              <w:spacing w:after="0"/>
              <w:ind w:left="65"/>
              <w:rPr>
                <w:rFonts w:ascii="Arial" w:hAnsi="Arial" w:cs="Arial"/>
                <w:sz w:val="22"/>
                <w:szCs w:val="22"/>
              </w:rPr>
            </w:pPr>
            <w:r w:rsidRPr="00511817">
              <w:rPr>
                <w:rFonts w:ascii="Arial" w:hAnsi="Arial" w:cs="Arial"/>
                <w:sz w:val="22"/>
                <w:szCs w:val="22"/>
              </w:rPr>
              <w:t>pasażerowie………………….…</w:t>
            </w:r>
            <w:r w:rsidR="00F639AA" w:rsidRPr="00511817">
              <w:rPr>
                <w:rFonts w:ascii="Arial" w:hAnsi="Arial" w:cs="Arial"/>
                <w:sz w:val="22"/>
                <w:szCs w:val="22"/>
              </w:rPr>
              <w:t>…</w:t>
            </w:r>
          </w:p>
        </w:tc>
        <w:tc>
          <w:tcPr>
            <w:tcW w:w="1778" w:type="dxa"/>
            <w:tcBorders>
              <w:top w:val="single" w:sz="18" w:space="0" w:color="auto"/>
              <w:left w:val="single" w:sz="18" w:space="0" w:color="auto"/>
              <w:bottom w:val="single" w:sz="4" w:space="0" w:color="auto"/>
              <w:right w:val="single" w:sz="4" w:space="0" w:color="auto"/>
            </w:tcBorders>
            <w:vAlign w:val="center"/>
          </w:tcPr>
          <w:p w14:paraId="177C3187" w14:textId="77777777" w:rsidR="00991635" w:rsidRPr="00511817" w:rsidRDefault="00991635" w:rsidP="00CD61C7">
            <w:pPr>
              <w:spacing w:after="0"/>
              <w:ind w:left="-101" w:right="-101"/>
              <w:jc w:val="center"/>
              <w:rPr>
                <w:rFonts w:ascii="Arial" w:hAnsi="Arial" w:cs="Arial"/>
                <w:sz w:val="22"/>
                <w:szCs w:val="22"/>
              </w:rPr>
            </w:pPr>
            <w:r w:rsidRPr="00511817">
              <w:rPr>
                <w:rFonts w:ascii="Arial" w:hAnsi="Arial" w:cs="Arial"/>
                <w:sz w:val="22"/>
                <w:szCs w:val="22"/>
              </w:rPr>
              <w:t>nie było</w:t>
            </w:r>
          </w:p>
        </w:tc>
        <w:tc>
          <w:tcPr>
            <w:tcW w:w="1749" w:type="dxa"/>
            <w:tcBorders>
              <w:top w:val="single" w:sz="18" w:space="0" w:color="auto"/>
              <w:left w:val="single" w:sz="4" w:space="0" w:color="auto"/>
              <w:bottom w:val="single" w:sz="4" w:space="0" w:color="auto"/>
              <w:right w:val="single" w:sz="4" w:space="0" w:color="auto"/>
            </w:tcBorders>
            <w:vAlign w:val="center"/>
          </w:tcPr>
          <w:p w14:paraId="1284BA3F" w14:textId="77777777" w:rsidR="00991635" w:rsidRPr="00511817" w:rsidRDefault="00991635" w:rsidP="00CD61C7">
            <w:pPr>
              <w:spacing w:after="0"/>
              <w:ind w:left="-87" w:right="-101"/>
              <w:jc w:val="center"/>
              <w:rPr>
                <w:rFonts w:ascii="Arial" w:hAnsi="Arial" w:cs="Arial"/>
                <w:sz w:val="22"/>
                <w:szCs w:val="22"/>
              </w:rPr>
            </w:pPr>
            <w:r w:rsidRPr="00511817">
              <w:rPr>
                <w:rFonts w:ascii="Arial" w:hAnsi="Arial" w:cs="Arial"/>
                <w:sz w:val="22"/>
                <w:szCs w:val="22"/>
              </w:rPr>
              <w:t>nie było</w:t>
            </w:r>
          </w:p>
        </w:tc>
        <w:tc>
          <w:tcPr>
            <w:tcW w:w="1956" w:type="dxa"/>
            <w:tcBorders>
              <w:top w:val="single" w:sz="18" w:space="0" w:color="auto"/>
              <w:left w:val="single" w:sz="4" w:space="0" w:color="auto"/>
              <w:bottom w:val="single" w:sz="4" w:space="0" w:color="auto"/>
              <w:right w:val="single" w:sz="18" w:space="0" w:color="auto"/>
            </w:tcBorders>
            <w:vAlign w:val="center"/>
          </w:tcPr>
          <w:p w14:paraId="08E9D131" w14:textId="77777777" w:rsidR="00991635" w:rsidRPr="00511817" w:rsidRDefault="00991635" w:rsidP="00CD61C7">
            <w:pPr>
              <w:spacing w:after="0"/>
              <w:ind w:left="-85" w:right="-79"/>
              <w:jc w:val="center"/>
              <w:rPr>
                <w:rFonts w:ascii="Arial" w:hAnsi="Arial" w:cs="Arial"/>
                <w:sz w:val="22"/>
                <w:szCs w:val="22"/>
              </w:rPr>
            </w:pPr>
            <w:r w:rsidRPr="00511817">
              <w:rPr>
                <w:rFonts w:ascii="Arial" w:hAnsi="Arial" w:cs="Arial"/>
                <w:sz w:val="22"/>
                <w:szCs w:val="22"/>
              </w:rPr>
              <w:t>nie było</w:t>
            </w:r>
          </w:p>
        </w:tc>
      </w:tr>
      <w:tr w:rsidR="003135DD" w:rsidRPr="00511817" w14:paraId="44B3F268" w14:textId="77777777" w:rsidTr="00F639AA">
        <w:trPr>
          <w:trHeight w:val="533"/>
        </w:trPr>
        <w:tc>
          <w:tcPr>
            <w:tcW w:w="3561" w:type="dxa"/>
            <w:tcBorders>
              <w:top w:val="single" w:sz="4" w:space="0" w:color="auto"/>
              <w:left w:val="single" w:sz="18" w:space="0" w:color="auto"/>
              <w:bottom w:val="single" w:sz="4" w:space="0" w:color="auto"/>
              <w:right w:val="single" w:sz="18" w:space="0" w:color="auto"/>
            </w:tcBorders>
            <w:vAlign w:val="center"/>
          </w:tcPr>
          <w:p w14:paraId="77D279BF" w14:textId="77777777" w:rsidR="00991635" w:rsidRPr="00456C10" w:rsidRDefault="00991635" w:rsidP="00CD61C7">
            <w:pPr>
              <w:spacing w:after="0"/>
              <w:ind w:left="65"/>
              <w:rPr>
                <w:rFonts w:ascii="Arial" w:hAnsi="Arial" w:cs="Arial"/>
                <w:sz w:val="22"/>
                <w:szCs w:val="22"/>
              </w:rPr>
            </w:pPr>
            <w:r w:rsidRPr="00456C10">
              <w:rPr>
                <w:rFonts w:ascii="Arial" w:hAnsi="Arial" w:cs="Arial"/>
                <w:sz w:val="22"/>
                <w:szCs w:val="22"/>
              </w:rPr>
              <w:t xml:space="preserve">pracownicy łącznie </w:t>
            </w:r>
            <w:r w:rsidR="00190C1C" w:rsidRPr="00456C10">
              <w:rPr>
                <w:rFonts w:ascii="Arial" w:hAnsi="Arial" w:cs="Arial"/>
                <w:sz w:val="22"/>
                <w:szCs w:val="22"/>
              </w:rPr>
              <w:br/>
            </w:r>
            <w:r w:rsidRPr="00456C10">
              <w:rPr>
                <w:rFonts w:ascii="Arial" w:hAnsi="Arial" w:cs="Arial"/>
                <w:sz w:val="22"/>
                <w:szCs w:val="22"/>
              </w:rPr>
              <w:t>z pracownikami podwykonawców</w:t>
            </w:r>
            <w:r w:rsidR="00834D6B" w:rsidRPr="00456C10">
              <w:rPr>
                <w:rFonts w:ascii="Arial" w:hAnsi="Arial" w:cs="Arial"/>
                <w:sz w:val="22"/>
                <w:szCs w:val="22"/>
              </w:rPr>
              <w:t xml:space="preserve"> </w:t>
            </w:r>
          </w:p>
        </w:tc>
        <w:tc>
          <w:tcPr>
            <w:tcW w:w="1778" w:type="dxa"/>
            <w:tcBorders>
              <w:top w:val="single" w:sz="4" w:space="0" w:color="auto"/>
              <w:left w:val="single" w:sz="18" w:space="0" w:color="auto"/>
              <w:bottom w:val="single" w:sz="4" w:space="0" w:color="auto"/>
              <w:right w:val="single" w:sz="4" w:space="0" w:color="auto"/>
            </w:tcBorders>
            <w:vAlign w:val="center"/>
          </w:tcPr>
          <w:p w14:paraId="60959C01" w14:textId="77777777" w:rsidR="00991635" w:rsidRPr="00456C10" w:rsidRDefault="00991635" w:rsidP="00CD61C7">
            <w:pPr>
              <w:spacing w:after="0"/>
              <w:ind w:left="-101" w:right="-101"/>
              <w:jc w:val="center"/>
              <w:rPr>
                <w:rFonts w:ascii="Arial" w:hAnsi="Arial" w:cs="Arial"/>
                <w:sz w:val="22"/>
                <w:szCs w:val="22"/>
              </w:rPr>
            </w:pPr>
            <w:r w:rsidRPr="00456C10">
              <w:rPr>
                <w:rFonts w:ascii="Arial" w:hAnsi="Arial" w:cs="Arial"/>
                <w:sz w:val="22"/>
                <w:szCs w:val="22"/>
              </w:rPr>
              <w:t>nie było</w:t>
            </w:r>
          </w:p>
        </w:tc>
        <w:tc>
          <w:tcPr>
            <w:tcW w:w="1749" w:type="dxa"/>
            <w:tcBorders>
              <w:top w:val="single" w:sz="4" w:space="0" w:color="auto"/>
              <w:left w:val="single" w:sz="4" w:space="0" w:color="auto"/>
              <w:bottom w:val="single" w:sz="4" w:space="0" w:color="auto"/>
              <w:right w:val="single" w:sz="4" w:space="0" w:color="auto"/>
            </w:tcBorders>
            <w:vAlign w:val="center"/>
          </w:tcPr>
          <w:p w14:paraId="668EC9DF" w14:textId="77777777" w:rsidR="00991635" w:rsidRPr="00456C10" w:rsidRDefault="00991635" w:rsidP="00CD61C7">
            <w:pPr>
              <w:spacing w:after="0"/>
              <w:ind w:left="-87" w:right="-101"/>
              <w:jc w:val="center"/>
              <w:rPr>
                <w:rFonts w:ascii="Arial" w:hAnsi="Arial" w:cs="Arial"/>
                <w:sz w:val="22"/>
                <w:szCs w:val="22"/>
              </w:rPr>
            </w:pPr>
            <w:r w:rsidRPr="00456C10">
              <w:rPr>
                <w:rFonts w:ascii="Arial" w:hAnsi="Arial" w:cs="Arial"/>
                <w:sz w:val="22"/>
                <w:szCs w:val="22"/>
              </w:rPr>
              <w:t>nie było</w:t>
            </w:r>
          </w:p>
        </w:tc>
        <w:tc>
          <w:tcPr>
            <w:tcW w:w="1956" w:type="dxa"/>
            <w:tcBorders>
              <w:top w:val="single" w:sz="4" w:space="0" w:color="auto"/>
              <w:left w:val="single" w:sz="4" w:space="0" w:color="auto"/>
              <w:bottom w:val="single" w:sz="4" w:space="0" w:color="auto"/>
              <w:right w:val="single" w:sz="18" w:space="0" w:color="auto"/>
            </w:tcBorders>
            <w:vAlign w:val="center"/>
          </w:tcPr>
          <w:p w14:paraId="0EE3655A" w14:textId="77777777" w:rsidR="00991635" w:rsidRPr="00456C10" w:rsidRDefault="00991635" w:rsidP="00CD61C7">
            <w:pPr>
              <w:spacing w:after="0"/>
              <w:ind w:left="-85" w:right="-79"/>
              <w:jc w:val="center"/>
              <w:rPr>
                <w:rFonts w:ascii="Arial" w:hAnsi="Arial" w:cs="Arial"/>
                <w:sz w:val="22"/>
                <w:szCs w:val="22"/>
              </w:rPr>
            </w:pPr>
            <w:r w:rsidRPr="00456C10">
              <w:rPr>
                <w:rFonts w:ascii="Arial" w:hAnsi="Arial" w:cs="Arial"/>
                <w:sz w:val="22"/>
                <w:szCs w:val="22"/>
              </w:rPr>
              <w:t>nie było</w:t>
            </w:r>
          </w:p>
        </w:tc>
      </w:tr>
      <w:tr w:rsidR="003135DD" w:rsidRPr="00511817" w14:paraId="28D86912" w14:textId="77777777" w:rsidTr="00F639AA">
        <w:trPr>
          <w:trHeight w:val="533"/>
        </w:trPr>
        <w:tc>
          <w:tcPr>
            <w:tcW w:w="3561" w:type="dxa"/>
            <w:tcBorders>
              <w:top w:val="single" w:sz="4" w:space="0" w:color="auto"/>
              <w:left w:val="single" w:sz="18" w:space="0" w:color="auto"/>
              <w:bottom w:val="single" w:sz="4" w:space="0" w:color="auto"/>
              <w:right w:val="single" w:sz="18" w:space="0" w:color="auto"/>
            </w:tcBorders>
            <w:vAlign w:val="center"/>
          </w:tcPr>
          <w:p w14:paraId="466748E9" w14:textId="77777777" w:rsidR="00991635" w:rsidRPr="00456C10" w:rsidRDefault="00991635" w:rsidP="00CD61C7">
            <w:pPr>
              <w:spacing w:after="0"/>
              <w:ind w:left="65"/>
              <w:rPr>
                <w:rFonts w:ascii="Arial" w:hAnsi="Arial" w:cs="Arial"/>
                <w:sz w:val="22"/>
                <w:szCs w:val="22"/>
              </w:rPr>
            </w:pPr>
            <w:r w:rsidRPr="00456C10">
              <w:rPr>
                <w:rFonts w:ascii="Arial" w:hAnsi="Arial" w:cs="Arial"/>
                <w:sz w:val="22"/>
                <w:szCs w:val="22"/>
              </w:rPr>
              <w:t xml:space="preserve">użytkownicy przejazdów kolejowych </w:t>
            </w:r>
            <w:r w:rsidR="00F639AA" w:rsidRPr="00456C10">
              <w:rPr>
                <w:rFonts w:ascii="Arial" w:hAnsi="Arial" w:cs="Arial"/>
                <w:sz w:val="22"/>
                <w:szCs w:val="22"/>
              </w:rPr>
              <w:t>………………………..</w:t>
            </w:r>
          </w:p>
        </w:tc>
        <w:tc>
          <w:tcPr>
            <w:tcW w:w="1778" w:type="dxa"/>
            <w:tcBorders>
              <w:top w:val="single" w:sz="4" w:space="0" w:color="auto"/>
              <w:left w:val="single" w:sz="18" w:space="0" w:color="auto"/>
              <w:bottom w:val="single" w:sz="4" w:space="0" w:color="auto"/>
              <w:right w:val="single" w:sz="4" w:space="0" w:color="auto"/>
            </w:tcBorders>
            <w:vAlign w:val="center"/>
          </w:tcPr>
          <w:p w14:paraId="0364F747" w14:textId="77777777" w:rsidR="00991635" w:rsidRPr="00456C10" w:rsidRDefault="00511817" w:rsidP="00CD61C7">
            <w:pPr>
              <w:spacing w:after="0"/>
              <w:ind w:left="-101" w:right="-101"/>
              <w:jc w:val="center"/>
              <w:rPr>
                <w:rFonts w:ascii="Arial" w:hAnsi="Arial" w:cs="Arial"/>
                <w:sz w:val="22"/>
                <w:szCs w:val="22"/>
              </w:rPr>
            </w:pPr>
            <w:r w:rsidRPr="00456C10">
              <w:rPr>
                <w:rFonts w:ascii="Arial" w:hAnsi="Arial" w:cs="Arial"/>
                <w:sz w:val="22"/>
                <w:szCs w:val="22"/>
              </w:rPr>
              <w:t>3 osoby</w:t>
            </w:r>
          </w:p>
        </w:tc>
        <w:tc>
          <w:tcPr>
            <w:tcW w:w="1749" w:type="dxa"/>
            <w:tcBorders>
              <w:top w:val="single" w:sz="4" w:space="0" w:color="auto"/>
              <w:left w:val="single" w:sz="4" w:space="0" w:color="auto"/>
              <w:bottom w:val="single" w:sz="4" w:space="0" w:color="auto"/>
              <w:right w:val="single" w:sz="4" w:space="0" w:color="auto"/>
            </w:tcBorders>
            <w:vAlign w:val="center"/>
          </w:tcPr>
          <w:p w14:paraId="536F1018" w14:textId="77777777" w:rsidR="00511817" w:rsidRPr="00456C10" w:rsidRDefault="00511817" w:rsidP="00511817">
            <w:pPr>
              <w:spacing w:after="0"/>
              <w:ind w:left="-87" w:right="-101"/>
              <w:jc w:val="center"/>
              <w:rPr>
                <w:rFonts w:ascii="Arial" w:hAnsi="Arial" w:cs="Arial"/>
                <w:sz w:val="22"/>
                <w:szCs w:val="22"/>
              </w:rPr>
            </w:pPr>
          </w:p>
          <w:p w14:paraId="66C9567D" w14:textId="77777777" w:rsidR="00991635" w:rsidRPr="00456C10" w:rsidRDefault="00991635" w:rsidP="00511817">
            <w:pPr>
              <w:spacing w:after="0"/>
              <w:ind w:left="-87" w:right="-101"/>
              <w:jc w:val="center"/>
              <w:rPr>
                <w:rFonts w:ascii="Arial" w:hAnsi="Arial" w:cs="Arial"/>
                <w:sz w:val="22"/>
                <w:szCs w:val="22"/>
              </w:rPr>
            </w:pPr>
            <w:r w:rsidRPr="00456C10">
              <w:rPr>
                <w:rFonts w:ascii="Arial" w:hAnsi="Arial" w:cs="Arial"/>
                <w:sz w:val="22"/>
                <w:szCs w:val="22"/>
              </w:rPr>
              <w:t>1 osoba</w:t>
            </w:r>
            <w:r w:rsidR="00834D6B" w:rsidRPr="00456C10">
              <w:rPr>
                <w:rFonts w:ascii="Arial" w:hAnsi="Arial" w:cs="Arial"/>
                <w:sz w:val="22"/>
                <w:szCs w:val="22"/>
              </w:rPr>
              <w:t xml:space="preserve"> </w:t>
            </w:r>
            <w:r w:rsidR="00834D6B" w:rsidRPr="00456C10">
              <w:rPr>
                <w:rFonts w:ascii="Arial" w:hAnsi="Arial" w:cs="Arial"/>
                <w:sz w:val="22"/>
                <w:szCs w:val="22"/>
              </w:rPr>
              <w:br/>
            </w:r>
          </w:p>
        </w:tc>
        <w:tc>
          <w:tcPr>
            <w:tcW w:w="1956" w:type="dxa"/>
            <w:tcBorders>
              <w:top w:val="single" w:sz="4" w:space="0" w:color="auto"/>
              <w:left w:val="single" w:sz="4" w:space="0" w:color="auto"/>
              <w:bottom w:val="single" w:sz="4" w:space="0" w:color="auto"/>
              <w:right w:val="single" w:sz="18" w:space="0" w:color="auto"/>
            </w:tcBorders>
            <w:vAlign w:val="center"/>
          </w:tcPr>
          <w:p w14:paraId="5507D738" w14:textId="77777777" w:rsidR="00991635" w:rsidRPr="00456C10" w:rsidRDefault="00991635" w:rsidP="00CD61C7">
            <w:pPr>
              <w:spacing w:after="0"/>
              <w:ind w:left="-85" w:right="-79"/>
              <w:jc w:val="center"/>
              <w:rPr>
                <w:rFonts w:ascii="Arial" w:hAnsi="Arial" w:cs="Arial"/>
                <w:sz w:val="22"/>
                <w:szCs w:val="22"/>
              </w:rPr>
            </w:pPr>
            <w:r w:rsidRPr="00456C10">
              <w:rPr>
                <w:rFonts w:ascii="Arial" w:hAnsi="Arial" w:cs="Arial"/>
                <w:sz w:val="22"/>
                <w:szCs w:val="22"/>
              </w:rPr>
              <w:t>nie było</w:t>
            </w:r>
          </w:p>
        </w:tc>
      </w:tr>
      <w:tr w:rsidR="003135DD" w:rsidRPr="00511817" w14:paraId="10C671AF" w14:textId="77777777" w:rsidTr="00F639AA">
        <w:trPr>
          <w:trHeight w:val="533"/>
        </w:trPr>
        <w:tc>
          <w:tcPr>
            <w:tcW w:w="3561" w:type="dxa"/>
            <w:tcBorders>
              <w:top w:val="single" w:sz="4" w:space="0" w:color="auto"/>
              <w:left w:val="single" w:sz="18" w:space="0" w:color="auto"/>
              <w:bottom w:val="single" w:sz="4" w:space="0" w:color="auto"/>
              <w:right w:val="single" w:sz="18" w:space="0" w:color="auto"/>
            </w:tcBorders>
            <w:vAlign w:val="center"/>
          </w:tcPr>
          <w:p w14:paraId="11439655" w14:textId="77777777" w:rsidR="00991635" w:rsidRPr="00511817" w:rsidRDefault="00991635" w:rsidP="00CD61C7">
            <w:pPr>
              <w:spacing w:after="0"/>
              <w:ind w:left="65"/>
              <w:rPr>
                <w:rFonts w:ascii="Arial" w:hAnsi="Arial" w:cs="Arial"/>
                <w:sz w:val="22"/>
                <w:szCs w:val="22"/>
              </w:rPr>
            </w:pPr>
            <w:r w:rsidRPr="00511817">
              <w:rPr>
                <w:rFonts w:ascii="Arial" w:hAnsi="Arial" w:cs="Arial"/>
                <w:sz w:val="22"/>
                <w:szCs w:val="22"/>
              </w:rPr>
              <w:t>osoby nieuprawnione do przebywania na obszarze kolejowym</w:t>
            </w:r>
            <w:r w:rsidR="00190C1C" w:rsidRPr="00511817">
              <w:rPr>
                <w:rFonts w:ascii="Arial" w:hAnsi="Arial" w:cs="Arial"/>
                <w:sz w:val="22"/>
                <w:szCs w:val="22"/>
              </w:rPr>
              <w:t xml:space="preserve"> ………………………...</w:t>
            </w:r>
          </w:p>
        </w:tc>
        <w:tc>
          <w:tcPr>
            <w:tcW w:w="1778" w:type="dxa"/>
            <w:tcBorders>
              <w:top w:val="single" w:sz="4" w:space="0" w:color="auto"/>
              <w:left w:val="single" w:sz="18" w:space="0" w:color="auto"/>
              <w:bottom w:val="single" w:sz="4" w:space="0" w:color="auto"/>
              <w:right w:val="single" w:sz="4" w:space="0" w:color="auto"/>
            </w:tcBorders>
            <w:vAlign w:val="center"/>
          </w:tcPr>
          <w:p w14:paraId="68EAF698" w14:textId="77777777" w:rsidR="00991635" w:rsidRPr="00511817" w:rsidRDefault="00991635" w:rsidP="00CD61C7">
            <w:pPr>
              <w:spacing w:after="0"/>
              <w:ind w:left="-101" w:right="-101"/>
              <w:jc w:val="center"/>
              <w:rPr>
                <w:rFonts w:ascii="Arial" w:hAnsi="Arial" w:cs="Arial"/>
                <w:sz w:val="22"/>
                <w:szCs w:val="22"/>
              </w:rPr>
            </w:pPr>
            <w:r w:rsidRPr="00511817">
              <w:rPr>
                <w:rFonts w:ascii="Arial" w:hAnsi="Arial" w:cs="Arial"/>
                <w:sz w:val="22"/>
                <w:szCs w:val="22"/>
              </w:rPr>
              <w:t>nie było</w:t>
            </w:r>
          </w:p>
        </w:tc>
        <w:tc>
          <w:tcPr>
            <w:tcW w:w="1749" w:type="dxa"/>
            <w:tcBorders>
              <w:top w:val="single" w:sz="4" w:space="0" w:color="auto"/>
              <w:left w:val="single" w:sz="4" w:space="0" w:color="auto"/>
              <w:bottom w:val="single" w:sz="4" w:space="0" w:color="auto"/>
              <w:right w:val="single" w:sz="4" w:space="0" w:color="auto"/>
            </w:tcBorders>
            <w:vAlign w:val="center"/>
          </w:tcPr>
          <w:p w14:paraId="19031C82" w14:textId="77777777" w:rsidR="00991635" w:rsidRPr="00511817" w:rsidRDefault="00991635" w:rsidP="00CD61C7">
            <w:pPr>
              <w:spacing w:after="0"/>
              <w:ind w:left="-87" w:right="-101"/>
              <w:jc w:val="center"/>
              <w:rPr>
                <w:rFonts w:ascii="Arial" w:hAnsi="Arial" w:cs="Arial"/>
                <w:sz w:val="22"/>
                <w:szCs w:val="22"/>
              </w:rPr>
            </w:pPr>
            <w:r w:rsidRPr="00511817">
              <w:rPr>
                <w:rFonts w:ascii="Arial" w:hAnsi="Arial" w:cs="Arial"/>
                <w:sz w:val="22"/>
                <w:szCs w:val="22"/>
              </w:rPr>
              <w:t>nie było</w:t>
            </w:r>
          </w:p>
        </w:tc>
        <w:tc>
          <w:tcPr>
            <w:tcW w:w="1956" w:type="dxa"/>
            <w:tcBorders>
              <w:top w:val="single" w:sz="4" w:space="0" w:color="auto"/>
              <w:left w:val="single" w:sz="4" w:space="0" w:color="auto"/>
              <w:bottom w:val="single" w:sz="4" w:space="0" w:color="auto"/>
              <w:right w:val="single" w:sz="18" w:space="0" w:color="auto"/>
            </w:tcBorders>
            <w:vAlign w:val="center"/>
          </w:tcPr>
          <w:p w14:paraId="2769614C" w14:textId="77777777" w:rsidR="00991635" w:rsidRPr="00511817" w:rsidRDefault="00991635" w:rsidP="00CD61C7">
            <w:pPr>
              <w:spacing w:after="0"/>
              <w:ind w:left="-85" w:right="-79"/>
              <w:jc w:val="center"/>
              <w:rPr>
                <w:sz w:val="22"/>
                <w:szCs w:val="22"/>
              </w:rPr>
            </w:pPr>
            <w:r w:rsidRPr="00511817">
              <w:rPr>
                <w:rFonts w:ascii="Arial" w:hAnsi="Arial" w:cs="Arial"/>
                <w:sz w:val="22"/>
                <w:szCs w:val="22"/>
              </w:rPr>
              <w:t>nie było</w:t>
            </w:r>
          </w:p>
        </w:tc>
      </w:tr>
      <w:tr w:rsidR="00991635" w:rsidRPr="00511817" w14:paraId="7D75316A" w14:textId="77777777" w:rsidTr="00F639AA">
        <w:trPr>
          <w:trHeight w:val="533"/>
        </w:trPr>
        <w:tc>
          <w:tcPr>
            <w:tcW w:w="3561" w:type="dxa"/>
            <w:tcBorders>
              <w:top w:val="single" w:sz="4" w:space="0" w:color="auto"/>
              <w:left w:val="single" w:sz="18" w:space="0" w:color="auto"/>
              <w:bottom w:val="single" w:sz="18" w:space="0" w:color="auto"/>
              <w:right w:val="single" w:sz="18" w:space="0" w:color="auto"/>
            </w:tcBorders>
            <w:vAlign w:val="center"/>
          </w:tcPr>
          <w:p w14:paraId="28040E95" w14:textId="77777777" w:rsidR="00991635" w:rsidRPr="00511817" w:rsidRDefault="00991635" w:rsidP="00CD61C7">
            <w:pPr>
              <w:spacing w:after="0"/>
              <w:ind w:left="65"/>
              <w:rPr>
                <w:rFonts w:ascii="Arial" w:hAnsi="Arial" w:cs="Arial"/>
                <w:sz w:val="22"/>
                <w:szCs w:val="22"/>
              </w:rPr>
            </w:pPr>
            <w:r w:rsidRPr="00511817">
              <w:rPr>
                <w:rFonts w:ascii="Arial" w:hAnsi="Arial" w:cs="Arial"/>
                <w:sz w:val="22"/>
                <w:szCs w:val="22"/>
              </w:rPr>
              <w:t>inni…………………………………</w:t>
            </w:r>
          </w:p>
        </w:tc>
        <w:tc>
          <w:tcPr>
            <w:tcW w:w="1778" w:type="dxa"/>
            <w:tcBorders>
              <w:top w:val="single" w:sz="4" w:space="0" w:color="auto"/>
              <w:left w:val="single" w:sz="18" w:space="0" w:color="auto"/>
              <w:bottom w:val="single" w:sz="18" w:space="0" w:color="auto"/>
              <w:right w:val="single" w:sz="4" w:space="0" w:color="auto"/>
            </w:tcBorders>
            <w:vAlign w:val="center"/>
          </w:tcPr>
          <w:p w14:paraId="3EB032F6" w14:textId="77777777" w:rsidR="00991635" w:rsidRPr="00511817" w:rsidRDefault="00991635" w:rsidP="00CD61C7">
            <w:pPr>
              <w:spacing w:after="0"/>
              <w:ind w:left="-101" w:right="-101"/>
              <w:jc w:val="center"/>
              <w:rPr>
                <w:rFonts w:ascii="Arial" w:hAnsi="Arial" w:cs="Arial"/>
                <w:sz w:val="22"/>
                <w:szCs w:val="22"/>
              </w:rPr>
            </w:pPr>
            <w:r w:rsidRPr="00511817">
              <w:rPr>
                <w:rFonts w:ascii="Arial" w:hAnsi="Arial" w:cs="Arial"/>
                <w:sz w:val="22"/>
                <w:szCs w:val="22"/>
              </w:rPr>
              <w:t>nie było</w:t>
            </w:r>
          </w:p>
        </w:tc>
        <w:tc>
          <w:tcPr>
            <w:tcW w:w="1749" w:type="dxa"/>
            <w:tcBorders>
              <w:top w:val="single" w:sz="4" w:space="0" w:color="auto"/>
              <w:left w:val="single" w:sz="4" w:space="0" w:color="auto"/>
              <w:bottom w:val="single" w:sz="18" w:space="0" w:color="auto"/>
              <w:right w:val="single" w:sz="4" w:space="0" w:color="auto"/>
            </w:tcBorders>
            <w:vAlign w:val="center"/>
          </w:tcPr>
          <w:p w14:paraId="089FD020" w14:textId="77777777" w:rsidR="00991635" w:rsidRPr="00511817" w:rsidRDefault="00991635" w:rsidP="00CD61C7">
            <w:pPr>
              <w:spacing w:after="0"/>
              <w:ind w:left="-87" w:right="-101"/>
              <w:jc w:val="center"/>
              <w:rPr>
                <w:rFonts w:ascii="Arial" w:hAnsi="Arial" w:cs="Arial"/>
                <w:sz w:val="22"/>
                <w:szCs w:val="22"/>
              </w:rPr>
            </w:pPr>
            <w:r w:rsidRPr="00511817">
              <w:rPr>
                <w:rFonts w:ascii="Arial" w:hAnsi="Arial" w:cs="Arial"/>
                <w:sz w:val="22"/>
                <w:szCs w:val="22"/>
              </w:rPr>
              <w:t>nie było</w:t>
            </w:r>
          </w:p>
        </w:tc>
        <w:tc>
          <w:tcPr>
            <w:tcW w:w="1956" w:type="dxa"/>
            <w:tcBorders>
              <w:top w:val="single" w:sz="4" w:space="0" w:color="auto"/>
              <w:left w:val="single" w:sz="4" w:space="0" w:color="auto"/>
              <w:bottom w:val="single" w:sz="18" w:space="0" w:color="auto"/>
              <w:right w:val="single" w:sz="18" w:space="0" w:color="auto"/>
            </w:tcBorders>
            <w:vAlign w:val="center"/>
          </w:tcPr>
          <w:p w14:paraId="76001D69" w14:textId="77777777" w:rsidR="00991635" w:rsidRPr="00511817" w:rsidRDefault="00991635" w:rsidP="00CD61C7">
            <w:pPr>
              <w:spacing w:after="0"/>
              <w:ind w:left="-85" w:right="-79"/>
              <w:jc w:val="center"/>
              <w:rPr>
                <w:sz w:val="22"/>
                <w:szCs w:val="22"/>
              </w:rPr>
            </w:pPr>
            <w:r w:rsidRPr="00511817">
              <w:rPr>
                <w:rFonts w:ascii="Arial" w:hAnsi="Arial" w:cs="Arial"/>
                <w:sz w:val="22"/>
                <w:szCs w:val="22"/>
              </w:rPr>
              <w:t>nie było</w:t>
            </w:r>
          </w:p>
        </w:tc>
      </w:tr>
    </w:tbl>
    <w:p w14:paraId="505A8DC8" w14:textId="77777777" w:rsidR="00C11317" w:rsidRPr="00045467" w:rsidRDefault="00C11317" w:rsidP="00045467">
      <w:pPr>
        <w:ind w:left="709"/>
        <w:rPr>
          <w:rFonts w:ascii="Arial" w:hAnsi="Arial" w:cs="Arial"/>
          <w:sz w:val="22"/>
          <w:szCs w:val="22"/>
        </w:rPr>
      </w:pPr>
    </w:p>
    <w:p w14:paraId="3CFE122A" w14:textId="77777777" w:rsidR="00C11317" w:rsidRPr="00352921" w:rsidRDefault="00C11317" w:rsidP="00352921">
      <w:pPr>
        <w:pStyle w:val="Heading3"/>
      </w:pPr>
      <w:bookmarkStart w:id="79" w:name="_Toc521641215"/>
      <w:r w:rsidRPr="00352921">
        <w:t>II.2.2.</w:t>
      </w:r>
      <w:r w:rsidRPr="00352921">
        <w:tab/>
        <w:t>Straty powstałe w ładunku, bagażach pasażerów oraz innej własności.</w:t>
      </w:r>
      <w:bookmarkEnd w:id="79"/>
    </w:p>
    <w:p w14:paraId="7A0BAD4C" w14:textId="77777777" w:rsidR="00C11317" w:rsidRPr="00045467" w:rsidRDefault="00C11317" w:rsidP="00045467">
      <w:pPr>
        <w:ind w:left="709"/>
        <w:rPr>
          <w:rFonts w:ascii="Arial" w:hAnsi="Arial" w:cs="Arial"/>
          <w:sz w:val="22"/>
          <w:szCs w:val="22"/>
          <w:u w:val="single"/>
        </w:rPr>
      </w:pPr>
      <w:r w:rsidRPr="00045467">
        <w:rPr>
          <w:rFonts w:ascii="Arial" w:hAnsi="Arial" w:cs="Arial"/>
          <w:sz w:val="22"/>
          <w:szCs w:val="22"/>
        </w:rPr>
        <w:t xml:space="preserve">            </w:t>
      </w:r>
      <w:r w:rsidRPr="00045467">
        <w:rPr>
          <w:rFonts w:ascii="Arial" w:hAnsi="Arial" w:cs="Arial"/>
          <w:sz w:val="22"/>
          <w:szCs w:val="22"/>
          <w:u w:val="single"/>
        </w:rPr>
        <w:t>Ograniczenia w ruchu pociągów:</w:t>
      </w:r>
    </w:p>
    <w:p w14:paraId="2D0426DC" w14:textId="77777777" w:rsidR="00C11317" w:rsidRPr="00045467" w:rsidRDefault="00C11317" w:rsidP="00045467">
      <w:pPr>
        <w:ind w:left="709"/>
        <w:rPr>
          <w:rFonts w:ascii="Arial" w:hAnsi="Arial" w:cs="Arial"/>
          <w:sz w:val="22"/>
          <w:szCs w:val="22"/>
        </w:rPr>
      </w:pPr>
      <w:r w:rsidRPr="00045467">
        <w:rPr>
          <w:rFonts w:ascii="Arial" w:hAnsi="Arial" w:cs="Arial"/>
          <w:sz w:val="22"/>
          <w:szCs w:val="22"/>
        </w:rPr>
        <w:t>Linia nr 36 Ostrołęka – Łapy wyłączona była z ruchu na czas prowadzenia robót inwestycyjnych – nie było potrzeby wprowadzania ograniczeń w ruchu pociągów.</w:t>
      </w:r>
    </w:p>
    <w:p w14:paraId="13538F48" w14:textId="77777777" w:rsidR="00C11317" w:rsidRPr="00045467" w:rsidRDefault="00C11317" w:rsidP="00045467">
      <w:pPr>
        <w:ind w:left="709"/>
        <w:rPr>
          <w:rFonts w:ascii="Arial" w:hAnsi="Arial" w:cs="Arial"/>
          <w:sz w:val="22"/>
          <w:szCs w:val="22"/>
          <w:u w:val="single"/>
        </w:rPr>
      </w:pPr>
      <w:r w:rsidRPr="00045467">
        <w:rPr>
          <w:rFonts w:ascii="Arial" w:hAnsi="Arial" w:cs="Arial"/>
          <w:sz w:val="22"/>
          <w:szCs w:val="22"/>
        </w:rPr>
        <w:t xml:space="preserve">            </w:t>
      </w:r>
      <w:r w:rsidRPr="00045467">
        <w:rPr>
          <w:rFonts w:ascii="Arial" w:hAnsi="Arial" w:cs="Arial"/>
          <w:sz w:val="22"/>
          <w:szCs w:val="22"/>
          <w:u w:val="single"/>
        </w:rPr>
        <w:t>Straty powstałe w ładunku i bagażach pasażerów</w:t>
      </w:r>
    </w:p>
    <w:p w14:paraId="07AC69F8" w14:textId="77777777" w:rsidR="00C11317" w:rsidRPr="00045467" w:rsidRDefault="00C11317" w:rsidP="00045467">
      <w:pPr>
        <w:ind w:left="709"/>
        <w:rPr>
          <w:rFonts w:ascii="Arial" w:hAnsi="Arial" w:cs="Arial"/>
          <w:sz w:val="22"/>
          <w:szCs w:val="22"/>
        </w:rPr>
      </w:pPr>
      <w:r w:rsidRPr="00045467">
        <w:rPr>
          <w:rFonts w:ascii="Arial" w:hAnsi="Arial" w:cs="Arial"/>
          <w:sz w:val="22"/>
          <w:szCs w:val="22"/>
        </w:rPr>
        <w:t>Prowadzący drezynę motorową DS10-02-221 nie miał pasażerów -  nie było strat w utraconym lub zniszczonym mieniu pasażerów.</w:t>
      </w:r>
    </w:p>
    <w:p w14:paraId="7C69F408" w14:textId="77777777" w:rsidR="00C11317" w:rsidRDefault="00C11317" w:rsidP="00045467">
      <w:pPr>
        <w:ind w:left="709"/>
        <w:rPr>
          <w:rFonts w:ascii="Arial" w:hAnsi="Arial" w:cs="Arial"/>
          <w:sz w:val="22"/>
          <w:szCs w:val="22"/>
        </w:rPr>
      </w:pPr>
      <w:r w:rsidRPr="00045467">
        <w:rPr>
          <w:rFonts w:ascii="Arial" w:hAnsi="Arial" w:cs="Arial"/>
          <w:sz w:val="22"/>
          <w:szCs w:val="22"/>
        </w:rPr>
        <w:t>Nie stwierdzono także strat związanych z przewożonym ładunkiem.</w:t>
      </w:r>
    </w:p>
    <w:p w14:paraId="620A3F7C" w14:textId="77777777" w:rsidR="00A006B1" w:rsidRDefault="00A006B1" w:rsidP="00045467">
      <w:pPr>
        <w:ind w:left="709"/>
        <w:rPr>
          <w:rFonts w:ascii="Arial" w:hAnsi="Arial" w:cs="Arial"/>
          <w:sz w:val="22"/>
          <w:szCs w:val="22"/>
        </w:rPr>
      </w:pPr>
    </w:p>
    <w:p w14:paraId="3E326BF6" w14:textId="77777777" w:rsidR="00A006B1" w:rsidRPr="00045467" w:rsidRDefault="00A006B1" w:rsidP="00045467">
      <w:pPr>
        <w:ind w:left="709"/>
        <w:rPr>
          <w:rFonts w:ascii="Arial" w:hAnsi="Arial" w:cs="Arial"/>
          <w:sz w:val="22"/>
          <w:szCs w:val="22"/>
        </w:rPr>
      </w:pPr>
    </w:p>
    <w:p w14:paraId="59269A0F" w14:textId="2D98C3CD" w:rsidR="00045467" w:rsidRPr="00352921" w:rsidRDefault="00045467" w:rsidP="00352921">
      <w:pPr>
        <w:pStyle w:val="Heading3"/>
      </w:pPr>
      <w:bookmarkStart w:id="80" w:name="_Toc521641216"/>
      <w:r w:rsidRPr="00352921">
        <w:lastRenderedPageBreak/>
        <w:t>II.2.3.</w:t>
      </w:r>
      <w:r w:rsidR="008374DC">
        <w:tab/>
      </w:r>
      <w:r w:rsidRPr="00352921">
        <w:t>Zniszczenia lub uszkodzenia w pojazdach kolejowych, infrastrukturze kolejowej, środowisku itp.</w:t>
      </w:r>
      <w:bookmarkEnd w:id="80"/>
    </w:p>
    <w:tbl>
      <w:tblPr>
        <w:tblStyle w:val="TableGrid"/>
        <w:tblW w:w="9058" w:type="dxa"/>
        <w:tblInd w:w="548"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962"/>
        <w:gridCol w:w="2552"/>
        <w:gridCol w:w="3544"/>
      </w:tblGrid>
      <w:tr w:rsidR="00045467" w:rsidRPr="00BA2F49" w14:paraId="2A7EFBD7" w14:textId="77777777" w:rsidTr="00616E06">
        <w:trPr>
          <w:trHeight w:val="824"/>
        </w:trPr>
        <w:tc>
          <w:tcPr>
            <w:tcW w:w="2962" w:type="dxa"/>
          </w:tcPr>
          <w:p w14:paraId="152506B5" w14:textId="77777777" w:rsidR="00045467" w:rsidRPr="00616E06" w:rsidRDefault="00045467" w:rsidP="00616E06">
            <w:pPr>
              <w:ind w:left="567"/>
              <w:rPr>
                <w:rFonts w:ascii="Arial" w:hAnsi="Arial" w:cs="Arial"/>
                <w:b/>
                <w:sz w:val="22"/>
                <w:szCs w:val="22"/>
              </w:rPr>
            </w:pPr>
            <w:r w:rsidRPr="00616E06">
              <w:rPr>
                <w:rFonts w:ascii="Arial" w:hAnsi="Arial" w:cs="Arial"/>
                <w:b/>
                <w:sz w:val="22"/>
                <w:szCs w:val="22"/>
              </w:rPr>
              <w:t>Infrastruktura i tabor kolejowy</w:t>
            </w:r>
          </w:p>
        </w:tc>
        <w:tc>
          <w:tcPr>
            <w:tcW w:w="2552" w:type="dxa"/>
          </w:tcPr>
          <w:p w14:paraId="487F1C34" w14:textId="77777777" w:rsidR="00045467" w:rsidRPr="00616E06" w:rsidRDefault="00045467" w:rsidP="00E85A37">
            <w:pPr>
              <w:rPr>
                <w:rFonts w:ascii="Arial" w:hAnsi="Arial" w:cs="Arial"/>
                <w:b/>
                <w:sz w:val="22"/>
                <w:szCs w:val="22"/>
              </w:rPr>
            </w:pPr>
            <w:r w:rsidRPr="00616E06">
              <w:rPr>
                <w:rFonts w:ascii="Arial" w:hAnsi="Arial" w:cs="Arial"/>
                <w:b/>
                <w:sz w:val="22"/>
                <w:szCs w:val="22"/>
              </w:rPr>
              <w:t>Rozmiar i charakter</w:t>
            </w:r>
            <w:r w:rsidRPr="00616E06">
              <w:rPr>
                <w:rFonts w:ascii="Arial" w:hAnsi="Arial" w:cs="Arial"/>
                <w:b/>
                <w:sz w:val="22"/>
                <w:szCs w:val="22"/>
              </w:rPr>
              <w:br/>
              <w:t>uszkodzeń / zniszczeń</w:t>
            </w:r>
          </w:p>
        </w:tc>
        <w:tc>
          <w:tcPr>
            <w:tcW w:w="3544" w:type="dxa"/>
          </w:tcPr>
          <w:p w14:paraId="4F69D78C" w14:textId="77777777" w:rsidR="00045467" w:rsidRPr="00616E06" w:rsidRDefault="00045467" w:rsidP="00E85A37">
            <w:pPr>
              <w:rPr>
                <w:rFonts w:ascii="Arial" w:hAnsi="Arial" w:cs="Arial"/>
                <w:b/>
                <w:sz w:val="22"/>
                <w:szCs w:val="22"/>
              </w:rPr>
            </w:pPr>
            <w:r w:rsidRPr="00616E06">
              <w:rPr>
                <w:rFonts w:ascii="Arial" w:hAnsi="Arial" w:cs="Arial"/>
                <w:b/>
                <w:sz w:val="22"/>
                <w:szCs w:val="22"/>
              </w:rPr>
              <w:t>Szacunkowa wartość odtworzeniowa netto (WO);</w:t>
            </w:r>
            <w:r w:rsidRPr="00616E06">
              <w:rPr>
                <w:rFonts w:ascii="Arial" w:hAnsi="Arial" w:cs="Arial"/>
                <w:b/>
                <w:sz w:val="22"/>
                <w:szCs w:val="22"/>
              </w:rPr>
              <w:br/>
              <w:t>Wartość księgowa netto (WK)</w:t>
            </w:r>
            <w:r w:rsidRPr="00616E06">
              <w:rPr>
                <w:rFonts w:ascii="Arial" w:hAnsi="Arial" w:cs="Arial"/>
                <w:b/>
                <w:sz w:val="22"/>
                <w:szCs w:val="22"/>
              </w:rPr>
              <w:br/>
              <w:t>lub wartość strat (WS)</w:t>
            </w:r>
          </w:p>
        </w:tc>
      </w:tr>
      <w:tr w:rsidR="00045467" w:rsidRPr="00BA2F49" w14:paraId="2E0F4E9D" w14:textId="77777777" w:rsidTr="00616E06">
        <w:trPr>
          <w:trHeight w:val="658"/>
        </w:trPr>
        <w:tc>
          <w:tcPr>
            <w:tcW w:w="2962" w:type="dxa"/>
          </w:tcPr>
          <w:p w14:paraId="649022BF" w14:textId="77777777" w:rsidR="00045467" w:rsidRPr="00616E06" w:rsidRDefault="00045467" w:rsidP="00E85A37">
            <w:pPr>
              <w:rPr>
                <w:rFonts w:ascii="Arial" w:hAnsi="Arial" w:cs="Arial"/>
                <w:sz w:val="22"/>
                <w:szCs w:val="22"/>
              </w:rPr>
            </w:pPr>
            <w:r w:rsidRPr="00616E06">
              <w:rPr>
                <w:rFonts w:ascii="Arial" w:hAnsi="Arial" w:cs="Arial"/>
                <w:sz w:val="22"/>
                <w:szCs w:val="22"/>
              </w:rPr>
              <w:t>Nawierzchnia torowa (tory, rozjazdy, nawierzchnia przejazdu)</w:t>
            </w:r>
          </w:p>
        </w:tc>
        <w:tc>
          <w:tcPr>
            <w:tcW w:w="2552" w:type="dxa"/>
          </w:tcPr>
          <w:p w14:paraId="0891E9B5" w14:textId="77777777" w:rsidR="00045467" w:rsidRPr="00616E06" w:rsidRDefault="00045467" w:rsidP="00E85A37">
            <w:pPr>
              <w:rPr>
                <w:rFonts w:ascii="Arial" w:hAnsi="Arial" w:cs="Arial"/>
                <w:sz w:val="22"/>
                <w:szCs w:val="22"/>
              </w:rPr>
            </w:pPr>
            <w:r w:rsidRPr="00616E06">
              <w:rPr>
                <w:rFonts w:ascii="Arial" w:hAnsi="Arial" w:cs="Arial"/>
                <w:sz w:val="22"/>
                <w:szCs w:val="22"/>
              </w:rPr>
              <w:t>nie uległa uszkodzeniu</w:t>
            </w:r>
          </w:p>
        </w:tc>
        <w:tc>
          <w:tcPr>
            <w:tcW w:w="3544" w:type="dxa"/>
          </w:tcPr>
          <w:p w14:paraId="60BF82F1"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2F22F740" w14:textId="77777777" w:rsidTr="00616E06">
        <w:trPr>
          <w:trHeight w:val="315"/>
        </w:trPr>
        <w:tc>
          <w:tcPr>
            <w:tcW w:w="2962" w:type="dxa"/>
          </w:tcPr>
          <w:p w14:paraId="1C47A891" w14:textId="77777777" w:rsidR="00045467" w:rsidRPr="00616E06" w:rsidRDefault="00045467" w:rsidP="00E85A37">
            <w:pPr>
              <w:rPr>
                <w:rFonts w:ascii="Arial" w:hAnsi="Arial" w:cs="Arial"/>
                <w:sz w:val="22"/>
                <w:szCs w:val="22"/>
              </w:rPr>
            </w:pPr>
            <w:r w:rsidRPr="00616E06">
              <w:rPr>
                <w:rFonts w:ascii="Arial" w:hAnsi="Arial" w:cs="Arial"/>
                <w:sz w:val="22"/>
                <w:szCs w:val="22"/>
              </w:rPr>
              <w:t>Sieć trakcyjna</w:t>
            </w:r>
          </w:p>
        </w:tc>
        <w:tc>
          <w:tcPr>
            <w:tcW w:w="2552" w:type="dxa"/>
          </w:tcPr>
          <w:p w14:paraId="041A79C1" w14:textId="77777777" w:rsidR="00045467" w:rsidRPr="00616E06" w:rsidRDefault="00045467" w:rsidP="00E85A37">
            <w:pPr>
              <w:rPr>
                <w:rFonts w:ascii="Arial" w:hAnsi="Arial" w:cs="Arial"/>
                <w:sz w:val="22"/>
                <w:szCs w:val="22"/>
              </w:rPr>
            </w:pPr>
            <w:r w:rsidRPr="00616E06">
              <w:rPr>
                <w:rFonts w:ascii="Arial" w:hAnsi="Arial" w:cs="Arial"/>
                <w:sz w:val="22"/>
                <w:szCs w:val="22"/>
              </w:rPr>
              <w:t>nie uległa uszkodzeniu</w:t>
            </w:r>
          </w:p>
        </w:tc>
        <w:tc>
          <w:tcPr>
            <w:tcW w:w="3544" w:type="dxa"/>
          </w:tcPr>
          <w:p w14:paraId="06BD81A3"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37A66173" w14:textId="77777777" w:rsidTr="00616E06">
        <w:trPr>
          <w:trHeight w:val="915"/>
        </w:trPr>
        <w:tc>
          <w:tcPr>
            <w:tcW w:w="2962" w:type="dxa"/>
          </w:tcPr>
          <w:p w14:paraId="6B740C18" w14:textId="77777777" w:rsidR="00045467" w:rsidRPr="00616E06" w:rsidRDefault="00045467" w:rsidP="00E85A37">
            <w:pPr>
              <w:rPr>
                <w:rFonts w:ascii="Arial" w:hAnsi="Arial" w:cs="Arial"/>
                <w:sz w:val="22"/>
                <w:szCs w:val="22"/>
              </w:rPr>
            </w:pPr>
            <w:r w:rsidRPr="00616E06">
              <w:rPr>
                <w:rFonts w:ascii="Arial" w:hAnsi="Arial" w:cs="Arial"/>
                <w:sz w:val="22"/>
                <w:szCs w:val="22"/>
              </w:rPr>
              <w:t>Pojazdy trakcyjne</w:t>
            </w:r>
          </w:p>
        </w:tc>
        <w:tc>
          <w:tcPr>
            <w:tcW w:w="2552" w:type="dxa"/>
          </w:tcPr>
          <w:p w14:paraId="5E00D73F" w14:textId="77777777" w:rsidR="00045467" w:rsidRPr="00616E06" w:rsidRDefault="00045467" w:rsidP="00E85A37">
            <w:pPr>
              <w:rPr>
                <w:rFonts w:ascii="Arial" w:hAnsi="Arial" w:cs="Arial"/>
                <w:sz w:val="22"/>
                <w:szCs w:val="22"/>
              </w:rPr>
            </w:pPr>
            <w:r w:rsidRPr="00616E06">
              <w:rPr>
                <w:rFonts w:ascii="Arial" w:hAnsi="Arial" w:cs="Arial"/>
                <w:sz w:val="22"/>
                <w:szCs w:val="22"/>
              </w:rPr>
              <w:t>wózek motorowy DS10-02-221:</w:t>
            </w:r>
            <w:r w:rsidRPr="00616E06">
              <w:rPr>
                <w:rFonts w:ascii="Arial" w:hAnsi="Arial" w:cs="Arial"/>
                <w:sz w:val="22"/>
                <w:szCs w:val="22"/>
              </w:rPr>
              <w:br/>
              <w:t>uszkodzony amortyzator, uszkodzona osłona czołowa, urwana podstawa siłownika</w:t>
            </w:r>
          </w:p>
        </w:tc>
        <w:tc>
          <w:tcPr>
            <w:tcW w:w="3544" w:type="dxa"/>
          </w:tcPr>
          <w:p w14:paraId="614E86B1" w14:textId="77777777" w:rsidR="00045467" w:rsidRPr="00616E06" w:rsidRDefault="00045467" w:rsidP="00E85A37">
            <w:pPr>
              <w:rPr>
                <w:rFonts w:ascii="Arial" w:hAnsi="Arial" w:cs="Arial"/>
                <w:sz w:val="22"/>
                <w:szCs w:val="22"/>
              </w:rPr>
            </w:pPr>
            <w:r w:rsidRPr="00616E06">
              <w:rPr>
                <w:rFonts w:ascii="Arial" w:hAnsi="Arial" w:cs="Arial"/>
                <w:sz w:val="22"/>
                <w:szCs w:val="22"/>
              </w:rPr>
              <w:t>24 000 (WS)</w:t>
            </w:r>
          </w:p>
          <w:p w14:paraId="1C922957" w14:textId="77777777" w:rsidR="00045467" w:rsidRPr="00616E06" w:rsidRDefault="00045467" w:rsidP="00E85A37">
            <w:pPr>
              <w:rPr>
                <w:rFonts w:ascii="Arial" w:hAnsi="Arial" w:cs="Arial"/>
                <w:color w:val="FF0000"/>
                <w:sz w:val="22"/>
                <w:szCs w:val="22"/>
              </w:rPr>
            </w:pPr>
          </w:p>
          <w:p w14:paraId="2E48BDCE" w14:textId="77777777" w:rsidR="00045467" w:rsidRPr="00616E06" w:rsidRDefault="00045467" w:rsidP="00E85A37">
            <w:pPr>
              <w:rPr>
                <w:rFonts w:ascii="Arial" w:hAnsi="Arial" w:cs="Arial"/>
                <w:sz w:val="22"/>
                <w:szCs w:val="22"/>
              </w:rPr>
            </w:pPr>
          </w:p>
        </w:tc>
      </w:tr>
      <w:tr w:rsidR="00045467" w:rsidRPr="00BA2F49" w14:paraId="30B421D5" w14:textId="77777777" w:rsidTr="00616E06">
        <w:trPr>
          <w:trHeight w:val="322"/>
        </w:trPr>
        <w:tc>
          <w:tcPr>
            <w:tcW w:w="2962" w:type="dxa"/>
          </w:tcPr>
          <w:p w14:paraId="04F55BE9" w14:textId="77777777" w:rsidR="00045467" w:rsidRPr="00616E06" w:rsidRDefault="00045467" w:rsidP="00E85A37">
            <w:pPr>
              <w:rPr>
                <w:rFonts w:ascii="Arial" w:hAnsi="Arial" w:cs="Arial"/>
                <w:sz w:val="22"/>
                <w:szCs w:val="22"/>
              </w:rPr>
            </w:pPr>
            <w:r w:rsidRPr="00616E06">
              <w:rPr>
                <w:rFonts w:ascii="Arial" w:hAnsi="Arial" w:cs="Arial"/>
                <w:sz w:val="22"/>
                <w:szCs w:val="22"/>
              </w:rPr>
              <w:t>Wagony osobowe</w:t>
            </w:r>
          </w:p>
        </w:tc>
        <w:tc>
          <w:tcPr>
            <w:tcW w:w="2552" w:type="dxa"/>
          </w:tcPr>
          <w:p w14:paraId="53D3B908" w14:textId="77777777" w:rsidR="00045467" w:rsidRPr="00616E06" w:rsidRDefault="00045467" w:rsidP="00E85A37">
            <w:pPr>
              <w:rPr>
                <w:rFonts w:ascii="Arial" w:hAnsi="Arial" w:cs="Arial"/>
                <w:sz w:val="22"/>
                <w:szCs w:val="22"/>
              </w:rPr>
            </w:pPr>
            <w:r w:rsidRPr="00616E06">
              <w:rPr>
                <w:rFonts w:ascii="Arial" w:hAnsi="Arial" w:cs="Arial"/>
                <w:sz w:val="22"/>
                <w:szCs w:val="22"/>
              </w:rPr>
              <w:t>nie uległy uszkodzeniu</w:t>
            </w:r>
          </w:p>
        </w:tc>
        <w:tc>
          <w:tcPr>
            <w:tcW w:w="3544" w:type="dxa"/>
          </w:tcPr>
          <w:p w14:paraId="7C6E5B5E"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6F2678E7" w14:textId="77777777" w:rsidTr="00616E06">
        <w:trPr>
          <w:trHeight w:val="329"/>
        </w:trPr>
        <w:tc>
          <w:tcPr>
            <w:tcW w:w="2962" w:type="dxa"/>
          </w:tcPr>
          <w:p w14:paraId="0982A573" w14:textId="77777777" w:rsidR="00045467" w:rsidRPr="00616E06" w:rsidRDefault="00045467" w:rsidP="00E85A37">
            <w:pPr>
              <w:rPr>
                <w:rFonts w:ascii="Arial" w:hAnsi="Arial" w:cs="Arial"/>
                <w:sz w:val="22"/>
                <w:szCs w:val="22"/>
              </w:rPr>
            </w:pPr>
            <w:r w:rsidRPr="00616E06">
              <w:rPr>
                <w:rFonts w:ascii="Arial" w:hAnsi="Arial" w:cs="Arial"/>
                <w:sz w:val="22"/>
                <w:szCs w:val="22"/>
              </w:rPr>
              <w:t>Wagony towarowe</w:t>
            </w:r>
          </w:p>
        </w:tc>
        <w:tc>
          <w:tcPr>
            <w:tcW w:w="2552" w:type="dxa"/>
          </w:tcPr>
          <w:p w14:paraId="7411E1AD" w14:textId="77777777" w:rsidR="00045467" w:rsidRPr="00616E06" w:rsidRDefault="00045467" w:rsidP="00E85A37">
            <w:pPr>
              <w:rPr>
                <w:rFonts w:ascii="Arial" w:hAnsi="Arial" w:cs="Arial"/>
                <w:sz w:val="22"/>
                <w:szCs w:val="22"/>
              </w:rPr>
            </w:pPr>
            <w:r w:rsidRPr="00616E06">
              <w:rPr>
                <w:rFonts w:ascii="Arial" w:hAnsi="Arial" w:cs="Arial"/>
                <w:sz w:val="22"/>
                <w:szCs w:val="22"/>
              </w:rPr>
              <w:t>nie uległy uszkodzeniu</w:t>
            </w:r>
          </w:p>
        </w:tc>
        <w:tc>
          <w:tcPr>
            <w:tcW w:w="3544" w:type="dxa"/>
          </w:tcPr>
          <w:p w14:paraId="6D0B8CD3"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704992FD" w14:textId="77777777" w:rsidTr="00616E06">
        <w:trPr>
          <w:trHeight w:val="349"/>
        </w:trPr>
        <w:tc>
          <w:tcPr>
            <w:tcW w:w="2962" w:type="dxa"/>
          </w:tcPr>
          <w:p w14:paraId="31F938AB" w14:textId="77777777" w:rsidR="00045467" w:rsidRPr="00616E06" w:rsidRDefault="00045467" w:rsidP="00E85A37">
            <w:pPr>
              <w:rPr>
                <w:rFonts w:ascii="Arial" w:hAnsi="Arial" w:cs="Arial"/>
                <w:sz w:val="22"/>
                <w:szCs w:val="22"/>
              </w:rPr>
            </w:pPr>
            <w:r w:rsidRPr="00616E06">
              <w:rPr>
                <w:rFonts w:ascii="Arial" w:hAnsi="Arial" w:cs="Arial"/>
                <w:sz w:val="22"/>
                <w:szCs w:val="22"/>
              </w:rPr>
              <w:t>Środowisko</w:t>
            </w:r>
          </w:p>
        </w:tc>
        <w:tc>
          <w:tcPr>
            <w:tcW w:w="2552" w:type="dxa"/>
          </w:tcPr>
          <w:p w14:paraId="40FFD09D" w14:textId="77777777" w:rsidR="00045467" w:rsidRPr="00616E06" w:rsidRDefault="00045467" w:rsidP="00E85A37">
            <w:pPr>
              <w:rPr>
                <w:rFonts w:ascii="Arial" w:hAnsi="Arial" w:cs="Arial"/>
                <w:sz w:val="22"/>
                <w:szCs w:val="22"/>
              </w:rPr>
            </w:pPr>
            <w:r w:rsidRPr="00616E06">
              <w:rPr>
                <w:rFonts w:ascii="Arial" w:hAnsi="Arial" w:cs="Arial"/>
                <w:sz w:val="22"/>
                <w:szCs w:val="22"/>
              </w:rPr>
              <w:t>zniszczeń nie było</w:t>
            </w:r>
          </w:p>
        </w:tc>
        <w:tc>
          <w:tcPr>
            <w:tcW w:w="3544" w:type="dxa"/>
          </w:tcPr>
          <w:p w14:paraId="30F2DE5E"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314BBA6C" w14:textId="77777777" w:rsidTr="00616E06">
        <w:trPr>
          <w:trHeight w:val="383"/>
        </w:trPr>
        <w:tc>
          <w:tcPr>
            <w:tcW w:w="2962" w:type="dxa"/>
          </w:tcPr>
          <w:p w14:paraId="5198E1C1" w14:textId="77777777" w:rsidR="00045467" w:rsidRPr="00616E06" w:rsidRDefault="00045467" w:rsidP="00E85A37">
            <w:pPr>
              <w:rPr>
                <w:rFonts w:ascii="Arial" w:hAnsi="Arial" w:cs="Arial"/>
                <w:sz w:val="22"/>
                <w:szCs w:val="22"/>
              </w:rPr>
            </w:pPr>
            <w:r w:rsidRPr="00616E06">
              <w:rPr>
                <w:rFonts w:ascii="Arial" w:hAnsi="Arial" w:cs="Arial"/>
                <w:sz w:val="22"/>
                <w:szCs w:val="22"/>
              </w:rPr>
              <w:t>Uruchomienie komunikacji zastępczej</w:t>
            </w:r>
          </w:p>
        </w:tc>
        <w:tc>
          <w:tcPr>
            <w:tcW w:w="2552" w:type="dxa"/>
          </w:tcPr>
          <w:p w14:paraId="71198E0A" w14:textId="77777777" w:rsidR="00045467" w:rsidRPr="00616E06" w:rsidRDefault="00045467" w:rsidP="00E85A37">
            <w:pPr>
              <w:rPr>
                <w:rFonts w:ascii="Arial" w:hAnsi="Arial" w:cs="Arial"/>
                <w:sz w:val="22"/>
                <w:szCs w:val="22"/>
              </w:rPr>
            </w:pPr>
            <w:r w:rsidRPr="00616E06">
              <w:rPr>
                <w:rFonts w:ascii="Arial" w:hAnsi="Arial" w:cs="Arial"/>
                <w:sz w:val="22"/>
                <w:szCs w:val="22"/>
              </w:rPr>
              <w:t>nie zachodziła potrzeba</w:t>
            </w:r>
          </w:p>
        </w:tc>
        <w:tc>
          <w:tcPr>
            <w:tcW w:w="3544" w:type="dxa"/>
          </w:tcPr>
          <w:p w14:paraId="7C6B092B"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230827E0" w14:textId="77777777" w:rsidTr="00616E06">
        <w:trPr>
          <w:trHeight w:val="519"/>
        </w:trPr>
        <w:tc>
          <w:tcPr>
            <w:tcW w:w="2962" w:type="dxa"/>
          </w:tcPr>
          <w:p w14:paraId="413B8831" w14:textId="77777777" w:rsidR="00045467" w:rsidRPr="00616E06" w:rsidRDefault="00045467" w:rsidP="00E85A37">
            <w:pPr>
              <w:rPr>
                <w:rFonts w:ascii="Arial" w:hAnsi="Arial" w:cs="Arial"/>
                <w:sz w:val="22"/>
                <w:szCs w:val="22"/>
              </w:rPr>
            </w:pPr>
            <w:r w:rsidRPr="00616E06">
              <w:rPr>
                <w:rFonts w:ascii="Arial" w:hAnsi="Arial" w:cs="Arial"/>
                <w:sz w:val="22"/>
                <w:szCs w:val="22"/>
              </w:rPr>
              <w:t>Wypłata odszkodowań z tytułu śmierci, zranienia</w:t>
            </w:r>
          </w:p>
        </w:tc>
        <w:tc>
          <w:tcPr>
            <w:tcW w:w="2552" w:type="dxa"/>
          </w:tcPr>
          <w:p w14:paraId="23E49A2B" w14:textId="77777777" w:rsidR="00045467" w:rsidRPr="00616E06" w:rsidRDefault="00045467" w:rsidP="00E85A37">
            <w:pPr>
              <w:rPr>
                <w:rFonts w:ascii="Arial" w:hAnsi="Arial" w:cs="Arial"/>
                <w:sz w:val="22"/>
                <w:szCs w:val="22"/>
              </w:rPr>
            </w:pPr>
            <w:r w:rsidRPr="00616E06">
              <w:rPr>
                <w:rFonts w:ascii="Arial" w:hAnsi="Arial" w:cs="Arial"/>
                <w:sz w:val="22"/>
                <w:szCs w:val="22"/>
              </w:rPr>
              <w:t>śmierć 3 pasażerów pojazdu samochodowego</w:t>
            </w:r>
          </w:p>
        </w:tc>
        <w:tc>
          <w:tcPr>
            <w:tcW w:w="3544" w:type="dxa"/>
          </w:tcPr>
          <w:p w14:paraId="13FB1959" w14:textId="77777777" w:rsidR="00045467" w:rsidRPr="00616E06" w:rsidRDefault="00045467" w:rsidP="00E85A37">
            <w:pPr>
              <w:rPr>
                <w:rFonts w:ascii="Arial" w:hAnsi="Arial" w:cs="Arial"/>
                <w:sz w:val="22"/>
                <w:szCs w:val="22"/>
              </w:rPr>
            </w:pPr>
            <w:r w:rsidRPr="00616E06">
              <w:rPr>
                <w:rFonts w:ascii="Arial" w:hAnsi="Arial" w:cs="Arial"/>
                <w:sz w:val="22"/>
                <w:szCs w:val="22"/>
              </w:rPr>
              <w:t>brak danych</w:t>
            </w:r>
          </w:p>
        </w:tc>
      </w:tr>
      <w:tr w:rsidR="00045467" w:rsidRPr="00BA2F49" w14:paraId="49C08A6B" w14:textId="77777777" w:rsidTr="00616E06">
        <w:trPr>
          <w:trHeight w:val="499"/>
        </w:trPr>
        <w:tc>
          <w:tcPr>
            <w:tcW w:w="2962" w:type="dxa"/>
          </w:tcPr>
          <w:p w14:paraId="0AEE8D3A" w14:textId="77777777" w:rsidR="00045467" w:rsidRPr="00616E06" w:rsidRDefault="00045467" w:rsidP="00E85A37">
            <w:pPr>
              <w:rPr>
                <w:rFonts w:ascii="Arial" w:hAnsi="Arial" w:cs="Arial"/>
                <w:sz w:val="22"/>
                <w:szCs w:val="22"/>
              </w:rPr>
            </w:pPr>
            <w:r w:rsidRPr="00616E06">
              <w:rPr>
                <w:rFonts w:ascii="Arial" w:hAnsi="Arial" w:cs="Arial"/>
                <w:sz w:val="22"/>
                <w:szCs w:val="22"/>
              </w:rPr>
              <w:t>Wypłata odszkodowań z tytułu utraty bagażu podróżnych</w:t>
            </w:r>
          </w:p>
        </w:tc>
        <w:tc>
          <w:tcPr>
            <w:tcW w:w="2552" w:type="dxa"/>
          </w:tcPr>
          <w:p w14:paraId="7CAC9D2B" w14:textId="77777777" w:rsidR="00045467" w:rsidRPr="00616E06" w:rsidRDefault="00045467" w:rsidP="00E85A37">
            <w:pPr>
              <w:rPr>
                <w:rFonts w:ascii="Arial" w:hAnsi="Arial" w:cs="Arial"/>
                <w:sz w:val="22"/>
                <w:szCs w:val="22"/>
              </w:rPr>
            </w:pPr>
            <w:r w:rsidRPr="00616E06">
              <w:rPr>
                <w:rFonts w:ascii="Arial" w:hAnsi="Arial" w:cs="Arial"/>
                <w:sz w:val="22"/>
                <w:szCs w:val="22"/>
              </w:rPr>
              <w:t>nie wystąpiły</w:t>
            </w:r>
          </w:p>
        </w:tc>
        <w:tc>
          <w:tcPr>
            <w:tcW w:w="3544" w:type="dxa"/>
          </w:tcPr>
          <w:p w14:paraId="0516762F"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21A82163" w14:textId="77777777" w:rsidTr="00616E06">
        <w:trPr>
          <w:trHeight w:val="635"/>
        </w:trPr>
        <w:tc>
          <w:tcPr>
            <w:tcW w:w="2962" w:type="dxa"/>
          </w:tcPr>
          <w:p w14:paraId="7A8AFE30" w14:textId="77777777" w:rsidR="00045467" w:rsidRPr="00616E06" w:rsidRDefault="00045467" w:rsidP="00E85A37">
            <w:pPr>
              <w:rPr>
                <w:rFonts w:ascii="Arial" w:hAnsi="Arial" w:cs="Arial"/>
                <w:sz w:val="22"/>
                <w:szCs w:val="22"/>
              </w:rPr>
            </w:pPr>
            <w:r w:rsidRPr="00616E06">
              <w:rPr>
                <w:rFonts w:ascii="Arial" w:hAnsi="Arial" w:cs="Arial"/>
                <w:sz w:val="22"/>
                <w:szCs w:val="22"/>
              </w:rPr>
              <w:t>Wyłata odszkodowań z tytułu uszkodzenia przewożonego ładunku</w:t>
            </w:r>
          </w:p>
        </w:tc>
        <w:tc>
          <w:tcPr>
            <w:tcW w:w="2552" w:type="dxa"/>
          </w:tcPr>
          <w:p w14:paraId="4146770A" w14:textId="77777777" w:rsidR="00045467" w:rsidRPr="00616E06" w:rsidRDefault="00045467" w:rsidP="00E85A37">
            <w:pPr>
              <w:rPr>
                <w:rFonts w:ascii="Arial" w:hAnsi="Arial" w:cs="Arial"/>
                <w:sz w:val="22"/>
                <w:szCs w:val="22"/>
              </w:rPr>
            </w:pPr>
            <w:r w:rsidRPr="00616E06">
              <w:rPr>
                <w:rFonts w:ascii="Arial" w:hAnsi="Arial" w:cs="Arial"/>
                <w:sz w:val="22"/>
                <w:szCs w:val="22"/>
              </w:rPr>
              <w:t>nie wystąpiły</w:t>
            </w:r>
          </w:p>
        </w:tc>
        <w:tc>
          <w:tcPr>
            <w:tcW w:w="3544" w:type="dxa"/>
          </w:tcPr>
          <w:p w14:paraId="4751A15C"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14DE38EF" w14:textId="77777777" w:rsidTr="00616E06">
        <w:trPr>
          <w:trHeight w:val="433"/>
        </w:trPr>
        <w:tc>
          <w:tcPr>
            <w:tcW w:w="2962" w:type="dxa"/>
          </w:tcPr>
          <w:p w14:paraId="4A159A12" w14:textId="77777777" w:rsidR="00045467" w:rsidRPr="00616E06" w:rsidRDefault="00045467" w:rsidP="00E85A37">
            <w:pPr>
              <w:rPr>
                <w:rFonts w:ascii="Arial" w:hAnsi="Arial" w:cs="Arial"/>
                <w:sz w:val="22"/>
                <w:szCs w:val="22"/>
              </w:rPr>
            </w:pPr>
            <w:r w:rsidRPr="00616E06">
              <w:rPr>
                <w:rFonts w:ascii="Arial" w:hAnsi="Arial" w:cs="Arial"/>
                <w:sz w:val="22"/>
                <w:szCs w:val="22"/>
              </w:rPr>
              <w:t>Wypłata odszkodowań z tytułu zwrotu biletów</w:t>
            </w:r>
          </w:p>
        </w:tc>
        <w:tc>
          <w:tcPr>
            <w:tcW w:w="2552" w:type="dxa"/>
          </w:tcPr>
          <w:p w14:paraId="39C48CD7" w14:textId="77777777" w:rsidR="00045467" w:rsidRPr="00616E06" w:rsidRDefault="00045467" w:rsidP="00E85A37">
            <w:pPr>
              <w:rPr>
                <w:rFonts w:ascii="Arial" w:hAnsi="Arial" w:cs="Arial"/>
                <w:sz w:val="22"/>
                <w:szCs w:val="22"/>
              </w:rPr>
            </w:pPr>
            <w:r w:rsidRPr="00616E06">
              <w:rPr>
                <w:rFonts w:ascii="Arial" w:hAnsi="Arial" w:cs="Arial"/>
                <w:sz w:val="22"/>
                <w:szCs w:val="22"/>
              </w:rPr>
              <w:t>nie wystąpiły</w:t>
            </w:r>
          </w:p>
        </w:tc>
        <w:tc>
          <w:tcPr>
            <w:tcW w:w="3544" w:type="dxa"/>
          </w:tcPr>
          <w:p w14:paraId="445BE7F3"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r w:rsidR="00045467" w:rsidRPr="00BA2F49" w14:paraId="35BC0D9B" w14:textId="77777777" w:rsidTr="00616E06">
        <w:trPr>
          <w:trHeight w:val="427"/>
        </w:trPr>
        <w:tc>
          <w:tcPr>
            <w:tcW w:w="2962" w:type="dxa"/>
          </w:tcPr>
          <w:p w14:paraId="2C3AF2A1" w14:textId="77777777" w:rsidR="00045467" w:rsidRPr="00616E06" w:rsidRDefault="00045467" w:rsidP="00E85A37">
            <w:pPr>
              <w:rPr>
                <w:rFonts w:ascii="Arial" w:hAnsi="Arial" w:cs="Arial"/>
                <w:sz w:val="22"/>
                <w:szCs w:val="22"/>
              </w:rPr>
            </w:pPr>
            <w:r w:rsidRPr="00616E06">
              <w:rPr>
                <w:rFonts w:ascii="Arial" w:hAnsi="Arial" w:cs="Arial"/>
                <w:sz w:val="22"/>
                <w:szCs w:val="22"/>
              </w:rPr>
              <w:t>Koszty poniesione z tytułu usuwania skutków wypadku</w:t>
            </w:r>
          </w:p>
        </w:tc>
        <w:tc>
          <w:tcPr>
            <w:tcW w:w="2552" w:type="dxa"/>
          </w:tcPr>
          <w:p w14:paraId="6C7AE11A" w14:textId="77777777" w:rsidR="00045467" w:rsidRPr="00616E06" w:rsidRDefault="00045467" w:rsidP="00E85A37">
            <w:pPr>
              <w:rPr>
                <w:rFonts w:ascii="Arial" w:hAnsi="Arial" w:cs="Arial"/>
                <w:sz w:val="22"/>
                <w:szCs w:val="22"/>
              </w:rPr>
            </w:pPr>
            <w:r w:rsidRPr="00616E06">
              <w:rPr>
                <w:rFonts w:ascii="Arial" w:hAnsi="Arial" w:cs="Arial"/>
                <w:sz w:val="22"/>
                <w:szCs w:val="22"/>
              </w:rPr>
              <w:t>infrastruktura</w:t>
            </w:r>
          </w:p>
        </w:tc>
        <w:tc>
          <w:tcPr>
            <w:tcW w:w="3544" w:type="dxa"/>
          </w:tcPr>
          <w:p w14:paraId="411AA1C0" w14:textId="77777777" w:rsidR="00045467" w:rsidRPr="00616E06" w:rsidRDefault="00045467" w:rsidP="00E85A37">
            <w:pPr>
              <w:rPr>
                <w:rFonts w:ascii="Arial" w:hAnsi="Arial" w:cs="Arial"/>
                <w:sz w:val="22"/>
                <w:szCs w:val="22"/>
              </w:rPr>
            </w:pPr>
            <w:r w:rsidRPr="00616E06">
              <w:rPr>
                <w:rFonts w:ascii="Arial" w:hAnsi="Arial" w:cs="Arial"/>
                <w:sz w:val="22"/>
                <w:szCs w:val="22"/>
              </w:rPr>
              <w:t>brak danych</w:t>
            </w:r>
          </w:p>
        </w:tc>
      </w:tr>
      <w:tr w:rsidR="00045467" w:rsidRPr="00BA2F49" w14:paraId="0720252E" w14:textId="77777777" w:rsidTr="00616E06">
        <w:trPr>
          <w:trHeight w:val="421"/>
        </w:trPr>
        <w:tc>
          <w:tcPr>
            <w:tcW w:w="2962" w:type="dxa"/>
          </w:tcPr>
          <w:p w14:paraId="0A62B865" w14:textId="77777777" w:rsidR="00045467" w:rsidRPr="00616E06" w:rsidRDefault="00045467" w:rsidP="00E85A37">
            <w:pPr>
              <w:rPr>
                <w:rFonts w:ascii="Arial" w:hAnsi="Arial" w:cs="Arial"/>
                <w:sz w:val="22"/>
                <w:szCs w:val="22"/>
              </w:rPr>
            </w:pPr>
            <w:r w:rsidRPr="00616E06">
              <w:rPr>
                <w:rFonts w:ascii="Arial" w:hAnsi="Arial" w:cs="Arial"/>
                <w:sz w:val="22"/>
                <w:szCs w:val="22"/>
              </w:rPr>
              <w:t>inne</w:t>
            </w:r>
          </w:p>
        </w:tc>
        <w:tc>
          <w:tcPr>
            <w:tcW w:w="2552" w:type="dxa"/>
          </w:tcPr>
          <w:p w14:paraId="0848C04E" w14:textId="77777777" w:rsidR="00045467" w:rsidRPr="00616E06" w:rsidRDefault="00045467" w:rsidP="00E85A37">
            <w:pPr>
              <w:rPr>
                <w:rFonts w:ascii="Arial" w:hAnsi="Arial" w:cs="Arial"/>
                <w:sz w:val="22"/>
                <w:szCs w:val="22"/>
              </w:rPr>
            </w:pPr>
            <w:r w:rsidRPr="00616E06">
              <w:rPr>
                <w:rFonts w:ascii="Arial" w:hAnsi="Arial" w:cs="Arial"/>
                <w:sz w:val="22"/>
                <w:szCs w:val="22"/>
              </w:rPr>
              <w:t>nie wystąpiły</w:t>
            </w:r>
          </w:p>
        </w:tc>
        <w:tc>
          <w:tcPr>
            <w:tcW w:w="3544" w:type="dxa"/>
          </w:tcPr>
          <w:p w14:paraId="6A0619FE" w14:textId="77777777" w:rsidR="00045467" w:rsidRPr="00616E06" w:rsidRDefault="00045467" w:rsidP="00E85A37">
            <w:pPr>
              <w:rPr>
                <w:rFonts w:ascii="Arial" w:hAnsi="Arial" w:cs="Arial"/>
                <w:sz w:val="22"/>
                <w:szCs w:val="22"/>
              </w:rPr>
            </w:pPr>
            <w:r w:rsidRPr="00616E06">
              <w:rPr>
                <w:rFonts w:ascii="Arial" w:hAnsi="Arial" w:cs="Arial"/>
                <w:sz w:val="22"/>
                <w:szCs w:val="22"/>
              </w:rPr>
              <w:t>nie było</w:t>
            </w:r>
          </w:p>
        </w:tc>
      </w:tr>
    </w:tbl>
    <w:p w14:paraId="773F0B82" w14:textId="77777777" w:rsidR="00045467" w:rsidRDefault="00045467" w:rsidP="00045467">
      <w:pPr>
        <w:rPr>
          <w:rFonts w:ascii="Arial" w:hAnsi="Arial" w:cs="Arial"/>
        </w:rPr>
      </w:pPr>
      <w:r w:rsidRPr="00BA2F49">
        <w:rPr>
          <w:rFonts w:ascii="Arial" w:hAnsi="Arial" w:cs="Arial"/>
        </w:rPr>
        <w:t xml:space="preserve"> </w:t>
      </w:r>
    </w:p>
    <w:p w14:paraId="094B70C8" w14:textId="77777777" w:rsidR="006A66BF" w:rsidRDefault="006A66BF" w:rsidP="00045467">
      <w:pPr>
        <w:rPr>
          <w:rFonts w:ascii="Arial" w:hAnsi="Arial" w:cs="Arial"/>
        </w:rPr>
      </w:pPr>
    </w:p>
    <w:p w14:paraId="2E3266FF" w14:textId="77777777" w:rsidR="006A66BF" w:rsidRDefault="006A66BF" w:rsidP="00045467">
      <w:pPr>
        <w:rPr>
          <w:rFonts w:ascii="Arial" w:hAnsi="Arial" w:cs="Arial"/>
        </w:rPr>
      </w:pPr>
    </w:p>
    <w:p w14:paraId="5EA62345" w14:textId="77777777" w:rsidR="006A66BF" w:rsidRPr="00BA2F49" w:rsidRDefault="006A66BF" w:rsidP="00045467">
      <w:pPr>
        <w:rPr>
          <w:rFonts w:ascii="Arial" w:hAnsi="Arial" w:cs="Arial"/>
        </w:rPr>
      </w:pPr>
    </w:p>
    <w:p w14:paraId="48A9641A" w14:textId="00D7B264" w:rsidR="00045467" w:rsidRPr="0047629B" w:rsidRDefault="00045467" w:rsidP="00E964E6">
      <w:pPr>
        <w:pStyle w:val="Heading2"/>
      </w:pPr>
      <w:bookmarkStart w:id="81" w:name="_Toc521641217"/>
      <w:r w:rsidRPr="0047629B">
        <w:lastRenderedPageBreak/>
        <w:t>II.3.</w:t>
      </w:r>
      <w:r w:rsidR="008374DC">
        <w:tab/>
      </w:r>
      <w:r w:rsidRPr="0047629B">
        <w:t>Warunki zewnętrzne:</w:t>
      </w:r>
      <w:bookmarkEnd w:id="81"/>
    </w:p>
    <w:p w14:paraId="25720640" w14:textId="6DE34499" w:rsidR="00045467" w:rsidRPr="00352921" w:rsidRDefault="00045467" w:rsidP="00352921">
      <w:pPr>
        <w:pStyle w:val="Heading3"/>
      </w:pPr>
      <w:bookmarkStart w:id="82" w:name="_Toc521641218"/>
      <w:r w:rsidRPr="00352921">
        <w:t>II.3.1.</w:t>
      </w:r>
      <w:r w:rsidRPr="00352921">
        <w:tab/>
        <w:t>Warunki pogodowe.</w:t>
      </w:r>
      <w:bookmarkEnd w:id="82"/>
    </w:p>
    <w:p w14:paraId="22667FB2" w14:textId="77777777" w:rsidR="0047629B" w:rsidRPr="0047629B" w:rsidRDefault="0047629B" w:rsidP="0047629B">
      <w:pPr>
        <w:ind w:left="709"/>
        <w:rPr>
          <w:rFonts w:ascii="Arial" w:hAnsi="Arial" w:cs="Arial"/>
          <w:sz w:val="22"/>
          <w:szCs w:val="22"/>
        </w:rPr>
      </w:pPr>
    </w:p>
    <w:tbl>
      <w:tblPr>
        <w:tblStyle w:val="TableGrid"/>
        <w:tblW w:w="0" w:type="auto"/>
        <w:tblInd w:w="83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35"/>
        <w:gridCol w:w="3665"/>
      </w:tblGrid>
      <w:tr w:rsidR="00045467" w:rsidRPr="00BA2F49" w14:paraId="7C860A16" w14:textId="77777777" w:rsidTr="00D677C9">
        <w:trPr>
          <w:trHeight w:val="423"/>
        </w:trPr>
        <w:tc>
          <w:tcPr>
            <w:tcW w:w="2235" w:type="dxa"/>
          </w:tcPr>
          <w:p w14:paraId="513D9D37" w14:textId="77777777" w:rsidR="00045467" w:rsidRPr="00D677C9" w:rsidRDefault="00045467" w:rsidP="00E85A37">
            <w:pPr>
              <w:rPr>
                <w:rFonts w:ascii="Arial" w:hAnsi="Arial" w:cs="Arial"/>
                <w:sz w:val="22"/>
                <w:szCs w:val="22"/>
              </w:rPr>
            </w:pPr>
            <w:r w:rsidRPr="00D677C9">
              <w:rPr>
                <w:rFonts w:ascii="Arial" w:hAnsi="Arial" w:cs="Arial"/>
                <w:sz w:val="22"/>
                <w:szCs w:val="22"/>
              </w:rPr>
              <w:t>Pora dnia</w:t>
            </w:r>
          </w:p>
        </w:tc>
        <w:tc>
          <w:tcPr>
            <w:tcW w:w="3665" w:type="dxa"/>
          </w:tcPr>
          <w:p w14:paraId="43C520BF" w14:textId="77777777" w:rsidR="00045467" w:rsidRPr="00D677C9" w:rsidRDefault="00045467" w:rsidP="00E85A37">
            <w:pPr>
              <w:rPr>
                <w:rFonts w:ascii="Arial" w:hAnsi="Arial" w:cs="Arial"/>
                <w:sz w:val="22"/>
                <w:szCs w:val="22"/>
                <w:vertAlign w:val="superscript"/>
              </w:rPr>
            </w:pPr>
            <w:r w:rsidRPr="00D677C9">
              <w:rPr>
                <w:rFonts w:ascii="Arial" w:hAnsi="Arial" w:cs="Arial"/>
                <w:sz w:val="22"/>
                <w:szCs w:val="22"/>
              </w:rPr>
              <w:t>wieczór, godz. 18:49</w:t>
            </w:r>
          </w:p>
        </w:tc>
      </w:tr>
      <w:tr w:rsidR="00045467" w:rsidRPr="00BA2F49" w14:paraId="7117C0C5" w14:textId="77777777" w:rsidTr="00D677C9">
        <w:trPr>
          <w:trHeight w:val="448"/>
        </w:trPr>
        <w:tc>
          <w:tcPr>
            <w:tcW w:w="2235" w:type="dxa"/>
          </w:tcPr>
          <w:p w14:paraId="3D3DF1DE" w14:textId="77777777" w:rsidR="00045467" w:rsidRPr="00D677C9" w:rsidRDefault="00045467" w:rsidP="00E85A37">
            <w:pPr>
              <w:rPr>
                <w:rFonts w:ascii="Arial" w:hAnsi="Arial" w:cs="Arial"/>
                <w:sz w:val="22"/>
                <w:szCs w:val="22"/>
              </w:rPr>
            </w:pPr>
            <w:r w:rsidRPr="00D677C9">
              <w:rPr>
                <w:rFonts w:ascii="Arial" w:hAnsi="Arial" w:cs="Arial"/>
                <w:sz w:val="22"/>
                <w:szCs w:val="22"/>
              </w:rPr>
              <w:t>Zachmurzenie</w:t>
            </w:r>
          </w:p>
        </w:tc>
        <w:tc>
          <w:tcPr>
            <w:tcW w:w="3665" w:type="dxa"/>
          </w:tcPr>
          <w:p w14:paraId="0C749F81" w14:textId="77777777" w:rsidR="00045467" w:rsidRPr="00D677C9" w:rsidRDefault="00045467" w:rsidP="00E85A37">
            <w:pPr>
              <w:rPr>
                <w:rFonts w:ascii="Arial" w:hAnsi="Arial" w:cs="Arial"/>
                <w:sz w:val="22"/>
                <w:szCs w:val="22"/>
              </w:rPr>
            </w:pPr>
            <w:r w:rsidRPr="00D677C9">
              <w:rPr>
                <w:rFonts w:ascii="Arial" w:hAnsi="Arial" w:cs="Arial"/>
                <w:sz w:val="22"/>
                <w:szCs w:val="22"/>
              </w:rPr>
              <w:t>duże</w:t>
            </w:r>
          </w:p>
        </w:tc>
      </w:tr>
      <w:tr w:rsidR="00045467" w:rsidRPr="00BA2F49" w14:paraId="7E2FDF94" w14:textId="77777777" w:rsidTr="00D677C9">
        <w:trPr>
          <w:trHeight w:val="423"/>
        </w:trPr>
        <w:tc>
          <w:tcPr>
            <w:tcW w:w="2235" w:type="dxa"/>
          </w:tcPr>
          <w:p w14:paraId="374B4C83" w14:textId="77777777" w:rsidR="00045467" w:rsidRPr="00D677C9" w:rsidRDefault="00045467" w:rsidP="00E85A37">
            <w:pPr>
              <w:rPr>
                <w:rFonts w:ascii="Arial" w:hAnsi="Arial" w:cs="Arial"/>
                <w:sz w:val="22"/>
                <w:szCs w:val="22"/>
              </w:rPr>
            </w:pPr>
            <w:r w:rsidRPr="00D677C9">
              <w:rPr>
                <w:rFonts w:ascii="Arial" w:hAnsi="Arial" w:cs="Arial"/>
                <w:sz w:val="22"/>
                <w:szCs w:val="22"/>
              </w:rPr>
              <w:t>Opady</w:t>
            </w:r>
          </w:p>
        </w:tc>
        <w:tc>
          <w:tcPr>
            <w:tcW w:w="3665" w:type="dxa"/>
          </w:tcPr>
          <w:p w14:paraId="5EC31CAC" w14:textId="77777777" w:rsidR="00045467" w:rsidRPr="00D677C9" w:rsidRDefault="00045467" w:rsidP="00E85A37">
            <w:pPr>
              <w:rPr>
                <w:rFonts w:ascii="Arial" w:hAnsi="Arial" w:cs="Arial"/>
                <w:sz w:val="22"/>
                <w:szCs w:val="22"/>
              </w:rPr>
            </w:pPr>
            <w:r w:rsidRPr="00D677C9">
              <w:rPr>
                <w:rFonts w:ascii="Arial" w:hAnsi="Arial" w:cs="Arial"/>
                <w:sz w:val="22"/>
                <w:szCs w:val="22"/>
              </w:rPr>
              <w:t>deszcz</w:t>
            </w:r>
          </w:p>
        </w:tc>
      </w:tr>
      <w:tr w:rsidR="00045467" w:rsidRPr="00BA2F49" w14:paraId="40C57534" w14:textId="77777777" w:rsidTr="00D677C9">
        <w:trPr>
          <w:trHeight w:val="448"/>
        </w:trPr>
        <w:tc>
          <w:tcPr>
            <w:tcW w:w="2235" w:type="dxa"/>
          </w:tcPr>
          <w:p w14:paraId="0DA11C97" w14:textId="77777777" w:rsidR="00045467" w:rsidRPr="00D677C9" w:rsidRDefault="00045467" w:rsidP="00E85A37">
            <w:pPr>
              <w:rPr>
                <w:rFonts w:ascii="Arial" w:hAnsi="Arial" w:cs="Arial"/>
                <w:sz w:val="22"/>
                <w:szCs w:val="22"/>
              </w:rPr>
            </w:pPr>
            <w:r w:rsidRPr="00D677C9">
              <w:rPr>
                <w:rFonts w:ascii="Arial" w:hAnsi="Arial" w:cs="Arial"/>
                <w:sz w:val="22"/>
                <w:szCs w:val="22"/>
              </w:rPr>
              <w:t>Temperatura</w:t>
            </w:r>
          </w:p>
        </w:tc>
        <w:tc>
          <w:tcPr>
            <w:tcW w:w="3665" w:type="dxa"/>
          </w:tcPr>
          <w:p w14:paraId="78D28F04" w14:textId="77777777" w:rsidR="00045467" w:rsidRPr="00D677C9" w:rsidRDefault="00045467" w:rsidP="00E85A37">
            <w:pPr>
              <w:rPr>
                <w:rFonts w:ascii="Arial" w:hAnsi="Arial" w:cs="Arial"/>
                <w:sz w:val="22"/>
                <w:szCs w:val="22"/>
                <w:vertAlign w:val="superscript"/>
              </w:rPr>
            </w:pPr>
            <w:r w:rsidRPr="00D677C9">
              <w:rPr>
                <w:rFonts w:ascii="Arial" w:hAnsi="Arial" w:cs="Arial"/>
                <w:sz w:val="22"/>
                <w:szCs w:val="22"/>
              </w:rPr>
              <w:t>+ 8</w:t>
            </w:r>
            <w:r w:rsidRPr="00D677C9">
              <w:rPr>
                <w:rFonts w:ascii="Arial" w:hAnsi="Arial" w:cs="Arial"/>
                <w:sz w:val="22"/>
                <w:szCs w:val="22"/>
                <w:vertAlign w:val="superscript"/>
              </w:rPr>
              <w:t>0C</w:t>
            </w:r>
          </w:p>
        </w:tc>
      </w:tr>
      <w:tr w:rsidR="00045467" w:rsidRPr="00BA2F49" w14:paraId="12A2FF5A" w14:textId="77777777" w:rsidTr="00D677C9">
        <w:trPr>
          <w:trHeight w:val="423"/>
        </w:trPr>
        <w:tc>
          <w:tcPr>
            <w:tcW w:w="2235" w:type="dxa"/>
          </w:tcPr>
          <w:p w14:paraId="722E2354" w14:textId="77777777" w:rsidR="00045467" w:rsidRPr="00D677C9" w:rsidRDefault="00045467" w:rsidP="00E85A37">
            <w:pPr>
              <w:rPr>
                <w:rFonts w:ascii="Arial" w:hAnsi="Arial" w:cs="Arial"/>
                <w:sz w:val="22"/>
                <w:szCs w:val="22"/>
              </w:rPr>
            </w:pPr>
            <w:r w:rsidRPr="00D677C9">
              <w:rPr>
                <w:rFonts w:ascii="Arial" w:hAnsi="Arial" w:cs="Arial"/>
                <w:sz w:val="22"/>
                <w:szCs w:val="22"/>
              </w:rPr>
              <w:t>Widoczność</w:t>
            </w:r>
          </w:p>
        </w:tc>
        <w:tc>
          <w:tcPr>
            <w:tcW w:w="3665" w:type="dxa"/>
          </w:tcPr>
          <w:p w14:paraId="6F0E4CBE" w14:textId="77777777" w:rsidR="00045467" w:rsidRPr="00D677C9" w:rsidRDefault="00045467" w:rsidP="00E85A37">
            <w:pPr>
              <w:rPr>
                <w:rFonts w:ascii="Arial" w:hAnsi="Arial" w:cs="Arial"/>
                <w:sz w:val="22"/>
                <w:szCs w:val="22"/>
              </w:rPr>
            </w:pPr>
            <w:r w:rsidRPr="00D677C9">
              <w:rPr>
                <w:rFonts w:ascii="Arial" w:hAnsi="Arial" w:cs="Arial"/>
                <w:sz w:val="22"/>
                <w:szCs w:val="22"/>
              </w:rPr>
              <w:t>zmrok</w:t>
            </w:r>
          </w:p>
        </w:tc>
      </w:tr>
      <w:tr w:rsidR="00045467" w:rsidRPr="00BA2F49" w14:paraId="7DFAE46A" w14:textId="77777777" w:rsidTr="00D677C9">
        <w:trPr>
          <w:trHeight w:val="448"/>
        </w:trPr>
        <w:tc>
          <w:tcPr>
            <w:tcW w:w="2235" w:type="dxa"/>
          </w:tcPr>
          <w:p w14:paraId="122AC995" w14:textId="77777777" w:rsidR="00045467" w:rsidRPr="00D677C9" w:rsidRDefault="00045467" w:rsidP="00E85A37">
            <w:pPr>
              <w:rPr>
                <w:rFonts w:ascii="Arial" w:hAnsi="Arial" w:cs="Arial"/>
                <w:sz w:val="22"/>
                <w:szCs w:val="22"/>
              </w:rPr>
            </w:pPr>
            <w:r w:rsidRPr="00D677C9">
              <w:rPr>
                <w:rFonts w:ascii="Arial" w:hAnsi="Arial" w:cs="Arial"/>
                <w:sz w:val="22"/>
                <w:szCs w:val="22"/>
              </w:rPr>
              <w:t>Słyszalność</w:t>
            </w:r>
          </w:p>
        </w:tc>
        <w:tc>
          <w:tcPr>
            <w:tcW w:w="3665" w:type="dxa"/>
          </w:tcPr>
          <w:p w14:paraId="0E842137" w14:textId="77777777" w:rsidR="00045467" w:rsidRPr="00D677C9" w:rsidRDefault="00045467" w:rsidP="00E85A37">
            <w:pPr>
              <w:rPr>
                <w:rFonts w:ascii="Arial" w:hAnsi="Arial" w:cs="Arial"/>
                <w:sz w:val="22"/>
                <w:szCs w:val="22"/>
              </w:rPr>
            </w:pPr>
            <w:r w:rsidRPr="00D677C9">
              <w:rPr>
                <w:rFonts w:ascii="Arial" w:hAnsi="Arial" w:cs="Arial"/>
                <w:sz w:val="22"/>
                <w:szCs w:val="22"/>
              </w:rPr>
              <w:t>dobra</w:t>
            </w:r>
          </w:p>
        </w:tc>
      </w:tr>
      <w:tr w:rsidR="00045467" w:rsidRPr="00BA2F49" w14:paraId="22DC50B7" w14:textId="77777777" w:rsidTr="00D677C9">
        <w:trPr>
          <w:trHeight w:val="448"/>
        </w:trPr>
        <w:tc>
          <w:tcPr>
            <w:tcW w:w="2235" w:type="dxa"/>
          </w:tcPr>
          <w:p w14:paraId="1D19A182" w14:textId="77777777" w:rsidR="00045467" w:rsidRPr="00D677C9" w:rsidRDefault="00045467" w:rsidP="00E85A37">
            <w:pPr>
              <w:rPr>
                <w:rFonts w:ascii="Arial" w:hAnsi="Arial" w:cs="Arial"/>
                <w:sz w:val="22"/>
                <w:szCs w:val="22"/>
              </w:rPr>
            </w:pPr>
            <w:r w:rsidRPr="00D677C9">
              <w:rPr>
                <w:rFonts w:ascii="Arial" w:hAnsi="Arial" w:cs="Arial"/>
                <w:sz w:val="22"/>
                <w:szCs w:val="22"/>
              </w:rPr>
              <w:t>Inne zjawiska</w:t>
            </w:r>
          </w:p>
        </w:tc>
        <w:tc>
          <w:tcPr>
            <w:tcW w:w="3665" w:type="dxa"/>
          </w:tcPr>
          <w:p w14:paraId="7B55BA63" w14:textId="77777777" w:rsidR="00045467" w:rsidRPr="00D677C9" w:rsidRDefault="00045467" w:rsidP="00E85A37">
            <w:pPr>
              <w:rPr>
                <w:rFonts w:ascii="Arial" w:hAnsi="Arial" w:cs="Arial"/>
                <w:sz w:val="22"/>
                <w:szCs w:val="22"/>
              </w:rPr>
            </w:pPr>
            <w:r w:rsidRPr="00D677C9">
              <w:rPr>
                <w:rFonts w:ascii="Arial" w:hAnsi="Arial" w:cs="Arial"/>
                <w:sz w:val="22"/>
                <w:szCs w:val="22"/>
              </w:rPr>
              <w:t>brak</w:t>
            </w:r>
          </w:p>
        </w:tc>
      </w:tr>
    </w:tbl>
    <w:p w14:paraId="791153EB" w14:textId="77777777" w:rsidR="00045467" w:rsidRPr="00BA2F49" w:rsidRDefault="00045467" w:rsidP="00045467">
      <w:pPr>
        <w:rPr>
          <w:rFonts w:ascii="Arial" w:hAnsi="Arial" w:cs="Arial"/>
        </w:rPr>
      </w:pPr>
    </w:p>
    <w:p w14:paraId="28CD5D9A" w14:textId="77777777" w:rsidR="00045467" w:rsidRPr="00352921" w:rsidRDefault="00045467" w:rsidP="00352921">
      <w:pPr>
        <w:pStyle w:val="Heading3"/>
      </w:pPr>
      <w:bookmarkStart w:id="83" w:name="_Toc521641219"/>
      <w:r w:rsidRPr="00352921">
        <w:t>II.3.2.</w:t>
      </w:r>
      <w:r w:rsidRPr="00352921">
        <w:tab/>
        <w:t>Inne warunki zewnętrzne mogące mieć wpływ na powstanie wypadku (szkody spowodowane ruchem zakładu górniczego, powódź itp.)</w:t>
      </w:r>
      <w:bookmarkEnd w:id="83"/>
    </w:p>
    <w:p w14:paraId="698CA0E7" w14:textId="77777777" w:rsidR="00045467" w:rsidRPr="00F3650D" w:rsidRDefault="00045467" w:rsidP="00D677C9">
      <w:pPr>
        <w:ind w:left="709"/>
        <w:rPr>
          <w:rFonts w:ascii="Arial" w:hAnsi="Arial" w:cs="Arial"/>
          <w:sz w:val="22"/>
          <w:szCs w:val="22"/>
        </w:rPr>
      </w:pPr>
      <w:r w:rsidRPr="00D677C9">
        <w:rPr>
          <w:rFonts w:ascii="Arial" w:hAnsi="Arial" w:cs="Arial"/>
          <w:sz w:val="22"/>
          <w:szCs w:val="22"/>
        </w:rPr>
        <w:t>Inne warunki zewnętrzne mogące mieć wpływ na powstanie poważnego wypadku nie występowały.</w:t>
      </w:r>
    </w:p>
    <w:p w14:paraId="6FEAC00C" w14:textId="5CF5F99F" w:rsidR="00FA39C4" w:rsidRPr="00156F2E" w:rsidRDefault="008374DC" w:rsidP="008374DC">
      <w:pPr>
        <w:pStyle w:val="Heading1"/>
      </w:pPr>
      <w:r>
        <w:t xml:space="preserve"> </w:t>
      </w:r>
      <w:bookmarkStart w:id="84" w:name="_Toc521641220"/>
      <w:r w:rsidR="000F2BF0" w:rsidRPr="00156F2E">
        <w:t>OPIS ZAPISÓW, BADAŃ I WYSŁUCHAŃ</w:t>
      </w:r>
      <w:r w:rsidR="00902906" w:rsidRPr="00156F2E">
        <w:t>.</w:t>
      </w:r>
      <w:bookmarkEnd w:id="84"/>
    </w:p>
    <w:p w14:paraId="0DD604ED" w14:textId="15F63DE9" w:rsidR="00A32F5C" w:rsidRPr="00156F2E" w:rsidRDefault="00A32F5C" w:rsidP="00E964E6">
      <w:pPr>
        <w:pStyle w:val="Heading2"/>
      </w:pPr>
      <w:bookmarkStart w:id="85" w:name="_Toc521641221"/>
      <w:r w:rsidRPr="00156F2E">
        <w:t>III.1.</w:t>
      </w:r>
      <w:r w:rsidRPr="00156F2E">
        <w:tab/>
        <w:t>Opis systemu zarządzania bezpieczeństwem ruchu kolejowego w odniesieniu do</w:t>
      </w:r>
      <w:r w:rsidR="00033ACD" w:rsidRPr="00156F2E">
        <w:t xml:space="preserve"> rodzaju </w:t>
      </w:r>
      <w:r w:rsidRPr="00156F2E">
        <w:t>poważnego wypadku.</w:t>
      </w:r>
      <w:bookmarkEnd w:id="85"/>
    </w:p>
    <w:p w14:paraId="468817EC" w14:textId="77777777" w:rsidR="008944B3" w:rsidRPr="00805927" w:rsidRDefault="008944B3" w:rsidP="00A32F5C">
      <w:pPr>
        <w:spacing w:before="60" w:after="120" w:line="276" w:lineRule="auto"/>
        <w:ind w:left="616"/>
        <w:jc w:val="both"/>
        <w:rPr>
          <w:rFonts w:ascii="Arial" w:hAnsi="Arial" w:cs="Arial"/>
          <w:sz w:val="22"/>
          <w:szCs w:val="24"/>
        </w:rPr>
      </w:pPr>
    </w:p>
    <w:p w14:paraId="6687B516" w14:textId="77777777" w:rsidR="00A32F5C" w:rsidRPr="00805927" w:rsidRDefault="00A32F5C" w:rsidP="008944B3">
      <w:pPr>
        <w:spacing w:before="60" w:after="120" w:line="276" w:lineRule="auto"/>
        <w:ind w:left="658"/>
        <w:jc w:val="both"/>
        <w:rPr>
          <w:rFonts w:ascii="Arial" w:hAnsi="Arial" w:cs="Arial"/>
          <w:sz w:val="22"/>
          <w:szCs w:val="24"/>
        </w:rPr>
      </w:pPr>
      <w:r w:rsidRPr="00805927">
        <w:rPr>
          <w:rFonts w:ascii="Arial" w:hAnsi="Arial" w:cs="Arial"/>
          <w:sz w:val="22"/>
          <w:szCs w:val="24"/>
        </w:rPr>
        <w:t>Zarządcy infrastruktury i przewoźnicy kolejowi, aby uzyskać autoryzację lub certyfikat bezpie-czeństwa obowiązani są opracować System Zarządzania Bezpieczeństwem (zwany dalej „SMS”).</w:t>
      </w:r>
    </w:p>
    <w:p w14:paraId="7F3B07A5" w14:textId="77777777" w:rsidR="00A32F5C" w:rsidRPr="00805927" w:rsidRDefault="00A32F5C" w:rsidP="00A32F5C">
      <w:pPr>
        <w:spacing w:before="60" w:after="120" w:line="276" w:lineRule="auto"/>
        <w:ind w:left="658"/>
        <w:jc w:val="both"/>
        <w:rPr>
          <w:rFonts w:ascii="Arial" w:hAnsi="Arial" w:cs="Arial"/>
          <w:sz w:val="22"/>
          <w:szCs w:val="24"/>
        </w:rPr>
      </w:pPr>
      <w:r w:rsidRPr="00805927">
        <w:rPr>
          <w:rFonts w:ascii="Arial" w:hAnsi="Arial" w:cs="Arial"/>
          <w:sz w:val="22"/>
          <w:szCs w:val="24"/>
        </w:rPr>
        <w:t>Podstawowym dokumentem uprawniającym:</w:t>
      </w:r>
    </w:p>
    <w:p w14:paraId="16A15269" w14:textId="77777777" w:rsidR="00A32F5C" w:rsidRPr="00805927" w:rsidRDefault="00A32F5C" w:rsidP="002F3800">
      <w:pPr>
        <w:numPr>
          <w:ilvl w:val="0"/>
          <w:numId w:val="6"/>
        </w:numPr>
        <w:spacing w:before="60" w:after="120" w:line="276" w:lineRule="auto"/>
        <w:ind w:left="1134"/>
        <w:jc w:val="both"/>
        <w:rPr>
          <w:rFonts w:ascii="Arial" w:hAnsi="Arial" w:cs="Arial"/>
          <w:sz w:val="22"/>
          <w:szCs w:val="24"/>
        </w:rPr>
      </w:pPr>
      <w:r w:rsidRPr="00805927">
        <w:rPr>
          <w:rFonts w:ascii="Arial" w:hAnsi="Arial" w:cs="Arial"/>
          <w:sz w:val="22"/>
          <w:szCs w:val="24"/>
        </w:rPr>
        <w:t>zarządcę do zarządzania infrastrukturą kolejową jest autoryzacja bezpieczeństwa,</w:t>
      </w:r>
    </w:p>
    <w:p w14:paraId="45E33739" w14:textId="77777777" w:rsidR="00A32F5C" w:rsidRPr="00805927" w:rsidRDefault="00A32F5C" w:rsidP="002F3800">
      <w:pPr>
        <w:numPr>
          <w:ilvl w:val="0"/>
          <w:numId w:val="6"/>
        </w:numPr>
        <w:spacing w:before="60" w:after="120" w:line="276" w:lineRule="auto"/>
        <w:ind w:left="1134"/>
        <w:jc w:val="both"/>
        <w:rPr>
          <w:rFonts w:ascii="Arial" w:hAnsi="Arial" w:cs="Arial"/>
          <w:sz w:val="22"/>
          <w:szCs w:val="24"/>
        </w:rPr>
      </w:pPr>
      <w:r w:rsidRPr="00805927">
        <w:rPr>
          <w:rFonts w:ascii="Arial" w:hAnsi="Arial" w:cs="Arial"/>
          <w:sz w:val="22"/>
          <w:szCs w:val="24"/>
        </w:rPr>
        <w:t>przewoźnika kolejowego do uzyskania dostępu do infrastruktury kolejowej jest certyfikat bezpieczeństwa.</w:t>
      </w:r>
    </w:p>
    <w:p w14:paraId="3DD02274" w14:textId="6B55B936" w:rsidR="007D4FD6" w:rsidRPr="00805927" w:rsidRDefault="007D4FD6" w:rsidP="002704CA">
      <w:pPr>
        <w:spacing w:before="60" w:after="120" w:line="276" w:lineRule="auto"/>
        <w:ind w:left="686"/>
        <w:jc w:val="both"/>
        <w:rPr>
          <w:rFonts w:ascii="Arial" w:hAnsi="Arial" w:cs="Arial"/>
          <w:sz w:val="22"/>
          <w:szCs w:val="24"/>
        </w:rPr>
      </w:pPr>
      <w:r w:rsidRPr="00805927">
        <w:rPr>
          <w:rFonts w:ascii="Arial" w:hAnsi="Arial" w:cs="Arial"/>
          <w:sz w:val="22"/>
          <w:szCs w:val="24"/>
        </w:rPr>
        <w:t>Podmiotem</w:t>
      </w:r>
      <w:r w:rsidR="00F56D92" w:rsidRPr="00805927">
        <w:rPr>
          <w:rFonts w:ascii="Arial" w:hAnsi="Arial" w:cs="Arial"/>
          <w:sz w:val="22"/>
          <w:szCs w:val="24"/>
        </w:rPr>
        <w:t xml:space="preserve">, którego pracownicy i pojazd uczestniczyli w poważnym wypadku kolejowym kategorii A 18 zaistniałym dnia 02 listopada 2017 r. w km 37,119 linii nr 36 Ostrołęka – Łapy jast zarządca </w:t>
      </w:r>
      <w:r w:rsidR="00A84157" w:rsidRPr="00805927">
        <w:rPr>
          <w:rFonts w:ascii="Arial" w:hAnsi="Arial" w:cs="Arial"/>
          <w:sz w:val="22"/>
          <w:szCs w:val="24"/>
        </w:rPr>
        <w:t>i</w:t>
      </w:r>
      <w:r w:rsidR="00F56D92" w:rsidRPr="00805927">
        <w:rPr>
          <w:rFonts w:ascii="Arial" w:hAnsi="Arial" w:cs="Arial"/>
          <w:sz w:val="22"/>
          <w:szCs w:val="24"/>
        </w:rPr>
        <w:t>nfrastruktury tj. PKP Polskie Linie Kolejowe S.A.</w:t>
      </w:r>
    </w:p>
    <w:p w14:paraId="5D1E5C77" w14:textId="7D664D76" w:rsidR="00F56D92" w:rsidRPr="00805927" w:rsidRDefault="00F56D92" w:rsidP="002704CA">
      <w:pPr>
        <w:spacing w:before="60" w:after="120" w:line="276" w:lineRule="auto"/>
        <w:ind w:left="686"/>
        <w:jc w:val="both"/>
        <w:rPr>
          <w:rFonts w:ascii="Arial" w:hAnsi="Arial" w:cs="Arial"/>
          <w:sz w:val="22"/>
          <w:szCs w:val="24"/>
        </w:rPr>
      </w:pPr>
      <w:r w:rsidRPr="00805927">
        <w:rPr>
          <w:rFonts w:ascii="Arial" w:hAnsi="Arial" w:cs="Arial"/>
          <w:sz w:val="22"/>
          <w:szCs w:val="24"/>
        </w:rPr>
        <w:t xml:space="preserve">Zarządca infrastruktury posiada </w:t>
      </w:r>
      <w:r w:rsidR="00A84157" w:rsidRPr="00805927">
        <w:rPr>
          <w:rFonts w:ascii="Arial" w:hAnsi="Arial" w:cs="Arial"/>
          <w:sz w:val="22"/>
          <w:szCs w:val="24"/>
        </w:rPr>
        <w:t>System Zarządzania Bezpieczeństwem, zaakceptowany przez Prezesa Urzędu Transportu Kolejowego.</w:t>
      </w:r>
    </w:p>
    <w:p w14:paraId="58B6AC0A" w14:textId="7BF20AB9" w:rsidR="00A84157" w:rsidRPr="00805927" w:rsidRDefault="00A84157" w:rsidP="002704CA">
      <w:pPr>
        <w:spacing w:before="60" w:after="120" w:line="276" w:lineRule="auto"/>
        <w:ind w:left="686"/>
        <w:jc w:val="both"/>
        <w:rPr>
          <w:rFonts w:ascii="Arial" w:hAnsi="Arial" w:cs="Arial"/>
          <w:sz w:val="22"/>
          <w:szCs w:val="24"/>
        </w:rPr>
      </w:pPr>
      <w:r w:rsidRPr="00805927">
        <w:rPr>
          <w:rFonts w:ascii="Arial" w:hAnsi="Arial" w:cs="Arial"/>
          <w:sz w:val="22"/>
          <w:szCs w:val="24"/>
        </w:rPr>
        <w:t>Przedmiotem analizy były postanowienia SMS zarządcy infrastruktury jako podmiotu zarządzającego bezpieczeństwem ruchu kolejowego na przejeździe kolejowo-drogowym.</w:t>
      </w:r>
    </w:p>
    <w:p w14:paraId="324A66B3" w14:textId="77777777" w:rsidR="006A7372" w:rsidRPr="00805927" w:rsidRDefault="006A7372" w:rsidP="002704CA">
      <w:pPr>
        <w:spacing w:after="0" w:line="276" w:lineRule="auto"/>
        <w:ind w:left="70" w:firstLine="576"/>
        <w:jc w:val="both"/>
        <w:rPr>
          <w:rFonts w:ascii="Arial" w:hAnsi="Arial" w:cs="Arial"/>
          <w:b/>
          <w:sz w:val="22"/>
          <w:szCs w:val="24"/>
        </w:rPr>
      </w:pPr>
    </w:p>
    <w:p w14:paraId="6B52B432" w14:textId="77777777" w:rsidR="00A32F5C" w:rsidRPr="00805927" w:rsidRDefault="00A32F5C" w:rsidP="008050B7">
      <w:pPr>
        <w:spacing w:after="0" w:line="276" w:lineRule="auto"/>
        <w:ind w:firstLine="646"/>
        <w:jc w:val="both"/>
        <w:rPr>
          <w:rFonts w:ascii="Arial" w:hAnsi="Arial" w:cs="Arial"/>
          <w:sz w:val="22"/>
          <w:szCs w:val="24"/>
        </w:rPr>
      </w:pPr>
      <w:r w:rsidRPr="00805927">
        <w:rPr>
          <w:rFonts w:ascii="Arial" w:hAnsi="Arial" w:cs="Arial"/>
          <w:b/>
          <w:sz w:val="22"/>
          <w:szCs w:val="24"/>
        </w:rPr>
        <w:t>PKP Polskie Linie Kolejowe S.A. – zarządca infrastruktury</w:t>
      </w:r>
      <w:r w:rsidRPr="00805927">
        <w:rPr>
          <w:rFonts w:ascii="Arial" w:hAnsi="Arial" w:cs="Arial"/>
          <w:sz w:val="22"/>
          <w:szCs w:val="24"/>
        </w:rPr>
        <w:t>:</w:t>
      </w:r>
    </w:p>
    <w:p w14:paraId="5ED7D3D4" w14:textId="77777777" w:rsidR="00A32F5C" w:rsidRPr="00805927" w:rsidRDefault="00A32F5C" w:rsidP="00A32F5C">
      <w:pPr>
        <w:pStyle w:val="ListParagraph"/>
        <w:spacing w:after="0" w:line="276" w:lineRule="auto"/>
        <w:ind w:left="442"/>
        <w:jc w:val="both"/>
        <w:rPr>
          <w:rFonts w:ascii="Arial" w:hAnsi="Arial" w:cs="Arial"/>
          <w:b/>
        </w:rPr>
      </w:pPr>
    </w:p>
    <w:p w14:paraId="18E65AFD" w14:textId="77777777" w:rsidR="00A32F5C" w:rsidRPr="00805927" w:rsidRDefault="00A32F5C" w:rsidP="00A32F5C">
      <w:pPr>
        <w:spacing w:after="240"/>
        <w:ind w:left="646"/>
        <w:jc w:val="both"/>
        <w:rPr>
          <w:rFonts w:ascii="Arial" w:hAnsi="Arial" w:cs="Arial"/>
          <w:sz w:val="22"/>
          <w:szCs w:val="24"/>
        </w:rPr>
      </w:pPr>
      <w:r w:rsidRPr="00805927">
        <w:rPr>
          <w:rFonts w:ascii="Arial" w:hAnsi="Arial" w:cs="Arial"/>
          <w:sz w:val="22"/>
          <w:szCs w:val="24"/>
        </w:rPr>
        <w:t>Wymieniony zarządca infrastruktury posiada:</w:t>
      </w:r>
    </w:p>
    <w:p w14:paraId="583D4FC2" w14:textId="77777777" w:rsidR="00A32F5C" w:rsidRPr="00805927" w:rsidRDefault="00EA0917" w:rsidP="00A32F5C">
      <w:pPr>
        <w:spacing w:after="240"/>
        <w:ind w:left="1148"/>
        <w:jc w:val="both"/>
        <w:rPr>
          <w:rFonts w:ascii="Arial" w:hAnsi="Arial" w:cs="Arial"/>
          <w:sz w:val="22"/>
          <w:szCs w:val="24"/>
        </w:rPr>
      </w:pPr>
      <w:r w:rsidRPr="00805927">
        <w:rPr>
          <w:rFonts w:ascii="Arial" w:hAnsi="Arial" w:cs="Arial"/>
          <w:sz w:val="22"/>
          <w:szCs w:val="24"/>
        </w:rPr>
        <w:lastRenderedPageBreak/>
        <w:t>A</w:t>
      </w:r>
      <w:r w:rsidR="00A32F5C" w:rsidRPr="00805927">
        <w:rPr>
          <w:rFonts w:ascii="Arial" w:hAnsi="Arial" w:cs="Arial"/>
          <w:sz w:val="22"/>
          <w:szCs w:val="24"/>
        </w:rPr>
        <w:t>utoryzację bezpieczeństwa:</w:t>
      </w:r>
    </w:p>
    <w:p w14:paraId="4329B9FD" w14:textId="36DC5E90" w:rsidR="00A32F5C" w:rsidRPr="00805927" w:rsidRDefault="00A32F5C" w:rsidP="002F3800">
      <w:pPr>
        <w:numPr>
          <w:ilvl w:val="0"/>
          <w:numId w:val="7"/>
        </w:numPr>
        <w:spacing w:after="120" w:line="360" w:lineRule="auto"/>
        <w:contextualSpacing/>
        <w:jc w:val="both"/>
        <w:rPr>
          <w:rFonts w:ascii="Arial" w:hAnsi="Arial" w:cs="Arial"/>
          <w:sz w:val="22"/>
          <w:szCs w:val="22"/>
        </w:rPr>
      </w:pPr>
      <w:r w:rsidRPr="00805927">
        <w:rPr>
          <w:rFonts w:ascii="Arial" w:hAnsi="Arial" w:cs="Arial"/>
          <w:sz w:val="22"/>
          <w:szCs w:val="22"/>
        </w:rPr>
        <w:t xml:space="preserve">Numer UE </w:t>
      </w:r>
      <w:r w:rsidRPr="00805927">
        <w:rPr>
          <w:rFonts w:ascii="Arial" w:hAnsi="Arial" w:cs="Arial"/>
          <w:szCs w:val="22"/>
        </w:rPr>
        <w:t>……………………………………………..</w:t>
      </w:r>
      <w:r w:rsidRPr="00805927">
        <w:rPr>
          <w:rFonts w:ascii="Arial" w:hAnsi="Arial" w:cs="Arial"/>
          <w:sz w:val="22"/>
          <w:szCs w:val="22"/>
        </w:rPr>
        <w:t xml:space="preserve"> PL212015</w:t>
      </w:r>
      <w:r w:rsidR="00205C07" w:rsidRPr="00805927">
        <w:rPr>
          <w:rFonts w:ascii="Arial" w:hAnsi="Arial" w:cs="Arial"/>
          <w:sz w:val="22"/>
          <w:szCs w:val="22"/>
        </w:rPr>
        <w:t>000</w:t>
      </w:r>
      <w:r w:rsidR="00680316" w:rsidRPr="00805927">
        <w:rPr>
          <w:rFonts w:ascii="Arial" w:hAnsi="Arial" w:cs="Arial"/>
          <w:sz w:val="22"/>
          <w:szCs w:val="22"/>
        </w:rPr>
        <w:t>7</w:t>
      </w:r>
    </w:p>
    <w:p w14:paraId="32D10A0F" w14:textId="77777777" w:rsidR="00A32F5C" w:rsidRPr="00805927" w:rsidRDefault="00A32F5C" w:rsidP="002F3800">
      <w:pPr>
        <w:numPr>
          <w:ilvl w:val="0"/>
          <w:numId w:val="7"/>
        </w:numPr>
        <w:spacing w:after="120" w:line="360" w:lineRule="auto"/>
        <w:contextualSpacing/>
        <w:jc w:val="both"/>
        <w:rPr>
          <w:rFonts w:ascii="Arial" w:hAnsi="Arial" w:cs="Arial"/>
          <w:sz w:val="22"/>
          <w:szCs w:val="22"/>
        </w:rPr>
      </w:pPr>
      <w:r w:rsidRPr="00805927">
        <w:rPr>
          <w:rFonts w:ascii="Arial" w:hAnsi="Arial" w:cs="Arial"/>
          <w:sz w:val="22"/>
          <w:szCs w:val="22"/>
        </w:rPr>
        <w:t xml:space="preserve">Data wydania </w:t>
      </w:r>
      <w:r w:rsidRPr="00805927">
        <w:rPr>
          <w:rFonts w:ascii="Arial" w:hAnsi="Arial" w:cs="Arial"/>
          <w:szCs w:val="22"/>
        </w:rPr>
        <w:t>……………………………………....</w:t>
      </w:r>
      <w:r w:rsidR="005114FA" w:rsidRPr="00805927">
        <w:rPr>
          <w:rFonts w:ascii="Arial" w:hAnsi="Arial" w:cs="Arial"/>
          <w:szCs w:val="22"/>
        </w:rPr>
        <w:t>.</w:t>
      </w:r>
      <w:r w:rsidRPr="00805927">
        <w:rPr>
          <w:rFonts w:ascii="Arial" w:hAnsi="Arial" w:cs="Arial"/>
          <w:sz w:val="22"/>
          <w:szCs w:val="22"/>
        </w:rPr>
        <w:t xml:space="preserve"> 30.12.2015 r.</w:t>
      </w:r>
    </w:p>
    <w:p w14:paraId="187BB18D" w14:textId="7185D8D5" w:rsidR="00A32F5C" w:rsidRPr="00805927" w:rsidRDefault="00A32F5C" w:rsidP="002F3800">
      <w:pPr>
        <w:numPr>
          <w:ilvl w:val="0"/>
          <w:numId w:val="7"/>
        </w:numPr>
        <w:spacing w:after="120" w:line="360" w:lineRule="auto"/>
        <w:contextualSpacing/>
        <w:jc w:val="both"/>
        <w:rPr>
          <w:rFonts w:ascii="Arial" w:hAnsi="Arial" w:cs="Arial"/>
          <w:sz w:val="22"/>
          <w:szCs w:val="22"/>
        </w:rPr>
      </w:pPr>
      <w:r w:rsidRPr="00805927">
        <w:rPr>
          <w:rFonts w:ascii="Arial" w:hAnsi="Arial" w:cs="Arial"/>
          <w:sz w:val="22"/>
          <w:szCs w:val="22"/>
        </w:rPr>
        <w:t xml:space="preserve">Data ważności </w:t>
      </w:r>
      <w:r w:rsidR="00205C07" w:rsidRPr="00805927">
        <w:rPr>
          <w:rFonts w:ascii="Arial" w:hAnsi="Arial" w:cs="Arial"/>
          <w:szCs w:val="22"/>
        </w:rPr>
        <w:t xml:space="preserve">…………………………...………… </w:t>
      </w:r>
      <w:r w:rsidRPr="00805927">
        <w:rPr>
          <w:rFonts w:ascii="Arial" w:hAnsi="Arial" w:cs="Arial"/>
          <w:sz w:val="22"/>
          <w:szCs w:val="22"/>
        </w:rPr>
        <w:t>30.12.2020 r.</w:t>
      </w:r>
    </w:p>
    <w:p w14:paraId="5C57285E" w14:textId="77777777" w:rsidR="00A32F5C" w:rsidRPr="00805927" w:rsidRDefault="00A32F5C" w:rsidP="002F3800">
      <w:pPr>
        <w:numPr>
          <w:ilvl w:val="0"/>
          <w:numId w:val="7"/>
        </w:numPr>
        <w:spacing w:after="0" w:line="360" w:lineRule="auto"/>
        <w:ind w:left="1769"/>
        <w:jc w:val="both"/>
        <w:rPr>
          <w:rFonts w:ascii="Arial" w:hAnsi="Arial" w:cs="Arial"/>
          <w:sz w:val="22"/>
          <w:szCs w:val="22"/>
        </w:rPr>
      </w:pPr>
      <w:r w:rsidRPr="00805927">
        <w:rPr>
          <w:rFonts w:ascii="Arial" w:hAnsi="Arial" w:cs="Arial"/>
          <w:sz w:val="22"/>
          <w:szCs w:val="22"/>
        </w:rPr>
        <w:t xml:space="preserve">Rodzaj infrastruktury </w:t>
      </w:r>
      <w:r w:rsidRPr="00805927">
        <w:rPr>
          <w:rFonts w:ascii="Arial" w:hAnsi="Arial" w:cs="Arial"/>
          <w:szCs w:val="22"/>
        </w:rPr>
        <w:t xml:space="preserve">…………………………… </w:t>
      </w:r>
      <w:r w:rsidRPr="00805927">
        <w:rPr>
          <w:rFonts w:ascii="Arial" w:hAnsi="Arial" w:cs="Arial"/>
          <w:sz w:val="22"/>
          <w:szCs w:val="22"/>
        </w:rPr>
        <w:t xml:space="preserve"> normalnotorowa  (99,2%), </w:t>
      </w:r>
    </w:p>
    <w:p w14:paraId="16B47631" w14:textId="77777777" w:rsidR="00A32F5C" w:rsidRPr="00805927" w:rsidRDefault="00A32F5C" w:rsidP="00A32F5C">
      <w:pPr>
        <w:spacing w:after="0" w:line="276" w:lineRule="auto"/>
        <w:ind w:left="5954" w:hanging="216"/>
        <w:jc w:val="both"/>
        <w:rPr>
          <w:rFonts w:ascii="Arial" w:hAnsi="Arial" w:cs="Arial"/>
          <w:sz w:val="22"/>
          <w:szCs w:val="22"/>
        </w:rPr>
      </w:pPr>
      <w:r w:rsidRPr="00805927">
        <w:rPr>
          <w:rFonts w:ascii="Arial" w:hAnsi="Arial" w:cs="Arial"/>
          <w:sz w:val="22"/>
          <w:szCs w:val="22"/>
        </w:rPr>
        <w:t>szerokotorowa      (0,8%),</w:t>
      </w:r>
    </w:p>
    <w:p w14:paraId="2426F9B0" w14:textId="77777777" w:rsidR="00A32F5C" w:rsidRPr="00805927" w:rsidRDefault="00A32F5C" w:rsidP="002F3800">
      <w:pPr>
        <w:numPr>
          <w:ilvl w:val="0"/>
          <w:numId w:val="7"/>
        </w:numPr>
        <w:spacing w:after="0" w:line="360" w:lineRule="auto"/>
        <w:ind w:left="1769" w:hanging="357"/>
        <w:jc w:val="both"/>
        <w:rPr>
          <w:rFonts w:ascii="Arial" w:hAnsi="Arial" w:cs="Arial"/>
          <w:sz w:val="22"/>
          <w:szCs w:val="22"/>
        </w:rPr>
      </w:pPr>
      <w:r w:rsidRPr="00805927">
        <w:rPr>
          <w:rFonts w:ascii="Arial" w:hAnsi="Arial" w:cs="Arial"/>
          <w:sz w:val="22"/>
          <w:szCs w:val="22"/>
        </w:rPr>
        <w:t>Wielkość zarządzanej infrastruktury:</w:t>
      </w:r>
    </w:p>
    <w:p w14:paraId="33EE1697" w14:textId="77777777" w:rsidR="00195E9E" w:rsidRPr="00805927" w:rsidRDefault="00195E9E" w:rsidP="00195E9E">
      <w:pPr>
        <w:autoSpaceDE w:val="0"/>
        <w:autoSpaceDN w:val="0"/>
        <w:adjustRightInd w:val="0"/>
        <w:spacing w:after="0" w:line="360" w:lineRule="auto"/>
        <w:ind w:left="1433" w:firstLine="336"/>
        <w:jc w:val="both"/>
        <w:rPr>
          <w:rFonts w:ascii="Arial" w:hAnsi="Arial" w:cs="Arial"/>
          <w:sz w:val="22"/>
          <w:szCs w:val="22"/>
        </w:rPr>
      </w:pPr>
      <w:r w:rsidRPr="00805927">
        <w:rPr>
          <w:rFonts w:ascii="Arial" w:hAnsi="Arial" w:cs="Arial"/>
          <w:sz w:val="22"/>
          <w:szCs w:val="24"/>
        </w:rPr>
        <w:t xml:space="preserve">– </w:t>
      </w:r>
      <w:r w:rsidRPr="00805927">
        <w:rPr>
          <w:rFonts w:ascii="Arial" w:hAnsi="Arial" w:cs="Arial"/>
          <w:sz w:val="22"/>
          <w:szCs w:val="22"/>
        </w:rPr>
        <w:t xml:space="preserve">długość linii ogółem </w:t>
      </w:r>
      <w:r w:rsidRPr="00805927">
        <w:rPr>
          <w:rFonts w:ascii="Arial" w:hAnsi="Arial" w:cs="Arial"/>
          <w:szCs w:val="22"/>
        </w:rPr>
        <w:t>……………………...…</w:t>
      </w:r>
      <w:r w:rsidRPr="00805927">
        <w:rPr>
          <w:rFonts w:ascii="Arial" w:hAnsi="Arial" w:cs="Arial"/>
          <w:sz w:val="22"/>
          <w:szCs w:val="22"/>
        </w:rPr>
        <w:t xml:space="preserve"> 18 532 km,</w:t>
      </w:r>
    </w:p>
    <w:p w14:paraId="4FE5619E" w14:textId="77777777" w:rsidR="00195E9E" w:rsidRPr="00805927" w:rsidRDefault="00195E9E" w:rsidP="00195E9E">
      <w:pPr>
        <w:autoSpaceDE w:val="0"/>
        <w:autoSpaceDN w:val="0"/>
        <w:adjustRightInd w:val="0"/>
        <w:spacing w:after="0" w:line="360" w:lineRule="auto"/>
        <w:ind w:left="1433" w:firstLine="336"/>
        <w:jc w:val="both"/>
        <w:rPr>
          <w:rFonts w:ascii="Arial" w:hAnsi="Arial" w:cs="Arial"/>
          <w:sz w:val="22"/>
          <w:szCs w:val="22"/>
        </w:rPr>
      </w:pPr>
      <w:r w:rsidRPr="00805927">
        <w:rPr>
          <w:rFonts w:ascii="Arial" w:hAnsi="Arial" w:cs="Arial"/>
          <w:sz w:val="22"/>
          <w:szCs w:val="24"/>
        </w:rPr>
        <w:t xml:space="preserve">– </w:t>
      </w:r>
      <w:r w:rsidRPr="00805927">
        <w:rPr>
          <w:rFonts w:ascii="Arial" w:hAnsi="Arial" w:cs="Arial"/>
          <w:sz w:val="22"/>
          <w:szCs w:val="22"/>
        </w:rPr>
        <w:t xml:space="preserve">długość torów ogółem </w:t>
      </w:r>
      <w:r w:rsidRPr="00805927">
        <w:rPr>
          <w:rFonts w:ascii="Arial" w:hAnsi="Arial" w:cs="Arial"/>
          <w:szCs w:val="22"/>
        </w:rPr>
        <w:t xml:space="preserve">………………..…… </w:t>
      </w:r>
      <w:r w:rsidRPr="00805927">
        <w:rPr>
          <w:rFonts w:ascii="Arial" w:hAnsi="Arial" w:cs="Arial"/>
          <w:sz w:val="22"/>
          <w:szCs w:val="22"/>
        </w:rPr>
        <w:t>36 440 km.</w:t>
      </w:r>
    </w:p>
    <w:p w14:paraId="5CFCDE64" w14:textId="77777777" w:rsidR="00A32F5C" w:rsidRPr="00805927" w:rsidRDefault="00A32F5C" w:rsidP="00A32F5C">
      <w:pPr>
        <w:autoSpaceDE w:val="0"/>
        <w:autoSpaceDN w:val="0"/>
        <w:adjustRightInd w:val="0"/>
        <w:spacing w:after="0" w:line="360" w:lineRule="auto"/>
        <w:jc w:val="both"/>
        <w:rPr>
          <w:rFonts w:ascii="Arial" w:hAnsi="Arial" w:cs="Arial"/>
          <w:sz w:val="22"/>
          <w:szCs w:val="22"/>
        </w:rPr>
      </w:pPr>
    </w:p>
    <w:p w14:paraId="6BEC9078" w14:textId="77777777" w:rsidR="00A32F5C" w:rsidRPr="00805927" w:rsidRDefault="00A32F5C" w:rsidP="002F3800">
      <w:pPr>
        <w:numPr>
          <w:ilvl w:val="0"/>
          <w:numId w:val="7"/>
        </w:numPr>
        <w:spacing w:after="120" w:line="360" w:lineRule="auto"/>
        <w:contextualSpacing/>
        <w:jc w:val="both"/>
        <w:rPr>
          <w:rFonts w:ascii="Arial" w:hAnsi="Arial" w:cs="Arial"/>
          <w:sz w:val="22"/>
          <w:szCs w:val="24"/>
        </w:rPr>
      </w:pPr>
      <w:r w:rsidRPr="00805927">
        <w:rPr>
          <w:rFonts w:ascii="Arial" w:hAnsi="Arial" w:cs="Arial"/>
          <w:sz w:val="22"/>
          <w:szCs w:val="24"/>
        </w:rPr>
        <w:t>Zarządzane linie kolejowe:</w:t>
      </w:r>
    </w:p>
    <w:p w14:paraId="6D6F4C3E" w14:textId="3F248577" w:rsidR="00A32F5C" w:rsidRPr="00805927" w:rsidRDefault="005114FA" w:rsidP="005114FA">
      <w:pPr>
        <w:spacing w:after="120" w:line="360" w:lineRule="auto"/>
        <w:ind w:left="1062" w:firstLine="708"/>
        <w:contextualSpacing/>
        <w:jc w:val="both"/>
        <w:rPr>
          <w:rFonts w:ascii="Arial" w:hAnsi="Arial" w:cs="Arial"/>
          <w:sz w:val="22"/>
          <w:szCs w:val="24"/>
        </w:rPr>
      </w:pPr>
      <w:r w:rsidRPr="00805927">
        <w:rPr>
          <w:rFonts w:ascii="Arial" w:hAnsi="Arial" w:cs="Arial"/>
          <w:sz w:val="22"/>
          <w:szCs w:val="24"/>
        </w:rPr>
        <w:t xml:space="preserve">– </w:t>
      </w:r>
      <w:r w:rsidR="00A32F5C" w:rsidRPr="00805927">
        <w:rPr>
          <w:rFonts w:ascii="Arial" w:hAnsi="Arial" w:cs="Arial"/>
          <w:sz w:val="22"/>
          <w:szCs w:val="24"/>
        </w:rPr>
        <w:t xml:space="preserve">magistralne </w:t>
      </w:r>
      <w:r w:rsidR="00A32F5C" w:rsidRPr="00805927">
        <w:rPr>
          <w:rFonts w:ascii="Arial" w:hAnsi="Arial" w:cs="Arial"/>
          <w:szCs w:val="24"/>
        </w:rPr>
        <w:t xml:space="preserve">……………………….………… </w:t>
      </w:r>
      <w:r w:rsidR="00205C07" w:rsidRPr="00805927">
        <w:rPr>
          <w:rFonts w:ascii="Arial" w:hAnsi="Arial" w:cs="Arial"/>
          <w:szCs w:val="24"/>
        </w:rPr>
        <w:t xml:space="preserve">  </w:t>
      </w:r>
      <w:r w:rsidR="00A32F5C" w:rsidRPr="00805927">
        <w:rPr>
          <w:rFonts w:ascii="Arial" w:hAnsi="Arial" w:cs="Arial"/>
          <w:szCs w:val="24"/>
        </w:rPr>
        <w:t xml:space="preserve"> </w:t>
      </w:r>
      <w:r w:rsidR="00A32F5C" w:rsidRPr="00805927">
        <w:rPr>
          <w:rFonts w:ascii="Arial" w:hAnsi="Arial" w:cs="Arial"/>
          <w:sz w:val="22"/>
          <w:szCs w:val="24"/>
        </w:rPr>
        <w:t>23%,</w:t>
      </w:r>
    </w:p>
    <w:p w14:paraId="61CCE214" w14:textId="7721072F" w:rsidR="00A32F5C" w:rsidRPr="00805927" w:rsidRDefault="005114FA" w:rsidP="005114FA">
      <w:pPr>
        <w:spacing w:after="120" w:line="360" w:lineRule="auto"/>
        <w:ind w:left="1062" w:firstLine="708"/>
        <w:contextualSpacing/>
        <w:jc w:val="both"/>
        <w:rPr>
          <w:rFonts w:ascii="Arial" w:hAnsi="Arial" w:cs="Arial"/>
          <w:sz w:val="22"/>
          <w:szCs w:val="24"/>
        </w:rPr>
      </w:pPr>
      <w:r w:rsidRPr="00805927">
        <w:rPr>
          <w:rFonts w:ascii="Arial" w:hAnsi="Arial" w:cs="Arial"/>
          <w:sz w:val="22"/>
          <w:szCs w:val="24"/>
        </w:rPr>
        <w:t xml:space="preserve">– </w:t>
      </w:r>
      <w:r w:rsidR="00A32F5C" w:rsidRPr="00805927">
        <w:rPr>
          <w:rFonts w:ascii="Arial" w:hAnsi="Arial" w:cs="Arial"/>
          <w:sz w:val="22"/>
          <w:szCs w:val="24"/>
        </w:rPr>
        <w:t xml:space="preserve">pierwszorzędne </w:t>
      </w:r>
      <w:r w:rsidR="00A32F5C" w:rsidRPr="00805927">
        <w:rPr>
          <w:rFonts w:ascii="Arial" w:hAnsi="Arial" w:cs="Arial"/>
          <w:szCs w:val="24"/>
        </w:rPr>
        <w:t>……………………….……</w:t>
      </w:r>
      <w:r w:rsidR="00205C07" w:rsidRPr="00805927">
        <w:rPr>
          <w:rFonts w:ascii="Arial" w:hAnsi="Arial" w:cs="Arial"/>
          <w:szCs w:val="24"/>
        </w:rPr>
        <w:t xml:space="preserve">  </w:t>
      </w:r>
      <w:r w:rsidR="00A32F5C" w:rsidRPr="00805927">
        <w:rPr>
          <w:rFonts w:ascii="Arial" w:hAnsi="Arial" w:cs="Arial"/>
          <w:sz w:val="22"/>
          <w:szCs w:val="24"/>
        </w:rPr>
        <w:t>54%,</w:t>
      </w:r>
    </w:p>
    <w:p w14:paraId="0C0A0757" w14:textId="77777777" w:rsidR="00A32F5C" w:rsidRPr="00805927" w:rsidRDefault="005114FA" w:rsidP="005114FA">
      <w:pPr>
        <w:spacing w:after="120" w:line="360" w:lineRule="auto"/>
        <w:ind w:left="1062" w:firstLine="708"/>
        <w:contextualSpacing/>
        <w:jc w:val="both"/>
        <w:rPr>
          <w:rFonts w:ascii="Arial" w:hAnsi="Arial" w:cs="Arial"/>
          <w:sz w:val="22"/>
          <w:szCs w:val="24"/>
        </w:rPr>
      </w:pPr>
      <w:r w:rsidRPr="00805927">
        <w:rPr>
          <w:rFonts w:ascii="Arial" w:hAnsi="Arial" w:cs="Arial"/>
          <w:sz w:val="22"/>
          <w:szCs w:val="24"/>
        </w:rPr>
        <w:t xml:space="preserve">– </w:t>
      </w:r>
      <w:r w:rsidR="00A32F5C" w:rsidRPr="00805927">
        <w:rPr>
          <w:rFonts w:ascii="Arial" w:hAnsi="Arial" w:cs="Arial"/>
          <w:sz w:val="22"/>
          <w:szCs w:val="24"/>
        </w:rPr>
        <w:t xml:space="preserve">drugorzędne </w:t>
      </w:r>
      <w:r w:rsidR="00A32F5C" w:rsidRPr="00805927">
        <w:rPr>
          <w:rFonts w:ascii="Arial" w:hAnsi="Arial" w:cs="Arial"/>
          <w:szCs w:val="24"/>
        </w:rPr>
        <w:t xml:space="preserve">…………………………………. </w:t>
      </w:r>
      <w:r w:rsidR="00A32F5C" w:rsidRPr="00805927">
        <w:rPr>
          <w:rFonts w:ascii="Arial" w:hAnsi="Arial" w:cs="Arial"/>
          <w:sz w:val="22"/>
          <w:szCs w:val="24"/>
        </w:rPr>
        <w:t>17%,</w:t>
      </w:r>
    </w:p>
    <w:p w14:paraId="77C8418F" w14:textId="0F5A30B3" w:rsidR="00A32F5C" w:rsidRDefault="005114FA" w:rsidP="005114FA">
      <w:pPr>
        <w:spacing w:after="120" w:line="360" w:lineRule="auto"/>
        <w:ind w:left="1062" w:firstLine="708"/>
        <w:contextualSpacing/>
        <w:jc w:val="both"/>
        <w:rPr>
          <w:rFonts w:ascii="Arial" w:hAnsi="Arial" w:cs="Arial"/>
          <w:sz w:val="22"/>
          <w:szCs w:val="24"/>
        </w:rPr>
      </w:pPr>
      <w:r w:rsidRPr="00805927">
        <w:rPr>
          <w:rFonts w:ascii="Arial" w:hAnsi="Arial" w:cs="Arial"/>
          <w:sz w:val="22"/>
          <w:szCs w:val="24"/>
        </w:rPr>
        <w:t xml:space="preserve">– </w:t>
      </w:r>
      <w:r w:rsidR="00A32F5C" w:rsidRPr="00805927">
        <w:rPr>
          <w:rFonts w:ascii="Arial" w:hAnsi="Arial" w:cs="Arial"/>
          <w:sz w:val="22"/>
          <w:szCs w:val="24"/>
        </w:rPr>
        <w:t xml:space="preserve">znaczenia miejscowego </w:t>
      </w:r>
      <w:r w:rsidR="00A32F5C" w:rsidRPr="00805927">
        <w:rPr>
          <w:rFonts w:ascii="Arial" w:hAnsi="Arial" w:cs="Arial"/>
          <w:szCs w:val="24"/>
        </w:rPr>
        <w:t xml:space="preserve">……………….  </w:t>
      </w:r>
      <w:r w:rsidR="00205C07" w:rsidRPr="00805927">
        <w:rPr>
          <w:rFonts w:ascii="Arial" w:hAnsi="Arial" w:cs="Arial"/>
          <w:szCs w:val="24"/>
        </w:rPr>
        <w:t xml:space="preserve">  </w:t>
      </w:r>
      <w:r w:rsidR="00A32F5C" w:rsidRPr="00805927">
        <w:rPr>
          <w:rFonts w:ascii="Arial" w:hAnsi="Arial" w:cs="Arial"/>
          <w:sz w:val="22"/>
          <w:szCs w:val="24"/>
        </w:rPr>
        <w:t>6%.</w:t>
      </w:r>
    </w:p>
    <w:p w14:paraId="239BDD9D" w14:textId="77777777" w:rsidR="00456C10" w:rsidRPr="00805927" w:rsidRDefault="00456C10" w:rsidP="005114FA">
      <w:pPr>
        <w:spacing w:after="120" w:line="360" w:lineRule="auto"/>
        <w:ind w:left="1062" w:firstLine="708"/>
        <w:contextualSpacing/>
        <w:jc w:val="both"/>
        <w:rPr>
          <w:rFonts w:ascii="Arial" w:hAnsi="Arial" w:cs="Arial"/>
          <w:sz w:val="22"/>
          <w:szCs w:val="24"/>
        </w:rPr>
      </w:pPr>
    </w:p>
    <w:p w14:paraId="58880A8D" w14:textId="77777777" w:rsidR="00A32F5C" w:rsidRPr="00805927" w:rsidRDefault="00A32F5C" w:rsidP="00A32F5C">
      <w:pPr>
        <w:tabs>
          <w:tab w:val="left" w:pos="4400"/>
          <w:tab w:val="left" w:pos="6600"/>
        </w:tabs>
        <w:autoSpaceDE w:val="0"/>
        <w:autoSpaceDN w:val="0"/>
        <w:adjustRightInd w:val="0"/>
        <w:spacing w:after="120" w:line="276" w:lineRule="auto"/>
        <w:ind w:left="672"/>
        <w:jc w:val="both"/>
        <w:rPr>
          <w:rFonts w:ascii="Arial" w:hAnsi="Arial" w:cs="Arial"/>
          <w:sz w:val="22"/>
          <w:szCs w:val="24"/>
        </w:rPr>
      </w:pPr>
      <w:r w:rsidRPr="00805927">
        <w:rPr>
          <w:rFonts w:ascii="Arial" w:hAnsi="Arial" w:cs="Arial"/>
          <w:sz w:val="22"/>
          <w:szCs w:val="24"/>
        </w:rPr>
        <w:t xml:space="preserve">Obecna „Autoryzacja bezpieczeństwa” stanowi </w:t>
      </w:r>
      <w:r w:rsidRPr="00805927">
        <w:rPr>
          <w:rFonts w:ascii="Arial" w:hAnsi="Arial" w:cs="Arial"/>
          <w:sz w:val="22"/>
          <w:szCs w:val="22"/>
        </w:rPr>
        <w:t>przedłużenie poprzedniej autoryzacji nr PL2120140003, ważnej do dnia 29.12.2015 r.</w:t>
      </w:r>
    </w:p>
    <w:p w14:paraId="7609A9F2" w14:textId="77777777" w:rsidR="00A32F5C" w:rsidRPr="00805927" w:rsidRDefault="00A32F5C" w:rsidP="00A32F5C">
      <w:pPr>
        <w:tabs>
          <w:tab w:val="left" w:pos="4400"/>
          <w:tab w:val="left" w:pos="6600"/>
        </w:tabs>
        <w:autoSpaceDE w:val="0"/>
        <w:autoSpaceDN w:val="0"/>
        <w:adjustRightInd w:val="0"/>
        <w:spacing w:after="120" w:line="276" w:lineRule="auto"/>
        <w:ind w:left="658"/>
        <w:jc w:val="both"/>
        <w:rPr>
          <w:rFonts w:ascii="Arial" w:hAnsi="Arial" w:cs="Arial"/>
          <w:sz w:val="22"/>
          <w:szCs w:val="24"/>
        </w:rPr>
      </w:pPr>
      <w:r w:rsidRPr="00805927">
        <w:rPr>
          <w:rFonts w:ascii="Arial" w:hAnsi="Arial" w:cs="Arial"/>
          <w:sz w:val="22"/>
          <w:szCs w:val="24"/>
        </w:rPr>
        <w:t>System Zarządzania Bezpieczeństwem zarządcy został zaakceptowany decyzją Prezesa Urzędu Transportu Kolejowego nr TTN-0211-A-</w:t>
      </w:r>
      <w:r w:rsidR="00680316" w:rsidRPr="00805927">
        <w:rPr>
          <w:rFonts w:ascii="Arial" w:hAnsi="Arial" w:cs="Arial"/>
          <w:sz w:val="22"/>
          <w:szCs w:val="24"/>
        </w:rPr>
        <w:t>7</w:t>
      </w:r>
      <w:r w:rsidRPr="00805927">
        <w:rPr>
          <w:rFonts w:ascii="Arial" w:hAnsi="Arial" w:cs="Arial"/>
          <w:sz w:val="22"/>
          <w:szCs w:val="24"/>
        </w:rPr>
        <w:t>/2010 z dnia 29 grudnia 2010 r.</w:t>
      </w:r>
    </w:p>
    <w:p w14:paraId="6BC9AA3D" w14:textId="77777777" w:rsidR="00A32F5C" w:rsidRPr="00805927" w:rsidRDefault="00A32F5C" w:rsidP="00A32F5C">
      <w:pPr>
        <w:tabs>
          <w:tab w:val="left" w:pos="4400"/>
          <w:tab w:val="left" w:pos="6600"/>
        </w:tabs>
        <w:autoSpaceDE w:val="0"/>
        <w:autoSpaceDN w:val="0"/>
        <w:adjustRightInd w:val="0"/>
        <w:spacing w:after="120" w:line="276" w:lineRule="auto"/>
        <w:ind w:left="658"/>
        <w:jc w:val="both"/>
        <w:rPr>
          <w:rFonts w:ascii="Arial" w:hAnsi="Arial" w:cs="Arial"/>
          <w:sz w:val="22"/>
          <w:szCs w:val="24"/>
        </w:rPr>
      </w:pPr>
      <w:r w:rsidRPr="00805927">
        <w:rPr>
          <w:rFonts w:ascii="Arial" w:hAnsi="Arial" w:cs="Arial"/>
          <w:sz w:val="22"/>
          <w:szCs w:val="24"/>
        </w:rPr>
        <w:t xml:space="preserve">Warunkiem ważności decyzji jest pełne wdrożenie zasad i warunków bezpieczeństwa ruchu kolejowego zawartych w dokumencie „System Zarządzania Bezpieczeństwem PKP Polskie Linie Kolejowe S.A.”, prawie krajowym jak i UE oraz ciągłe spełnianie kryteriów wydania tego dokumentu. </w:t>
      </w:r>
    </w:p>
    <w:p w14:paraId="3294D3C8" w14:textId="6DC8FEBD" w:rsidR="00A32F5C" w:rsidRPr="00805927" w:rsidRDefault="00A32F5C" w:rsidP="005114FA">
      <w:pPr>
        <w:tabs>
          <w:tab w:val="left" w:pos="4400"/>
          <w:tab w:val="left" w:pos="6600"/>
        </w:tabs>
        <w:autoSpaceDE w:val="0"/>
        <w:autoSpaceDN w:val="0"/>
        <w:adjustRightInd w:val="0"/>
        <w:spacing w:after="0" w:line="276" w:lineRule="auto"/>
        <w:ind w:left="658"/>
        <w:jc w:val="both"/>
        <w:rPr>
          <w:rFonts w:ascii="Arial" w:hAnsi="Arial" w:cs="Arial"/>
          <w:sz w:val="22"/>
          <w:szCs w:val="24"/>
        </w:rPr>
      </w:pPr>
      <w:r w:rsidRPr="00805927">
        <w:rPr>
          <w:rFonts w:ascii="Arial" w:hAnsi="Arial" w:cs="Arial"/>
          <w:sz w:val="22"/>
          <w:szCs w:val="24"/>
        </w:rPr>
        <w:t>System Zarządzania Bezpieczeństwem w spółce PKP Polskie Linie Kolejowe S.A., w tym</w:t>
      </w:r>
      <w:r w:rsidR="00EA0917" w:rsidRPr="00805927">
        <w:rPr>
          <w:rFonts w:ascii="Arial" w:hAnsi="Arial" w:cs="Arial"/>
          <w:sz w:val="22"/>
          <w:szCs w:val="24"/>
        </w:rPr>
        <w:br/>
        <w:t xml:space="preserve">w </w:t>
      </w:r>
      <w:r w:rsidRPr="00805927">
        <w:rPr>
          <w:rFonts w:ascii="Arial" w:hAnsi="Arial" w:cs="Arial"/>
          <w:sz w:val="22"/>
          <w:szCs w:val="24"/>
        </w:rPr>
        <w:t xml:space="preserve">Zakładzie Linii Kolejowych w </w:t>
      </w:r>
      <w:r w:rsidR="0000409C" w:rsidRPr="00805927">
        <w:rPr>
          <w:rFonts w:ascii="Arial" w:hAnsi="Arial" w:cs="Arial"/>
          <w:sz w:val="22"/>
          <w:szCs w:val="24"/>
        </w:rPr>
        <w:t>Białymstoku</w:t>
      </w:r>
      <w:r w:rsidRPr="00805927">
        <w:rPr>
          <w:rFonts w:ascii="Arial" w:hAnsi="Arial" w:cs="Arial"/>
          <w:sz w:val="22"/>
          <w:szCs w:val="24"/>
        </w:rPr>
        <w:t xml:space="preserve"> został wprowadzony Uchwałą nr 30/2011 z dnia 24 stycznia 2011 r. w sprawie przyjęcia zarządzenia wprowadzającego System Zarządzania Bezpieczeństwem w PKP Polskie Linie Kolejowe S.A. przyjmującą Zarządzenie nr 4/2011 z dnia 24 stycznia 2011 r. Zarządu PKP PLK S.A. w sprawie wprowadzenia „Systemu Zarządzania Bezpieczeństwem” w PKP Polskie Linie Kolejowe S.A.</w:t>
      </w:r>
    </w:p>
    <w:p w14:paraId="42024C91" w14:textId="77777777" w:rsidR="00195E9E" w:rsidRDefault="00195E9E" w:rsidP="0032286E">
      <w:pPr>
        <w:spacing w:after="0" w:line="276" w:lineRule="auto"/>
        <w:ind w:left="567"/>
        <w:jc w:val="both"/>
        <w:rPr>
          <w:rFonts w:ascii="Times New Roman" w:hAnsi="Times New Roman" w:cs="Times New Roman"/>
          <w:b/>
          <w:sz w:val="22"/>
          <w:szCs w:val="22"/>
          <w:lang w:eastAsia="pl-PL"/>
        </w:rPr>
      </w:pPr>
    </w:p>
    <w:p w14:paraId="2F649622" w14:textId="606C8D09" w:rsidR="00A006B1" w:rsidRPr="00A006B1" w:rsidRDefault="00A006B1" w:rsidP="0032286E">
      <w:pPr>
        <w:spacing w:after="0" w:line="276" w:lineRule="auto"/>
        <w:ind w:left="567"/>
        <w:jc w:val="both"/>
        <w:rPr>
          <w:rFonts w:ascii="Arial" w:hAnsi="Arial" w:cs="Arial"/>
          <w:sz w:val="22"/>
          <w:szCs w:val="24"/>
        </w:rPr>
      </w:pPr>
      <w:r w:rsidRPr="00A006B1">
        <w:rPr>
          <w:rFonts w:ascii="Arial" w:hAnsi="Arial" w:cs="Arial"/>
          <w:sz w:val="22"/>
          <w:szCs w:val="24"/>
        </w:rPr>
        <w:t>Procedury Systemu Zarządania Bezpieczeństwem związane z zaistnieniem zdarzenia:</w:t>
      </w:r>
    </w:p>
    <w:p w14:paraId="128D6F9C" w14:textId="77777777" w:rsidR="00BF444C" w:rsidRPr="00736B6C" w:rsidRDefault="00BF444C" w:rsidP="005114FA">
      <w:pPr>
        <w:autoSpaceDE w:val="0"/>
        <w:autoSpaceDN w:val="0"/>
        <w:adjustRightInd w:val="0"/>
        <w:spacing w:before="240" w:after="240" w:line="276" w:lineRule="auto"/>
        <w:ind w:left="1134" w:hanging="425"/>
        <w:jc w:val="both"/>
        <w:rPr>
          <w:rFonts w:ascii="Arial" w:hAnsi="Arial" w:cs="Arial"/>
          <w:sz w:val="22"/>
          <w:szCs w:val="24"/>
        </w:rPr>
      </w:pPr>
      <w:r w:rsidRPr="00736B6C">
        <w:rPr>
          <w:rFonts w:ascii="Arial" w:hAnsi="Arial" w:cs="Arial"/>
          <w:sz w:val="22"/>
          <w:szCs w:val="24"/>
        </w:rPr>
        <w:t>1. Procedura SMS-PG-01, pt.</w:t>
      </w:r>
      <w:r w:rsidR="005114FA" w:rsidRPr="00736B6C">
        <w:rPr>
          <w:rFonts w:ascii="Arial" w:hAnsi="Arial" w:cs="Arial"/>
          <w:sz w:val="22"/>
          <w:szCs w:val="24"/>
        </w:rPr>
        <w:t xml:space="preserve"> </w:t>
      </w:r>
      <w:r w:rsidRPr="00736B6C">
        <w:rPr>
          <w:rFonts w:ascii="Arial" w:hAnsi="Arial" w:cs="Arial"/>
          <w:sz w:val="22"/>
          <w:szCs w:val="24"/>
        </w:rPr>
        <w:t xml:space="preserve">„Udostępnianie linii kolejowych i prowadzenie ruchu kolejowego” wersja 2.5 z dnia 06.06.2016 r. </w:t>
      </w:r>
    </w:p>
    <w:p w14:paraId="56FF5FE1" w14:textId="77777777" w:rsidR="00BF444C" w:rsidRPr="00805927" w:rsidRDefault="00BF444C"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Prowadzenie ruchu kolejowego, w tym również przez przejazdy kolejowe, jest opisane</w:t>
      </w:r>
      <w:r w:rsidR="00EA0917" w:rsidRPr="00805927">
        <w:rPr>
          <w:rFonts w:ascii="Arial" w:hAnsi="Arial" w:cs="Arial"/>
          <w:sz w:val="22"/>
          <w:szCs w:val="24"/>
        </w:rPr>
        <w:t xml:space="preserve"> </w:t>
      </w:r>
      <w:r w:rsidRPr="00805927">
        <w:rPr>
          <w:rFonts w:ascii="Arial" w:hAnsi="Arial" w:cs="Arial"/>
          <w:sz w:val="22"/>
          <w:szCs w:val="24"/>
        </w:rPr>
        <w:t xml:space="preserve">jako proces główny w procedurze </w:t>
      </w:r>
      <w:r w:rsidRPr="00456C10">
        <w:rPr>
          <w:rFonts w:ascii="Arial" w:hAnsi="Arial" w:cs="Arial"/>
          <w:sz w:val="22"/>
          <w:szCs w:val="24"/>
        </w:rPr>
        <w:t>SMS-PG-01</w:t>
      </w:r>
      <w:r w:rsidRPr="00805927">
        <w:rPr>
          <w:rFonts w:ascii="Arial" w:hAnsi="Arial" w:cs="Arial"/>
          <w:sz w:val="22"/>
          <w:szCs w:val="24"/>
        </w:rPr>
        <w:t xml:space="preserve"> Systemu Zarządzania Bezpieczeństwem (SMS) pt. </w:t>
      </w:r>
      <w:r w:rsidRPr="00805927">
        <w:rPr>
          <w:rFonts w:ascii="Arial" w:hAnsi="Arial" w:cs="Arial"/>
          <w:i/>
          <w:sz w:val="22"/>
          <w:szCs w:val="24"/>
        </w:rPr>
        <w:t>„Udostępnienie linii kolejowych i prowadzenie ruchu kolejowego”.</w:t>
      </w:r>
    </w:p>
    <w:p w14:paraId="1E0E1B06" w14:textId="77777777" w:rsidR="00BF444C" w:rsidRPr="00805927" w:rsidRDefault="00BF444C"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lastRenderedPageBreak/>
        <w:t xml:space="preserve">W ust. 1 § 6 procedura stanowi, że prowadzenie ruchu kolejowego odbywa się według postanowiń instrukcji, rozkładu jazdy pociągów, procedur SMS oraz procedur zarządzania kryzysowego. </w:t>
      </w:r>
    </w:p>
    <w:p w14:paraId="1E2F7851" w14:textId="03386B96" w:rsidR="00BF444C" w:rsidRPr="00805927" w:rsidRDefault="00F3650D"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Prowadzenie ruchu pociągów gospodarczych i roboczych </w:t>
      </w:r>
      <w:r w:rsidR="004F4427" w:rsidRPr="00805927">
        <w:rPr>
          <w:rFonts w:ascii="Arial" w:hAnsi="Arial" w:cs="Arial"/>
          <w:sz w:val="22"/>
          <w:szCs w:val="24"/>
        </w:rPr>
        <w:t xml:space="preserve">reguluje § 35 </w:t>
      </w:r>
      <w:r w:rsidR="00BF444C" w:rsidRPr="00805927">
        <w:rPr>
          <w:rFonts w:ascii="Arial" w:hAnsi="Arial" w:cs="Arial"/>
          <w:sz w:val="22"/>
          <w:szCs w:val="24"/>
        </w:rPr>
        <w:t xml:space="preserve">Instrukcji o </w:t>
      </w:r>
      <w:r w:rsidR="004F4427" w:rsidRPr="00805927">
        <w:rPr>
          <w:rFonts w:ascii="Arial" w:hAnsi="Arial" w:cs="Arial"/>
          <w:sz w:val="22"/>
          <w:szCs w:val="24"/>
        </w:rPr>
        <w:t>prowadzeniu ruchu pociągów Ir-1.</w:t>
      </w:r>
    </w:p>
    <w:p w14:paraId="1E278BAD" w14:textId="598A63EF" w:rsidR="00BF444C" w:rsidRPr="00805927" w:rsidRDefault="00BF444C"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Zgodnie z </w:t>
      </w:r>
      <w:r w:rsidR="00482651" w:rsidRPr="00805927">
        <w:rPr>
          <w:rFonts w:ascii="Arial" w:hAnsi="Arial" w:cs="Arial"/>
          <w:sz w:val="22"/>
          <w:szCs w:val="24"/>
        </w:rPr>
        <w:t xml:space="preserve">§ </w:t>
      </w:r>
      <w:r w:rsidR="004F4427" w:rsidRPr="00805927">
        <w:rPr>
          <w:rFonts w:ascii="Arial" w:hAnsi="Arial" w:cs="Arial"/>
          <w:sz w:val="22"/>
          <w:szCs w:val="24"/>
        </w:rPr>
        <w:t>35</w:t>
      </w:r>
      <w:r w:rsidRPr="00805927">
        <w:rPr>
          <w:rFonts w:ascii="Arial" w:hAnsi="Arial" w:cs="Arial"/>
          <w:sz w:val="22"/>
          <w:szCs w:val="24"/>
        </w:rPr>
        <w:t xml:space="preserve"> ust. </w:t>
      </w:r>
      <w:r w:rsidR="004F4427" w:rsidRPr="00805927">
        <w:rPr>
          <w:rFonts w:ascii="Arial" w:hAnsi="Arial" w:cs="Arial"/>
          <w:sz w:val="22"/>
          <w:szCs w:val="24"/>
        </w:rPr>
        <w:t>5</w:t>
      </w:r>
      <w:r w:rsidRPr="00805927">
        <w:rPr>
          <w:rFonts w:ascii="Arial" w:hAnsi="Arial" w:cs="Arial"/>
          <w:sz w:val="22"/>
          <w:szCs w:val="24"/>
        </w:rPr>
        <w:t xml:space="preserve"> Instrukcji Ir-1 (R-1), „</w:t>
      </w:r>
      <w:r w:rsidR="004F4427" w:rsidRPr="00805927">
        <w:rPr>
          <w:rFonts w:ascii="Arial" w:hAnsi="Arial" w:cs="Arial"/>
          <w:sz w:val="22"/>
          <w:szCs w:val="24"/>
        </w:rPr>
        <w:t>W pociągu roboczym powinien znajdować się kierownik pociągu, który zarządza ruchem tego pociągu na szlaku, odpowiada za bezpieczeństwo ruchu oraz wydaje polecenia ruchowe pracownikom pociągu roboczego.</w:t>
      </w:r>
      <w:r w:rsidRPr="00805927">
        <w:rPr>
          <w:rFonts w:ascii="Arial" w:hAnsi="Arial" w:cs="Arial"/>
          <w:sz w:val="22"/>
          <w:szCs w:val="24"/>
        </w:rPr>
        <w:t>”.</w:t>
      </w:r>
    </w:p>
    <w:p w14:paraId="30844B76" w14:textId="54199E5B" w:rsidR="004F4427" w:rsidRPr="00805927" w:rsidRDefault="004F4427" w:rsidP="004F4427">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Prowadzenie ruchu po torze zamkniętym reguluje § 55 Instrukcji o prowadzeniu ruchu pociągów Ir-1.</w:t>
      </w:r>
    </w:p>
    <w:p w14:paraId="52749BB7" w14:textId="77777777" w:rsidR="007F00AE" w:rsidRPr="00805927" w:rsidRDefault="00BF444C" w:rsidP="002731BA">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Zgodnie z postanowieniem § </w:t>
      </w:r>
      <w:r w:rsidR="004F4427" w:rsidRPr="00805927">
        <w:rPr>
          <w:rFonts w:ascii="Arial" w:hAnsi="Arial" w:cs="Arial"/>
          <w:sz w:val="22"/>
          <w:szCs w:val="24"/>
        </w:rPr>
        <w:t>55</w:t>
      </w:r>
      <w:r w:rsidRPr="00805927">
        <w:rPr>
          <w:rFonts w:ascii="Arial" w:hAnsi="Arial" w:cs="Arial"/>
          <w:sz w:val="22"/>
          <w:szCs w:val="24"/>
        </w:rPr>
        <w:t xml:space="preserve"> ust. </w:t>
      </w:r>
      <w:r w:rsidR="007F00AE" w:rsidRPr="00805927">
        <w:rPr>
          <w:rFonts w:ascii="Arial" w:hAnsi="Arial" w:cs="Arial"/>
          <w:sz w:val="22"/>
          <w:szCs w:val="24"/>
        </w:rPr>
        <w:t>8 Instrukcji Ir-1 „Jeżeli semaforów nie obsługuje się, wyjazd pociągów na zamknięty tor szlakowy odbywa się na rozkaz pisemny „S”, zaś wjazd pociągów z zamkniętego toru na sygnał zastępczy lub rozkaz pisemny „S”.</w:t>
      </w:r>
    </w:p>
    <w:p w14:paraId="1688F1DA" w14:textId="4B5E71B4" w:rsidR="00B124D8" w:rsidRPr="00805927" w:rsidRDefault="007F00AE" w:rsidP="002731BA">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 55 ust. 12 Instrukcji Ir-1 stanowi </w:t>
      </w:r>
      <w:r w:rsidR="00BF444C" w:rsidRPr="00805927">
        <w:rPr>
          <w:rFonts w:ascii="Arial" w:hAnsi="Arial" w:cs="Arial"/>
          <w:sz w:val="22"/>
          <w:szCs w:val="24"/>
        </w:rPr>
        <w:t>„</w:t>
      </w:r>
      <w:r w:rsidR="00B124D8" w:rsidRPr="00805927">
        <w:rPr>
          <w:rFonts w:ascii="Arial" w:hAnsi="Arial" w:cs="Arial"/>
          <w:sz w:val="22"/>
          <w:szCs w:val="24"/>
        </w:rPr>
        <w:t>Drużynę pociągową należy zawiadomić rozkazem pisemnym „S" o jeździe po zamkniętym torze z podaniem numeru zamkniętego toru. nazwy posterunku zapowiadawczego w kierunku którego ma odbyć się jazda, określonego miejsca zatrzymania na szlaku i pozwolenia na dalszą jazdę lub powrót do posterunku wyprawienia albo na jazdę tylko do określonego kilometra na szlaku.</w:t>
      </w:r>
    </w:p>
    <w:p w14:paraId="1EB3073F" w14:textId="77777777" w:rsidR="00B124D8" w:rsidRPr="00805927" w:rsidRDefault="00B124D8" w:rsidP="00DE725E">
      <w:pPr>
        <w:tabs>
          <w:tab w:val="left" w:pos="4400"/>
          <w:tab w:val="left" w:pos="6600"/>
        </w:tabs>
        <w:autoSpaceDE w:val="0"/>
        <w:autoSpaceDN w:val="0"/>
        <w:adjustRightInd w:val="0"/>
        <w:spacing w:after="120" w:line="276" w:lineRule="auto"/>
        <w:ind w:left="709"/>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Ponadto drużyny pociągowe należy powiadamiać:</w:t>
      </w:r>
    </w:p>
    <w:p w14:paraId="5529C790" w14:textId="29CA5AAF" w:rsidR="00B124D8" w:rsidRPr="00805927" w:rsidRDefault="002731BA" w:rsidP="00CA02FE">
      <w:pPr>
        <w:pStyle w:val="ListParagraph"/>
        <w:widowControl w:val="0"/>
        <w:numPr>
          <w:ilvl w:val="0"/>
          <w:numId w:val="52"/>
        </w:numPr>
        <w:tabs>
          <w:tab w:val="left" w:pos="683"/>
          <w:tab w:val="left" w:pos="742"/>
        </w:tabs>
        <w:spacing w:after="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ostrzeżeniach doraźnie wprowadzonych, jeżeli wymagają zmniejszenia prędkości jazdy poniżej dozwolonej dla danego pociągu; ograniczenia prędkości jazdy zawarte w wykazie ostrzeżeń stałych, obowiązują w obu kierunkach jazdy po danym torze. jeżeli wymagają zmniejszenia prędkości jazdy poniżej dozwolonej dla danego pociągu,</w:t>
      </w:r>
    </w:p>
    <w:p w14:paraId="3ED9CAAF" w14:textId="074A165C" w:rsidR="00B124D8" w:rsidRPr="00805927" w:rsidRDefault="002731BA" w:rsidP="00CA02FE">
      <w:pPr>
        <w:pStyle w:val="ListParagraph"/>
        <w:widowControl w:val="0"/>
        <w:numPr>
          <w:ilvl w:val="0"/>
          <w:numId w:val="52"/>
        </w:numPr>
        <w:tabs>
          <w:tab w:val="left" w:pos="683"/>
          <w:tab w:val="left" w:pos="742"/>
        </w:tabs>
        <w:spacing w:after="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znajdujących się na zamkniętym torze innych pociągach i kierunku ich jazdy lub miejscu postoju,</w:t>
      </w:r>
    </w:p>
    <w:p w14:paraId="44418094" w14:textId="404883F7" w:rsidR="00B124D8" w:rsidRPr="00805927" w:rsidRDefault="002731BA" w:rsidP="00CA02FE">
      <w:pPr>
        <w:pStyle w:val="ListParagraph"/>
        <w:widowControl w:val="0"/>
        <w:numPr>
          <w:ilvl w:val="0"/>
          <w:numId w:val="52"/>
        </w:numPr>
        <w:tabs>
          <w:tab w:val="left" w:pos="683"/>
          <w:tab w:val="left" w:pos="742"/>
        </w:tabs>
        <w:spacing w:after="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jeździe w odstępie czasu co najmniej 2 minut innego pociągu roboczego,</w:t>
      </w:r>
    </w:p>
    <w:p w14:paraId="1FEE81EA" w14:textId="28F00438" w:rsidR="00B124D8" w:rsidRPr="00805927" w:rsidRDefault="002731BA" w:rsidP="00CA02FE">
      <w:pPr>
        <w:pStyle w:val="ListParagraph"/>
        <w:widowControl w:val="0"/>
        <w:numPr>
          <w:ilvl w:val="0"/>
          <w:numId w:val="52"/>
        </w:numPr>
        <w:tabs>
          <w:tab w:val="left" w:pos="683"/>
          <w:tab w:val="left" w:pos="742"/>
        </w:tabs>
        <w:spacing w:after="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ograniczeniu prędkości czoła pociągu roboczego na długości równej szerokości przejazdu kolejowo-drogowego lub przejścia z samoczynnym systemem przejazdowym (ssp) do 20 km/h oraz konieczności wielokrotnego podawania sygnału „Baczność" od wskaźnika nakazującego prowadzącemu pojazd kolejowy podać ten sygnał, w przypadku niedziałania lub wyłączenia urządzeń zabezpieczenia ruchu w strefie oddziaływania na pociąg (§ 58 ust. 3 pkt 2 lit. i),</w:t>
      </w:r>
    </w:p>
    <w:p w14:paraId="1BFAA0D0" w14:textId="205AE63B" w:rsidR="00B124D8" w:rsidRPr="00805927" w:rsidRDefault="002731BA" w:rsidP="00CA02FE">
      <w:pPr>
        <w:pStyle w:val="ListParagraph"/>
        <w:widowControl w:val="0"/>
        <w:numPr>
          <w:ilvl w:val="0"/>
          <w:numId w:val="52"/>
        </w:numPr>
        <w:tabs>
          <w:tab w:val="left" w:pos="683"/>
          <w:tab w:val="left" w:pos="742"/>
        </w:tabs>
        <w:spacing w:after="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tym, co będzie zezwoleniem na wjazd pociągu, jeżeli nie będzie podany sygnał zezwalający na semaforze wjazdowym.</w:t>
      </w:r>
    </w:p>
    <w:p w14:paraId="78F804E1" w14:textId="4160439D" w:rsidR="00B124D8" w:rsidRPr="00805927" w:rsidRDefault="002731BA" w:rsidP="00CA02FE">
      <w:pPr>
        <w:pStyle w:val="ListParagraph"/>
        <w:widowControl w:val="0"/>
        <w:numPr>
          <w:ilvl w:val="0"/>
          <w:numId w:val="52"/>
        </w:numPr>
        <w:tabs>
          <w:tab w:val="left" w:pos="742"/>
        </w:tabs>
        <w:spacing w:after="60"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unieważnieniu sygnałów na semaforach i tarczach ostrzegawczych posterunków następczych wyłączonych z udziału w prowadzeniu ruchu (§58 ust. 4 pkt 29),</w:t>
      </w:r>
    </w:p>
    <w:p w14:paraId="5DE02A37" w14:textId="250EBB66" w:rsidR="00B124D8" w:rsidRPr="00805927" w:rsidRDefault="002731BA" w:rsidP="00CA02FE">
      <w:pPr>
        <w:pStyle w:val="ListParagraph"/>
        <w:widowControl w:val="0"/>
        <w:numPr>
          <w:ilvl w:val="0"/>
          <w:numId w:val="52"/>
        </w:numPr>
        <w:tabs>
          <w:tab w:val="left" w:pos="742"/>
        </w:tabs>
        <w:spacing w:after="64" w:line="276" w:lineRule="auto"/>
        <w:jc w:val="both"/>
        <w:rPr>
          <w:rFonts w:ascii="Arial" w:eastAsia="Times New Roman" w:hAnsi="Arial" w:cs="Arial"/>
          <w:sz w:val="22"/>
          <w:szCs w:val="22"/>
          <w:lang w:eastAsia="pl-PL" w:bidi="pl-PL"/>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przewidywanym czasie zjazdy pociągu roboczego z toru zamkniętego (§ 35 ust. 4),</w:t>
      </w:r>
    </w:p>
    <w:p w14:paraId="6E2633ED" w14:textId="4137F7F8" w:rsidR="00BF444C" w:rsidRPr="00805927" w:rsidRDefault="002731BA" w:rsidP="00CA02FE">
      <w:pPr>
        <w:pStyle w:val="ListParagraph"/>
        <w:widowControl w:val="0"/>
        <w:numPr>
          <w:ilvl w:val="0"/>
          <w:numId w:val="52"/>
        </w:numPr>
        <w:tabs>
          <w:tab w:val="left" w:pos="742"/>
        </w:tabs>
        <w:autoSpaceDE w:val="0"/>
        <w:autoSpaceDN w:val="0"/>
        <w:adjustRightInd w:val="0"/>
        <w:spacing w:after="120" w:line="276" w:lineRule="auto"/>
        <w:jc w:val="both"/>
        <w:rPr>
          <w:rFonts w:ascii="Arial" w:hAnsi="Arial" w:cs="Arial"/>
          <w:sz w:val="22"/>
          <w:szCs w:val="24"/>
        </w:rPr>
      </w:pPr>
      <w:r w:rsidRPr="00805927">
        <w:rPr>
          <w:rFonts w:ascii="Arial" w:eastAsia="Times New Roman" w:hAnsi="Arial" w:cs="Arial"/>
          <w:sz w:val="22"/>
          <w:szCs w:val="22"/>
          <w:lang w:eastAsia="pl-PL" w:bidi="pl-PL"/>
        </w:rPr>
        <w:t xml:space="preserve">o </w:t>
      </w:r>
      <w:r w:rsidR="00B124D8" w:rsidRPr="00805927">
        <w:rPr>
          <w:rFonts w:ascii="Arial" w:eastAsia="Times New Roman" w:hAnsi="Arial" w:cs="Arial"/>
          <w:sz w:val="22"/>
          <w:szCs w:val="22"/>
          <w:lang w:eastAsia="pl-PL" w:bidi="pl-PL"/>
        </w:rPr>
        <w:t>wszelkich innych okolicznościach, wymagających zachowania szczególnej ostrożności.</w:t>
      </w:r>
      <w:r w:rsidR="00BF444C" w:rsidRPr="00805927">
        <w:rPr>
          <w:rFonts w:ascii="Arial" w:hAnsi="Arial" w:cs="Arial"/>
          <w:sz w:val="22"/>
          <w:szCs w:val="24"/>
        </w:rPr>
        <w:t>”.</w:t>
      </w:r>
    </w:p>
    <w:p w14:paraId="4AF712BD" w14:textId="77777777" w:rsidR="002565ED" w:rsidRPr="00805927" w:rsidRDefault="00BF444C"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Dla sprawdzenia sposobu wypełnienia ww. postanowień Instrukcji Ir-1, zespół badawczy dokonał analizy treści Regulaminu technicznego stacji </w:t>
      </w:r>
      <w:r w:rsidR="00A576FC" w:rsidRPr="00805927">
        <w:rPr>
          <w:rFonts w:ascii="Arial" w:hAnsi="Arial" w:cs="Arial"/>
          <w:sz w:val="22"/>
          <w:szCs w:val="24"/>
        </w:rPr>
        <w:t>Łapy w brzmieniu od dnia 08.03.2017</w:t>
      </w:r>
      <w:r w:rsidR="002565ED" w:rsidRPr="00805927">
        <w:rPr>
          <w:rFonts w:ascii="Arial" w:hAnsi="Arial" w:cs="Arial"/>
          <w:sz w:val="22"/>
          <w:szCs w:val="24"/>
        </w:rPr>
        <w:t> </w:t>
      </w:r>
      <w:r w:rsidR="00A576FC" w:rsidRPr="00805927">
        <w:rPr>
          <w:rFonts w:ascii="Arial" w:hAnsi="Arial" w:cs="Arial"/>
          <w:sz w:val="22"/>
          <w:szCs w:val="24"/>
        </w:rPr>
        <w:t xml:space="preserve">r </w:t>
      </w:r>
      <w:r w:rsidR="002565ED" w:rsidRPr="00805927">
        <w:rPr>
          <w:rFonts w:ascii="Arial" w:hAnsi="Arial" w:cs="Arial"/>
          <w:sz w:val="22"/>
          <w:szCs w:val="24"/>
        </w:rPr>
        <w:t>(wprowadzenie 12 zmiany do regulaminu).</w:t>
      </w:r>
    </w:p>
    <w:p w14:paraId="6A742C0C" w14:textId="45ADD7A6" w:rsidR="00BF444C" w:rsidRPr="00805927" w:rsidRDefault="00BF444C" w:rsidP="00BF444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Zgodnie z postanowieniami tego regulaminu:</w:t>
      </w:r>
    </w:p>
    <w:p w14:paraId="05CAB7DB" w14:textId="44FB1B66" w:rsidR="00BF444C" w:rsidRPr="00805927" w:rsidRDefault="00BF444C" w:rsidP="00CA02FE">
      <w:pPr>
        <w:pStyle w:val="ListParagraph"/>
        <w:numPr>
          <w:ilvl w:val="0"/>
          <w:numId w:val="15"/>
        </w:numPr>
        <w:tabs>
          <w:tab w:val="left" w:pos="4400"/>
          <w:tab w:val="left" w:pos="6600"/>
        </w:tabs>
        <w:autoSpaceDE w:val="0"/>
        <w:autoSpaceDN w:val="0"/>
        <w:adjustRightInd w:val="0"/>
        <w:spacing w:after="120" w:line="276" w:lineRule="auto"/>
        <w:ind w:left="1134" w:hanging="406"/>
        <w:jc w:val="both"/>
        <w:rPr>
          <w:rFonts w:ascii="Arial" w:hAnsi="Arial" w:cs="Arial"/>
          <w:sz w:val="22"/>
          <w:szCs w:val="24"/>
        </w:rPr>
      </w:pPr>
      <w:r w:rsidRPr="00805927">
        <w:rPr>
          <w:rFonts w:ascii="Arial" w:hAnsi="Arial" w:cs="Arial"/>
          <w:sz w:val="22"/>
          <w:szCs w:val="24"/>
        </w:rPr>
        <w:lastRenderedPageBreak/>
        <w:t xml:space="preserve">działka </w:t>
      </w:r>
      <w:r w:rsidR="002565ED" w:rsidRPr="00805927">
        <w:rPr>
          <w:rFonts w:ascii="Arial" w:hAnsi="Arial" w:cs="Arial"/>
          <w:sz w:val="22"/>
          <w:szCs w:val="24"/>
        </w:rPr>
        <w:t>2</w:t>
      </w:r>
      <w:r w:rsidRPr="00805927">
        <w:rPr>
          <w:rFonts w:ascii="Arial" w:hAnsi="Arial" w:cs="Arial"/>
          <w:sz w:val="22"/>
          <w:szCs w:val="24"/>
        </w:rPr>
        <w:t xml:space="preserve"> – </w:t>
      </w:r>
      <w:r w:rsidR="002565ED" w:rsidRPr="00805927">
        <w:rPr>
          <w:rFonts w:ascii="Arial" w:hAnsi="Arial" w:cs="Arial"/>
          <w:sz w:val="22"/>
          <w:szCs w:val="24"/>
        </w:rPr>
        <w:t>„Sposób prowadzenia ruchu na przyległych szlakach (odstępach)”, ruch z posterunkiem zapowiadawczym czynnym okresowo Śniadowo (Sn) prowadzi się na podstawie „Regulaminu prowadzenia ruchu kolejowego na odcinku Śniadowo – Łapy”,</w:t>
      </w:r>
    </w:p>
    <w:p w14:paraId="24959785" w14:textId="353FAE26" w:rsidR="00B375D8" w:rsidRPr="00805927" w:rsidRDefault="00B375D8" w:rsidP="00CA02FE">
      <w:pPr>
        <w:pStyle w:val="ListParagraph"/>
        <w:numPr>
          <w:ilvl w:val="0"/>
          <w:numId w:val="15"/>
        </w:numPr>
        <w:tabs>
          <w:tab w:val="left" w:pos="4400"/>
          <w:tab w:val="left" w:pos="6600"/>
        </w:tabs>
        <w:autoSpaceDE w:val="0"/>
        <w:autoSpaceDN w:val="0"/>
        <w:adjustRightInd w:val="0"/>
        <w:spacing w:after="120" w:line="276" w:lineRule="auto"/>
        <w:ind w:left="1134" w:hanging="406"/>
        <w:jc w:val="both"/>
        <w:rPr>
          <w:rFonts w:ascii="Arial" w:hAnsi="Arial" w:cs="Arial"/>
          <w:sz w:val="22"/>
          <w:szCs w:val="24"/>
        </w:rPr>
      </w:pPr>
      <w:r w:rsidRPr="00805927">
        <w:rPr>
          <w:rFonts w:ascii="Arial" w:hAnsi="Arial" w:cs="Arial"/>
          <w:sz w:val="22"/>
          <w:szCs w:val="24"/>
        </w:rPr>
        <w:t xml:space="preserve">działka 9 – „Przejazdy i przejścia na posterunku ruchu i przyległych szlakach” w której </w:t>
      </w:r>
      <w:r w:rsidR="00156F2E" w:rsidRPr="00805927">
        <w:rPr>
          <w:rFonts w:ascii="Arial" w:hAnsi="Arial" w:cs="Arial"/>
          <w:sz w:val="22"/>
          <w:szCs w:val="24"/>
        </w:rPr>
        <w:t xml:space="preserve">na liście przejazdów figurują przejazdy kategorii A </w:t>
      </w:r>
      <w:r w:rsidRPr="00805927">
        <w:rPr>
          <w:rFonts w:ascii="Arial" w:hAnsi="Arial" w:cs="Arial"/>
          <w:sz w:val="22"/>
          <w:szCs w:val="24"/>
        </w:rPr>
        <w:t xml:space="preserve">znajdujące się na szlaku Śniadowo – Łapy w km </w:t>
      </w:r>
      <w:r w:rsidR="00156F2E" w:rsidRPr="00805927">
        <w:rPr>
          <w:rFonts w:ascii="Arial" w:hAnsi="Arial" w:cs="Arial"/>
          <w:sz w:val="22"/>
          <w:szCs w:val="24"/>
        </w:rPr>
        <w:t>37,119, 51,880 oraz 76,671 dla których ustalono w rubr. 8, że obowiązek strzeżenia przejazdu w przypadkach awaryjnych należy do pracownika posiadającego aktualne upoważnienie.</w:t>
      </w:r>
    </w:p>
    <w:p w14:paraId="38BD27B5" w14:textId="10AED4A8" w:rsidR="005929DE" w:rsidRPr="00805927" w:rsidRDefault="00144169" w:rsidP="00CA02FE">
      <w:pPr>
        <w:pStyle w:val="ListParagraph"/>
        <w:numPr>
          <w:ilvl w:val="0"/>
          <w:numId w:val="15"/>
        </w:numPr>
        <w:tabs>
          <w:tab w:val="left" w:pos="4400"/>
          <w:tab w:val="left" w:pos="6600"/>
        </w:tabs>
        <w:autoSpaceDE w:val="0"/>
        <w:autoSpaceDN w:val="0"/>
        <w:adjustRightInd w:val="0"/>
        <w:spacing w:after="120" w:line="276" w:lineRule="auto"/>
        <w:ind w:left="1134" w:hanging="406"/>
        <w:jc w:val="both"/>
        <w:rPr>
          <w:rFonts w:ascii="Arial" w:hAnsi="Arial" w:cs="Arial"/>
          <w:sz w:val="22"/>
          <w:szCs w:val="24"/>
        </w:rPr>
      </w:pPr>
      <w:r w:rsidRPr="00805927">
        <w:rPr>
          <w:rFonts w:ascii="Arial" w:hAnsi="Arial" w:cs="Arial"/>
          <w:sz w:val="22"/>
          <w:szCs w:val="24"/>
        </w:rPr>
        <w:t>„</w:t>
      </w:r>
      <w:r w:rsidR="002565ED" w:rsidRPr="00805927">
        <w:rPr>
          <w:rFonts w:ascii="Arial" w:hAnsi="Arial" w:cs="Arial"/>
          <w:sz w:val="22"/>
          <w:szCs w:val="24"/>
        </w:rPr>
        <w:t>Regulamin prowadzenia ruchu kolejowego na odcinku Śniadowo – Łapy</w:t>
      </w:r>
      <w:r w:rsidRPr="00805927">
        <w:rPr>
          <w:rFonts w:ascii="Arial" w:hAnsi="Arial" w:cs="Arial"/>
          <w:sz w:val="22"/>
          <w:szCs w:val="24"/>
        </w:rPr>
        <w:t>”</w:t>
      </w:r>
      <w:r w:rsidR="005929DE" w:rsidRPr="00805927">
        <w:rPr>
          <w:rFonts w:ascii="Arial" w:hAnsi="Arial" w:cs="Arial"/>
          <w:sz w:val="22"/>
          <w:szCs w:val="24"/>
        </w:rPr>
        <w:t xml:space="preserve"> stanowi m.</w:t>
      </w:r>
      <w:r w:rsidR="002D6790" w:rsidRPr="00805927">
        <w:rPr>
          <w:rFonts w:ascii="Arial" w:hAnsi="Arial" w:cs="Arial"/>
          <w:sz w:val="22"/>
          <w:szCs w:val="24"/>
        </w:rPr>
        <w:t>in.:</w:t>
      </w:r>
    </w:p>
    <w:p w14:paraId="6966011B" w14:textId="381C1B3F" w:rsidR="002D6790" w:rsidRPr="00805927" w:rsidRDefault="00BF444C" w:rsidP="00156F2E">
      <w:pPr>
        <w:pStyle w:val="ListParagraph"/>
        <w:tabs>
          <w:tab w:val="left" w:pos="4400"/>
          <w:tab w:val="left" w:pos="6600"/>
        </w:tabs>
        <w:autoSpaceDE w:val="0"/>
        <w:autoSpaceDN w:val="0"/>
        <w:adjustRightInd w:val="0"/>
        <w:spacing w:after="120" w:line="276" w:lineRule="auto"/>
        <w:ind w:left="1442" w:hanging="294"/>
        <w:jc w:val="both"/>
        <w:rPr>
          <w:rFonts w:ascii="Arial" w:hAnsi="Arial" w:cs="Arial"/>
          <w:sz w:val="22"/>
          <w:szCs w:val="24"/>
        </w:rPr>
      </w:pPr>
      <w:r w:rsidRPr="00805927">
        <w:rPr>
          <w:rFonts w:ascii="Arial" w:hAnsi="Arial" w:cs="Arial"/>
          <w:sz w:val="22"/>
          <w:szCs w:val="24"/>
        </w:rPr>
        <w:t>–</w:t>
      </w:r>
      <w:r w:rsidR="002D6790" w:rsidRPr="00805927">
        <w:rPr>
          <w:rFonts w:ascii="Arial" w:hAnsi="Arial" w:cs="Arial"/>
          <w:sz w:val="22"/>
          <w:szCs w:val="24"/>
        </w:rPr>
        <w:t xml:space="preserve"> „</w:t>
      </w:r>
      <w:r w:rsidR="00144169" w:rsidRPr="00805927">
        <w:rPr>
          <w:rFonts w:ascii="Arial" w:hAnsi="Arial" w:cs="Arial"/>
          <w:sz w:val="22"/>
          <w:szCs w:val="24"/>
        </w:rPr>
        <w:t>15</w:t>
      </w:r>
      <w:r w:rsidR="002D6790" w:rsidRPr="00805927">
        <w:rPr>
          <w:rFonts w:ascii="Arial" w:hAnsi="Arial" w:cs="Arial"/>
          <w:sz w:val="22"/>
          <w:szCs w:val="24"/>
        </w:rPr>
        <w:t>.</w:t>
      </w:r>
      <w:r w:rsidR="00144169" w:rsidRPr="00805927">
        <w:rPr>
          <w:rFonts w:ascii="Arial" w:hAnsi="Arial" w:cs="Arial"/>
          <w:sz w:val="22"/>
          <w:szCs w:val="24"/>
        </w:rPr>
        <w:t xml:space="preserve"> </w:t>
      </w:r>
      <w:r w:rsidR="002D6790" w:rsidRPr="00805927">
        <w:rPr>
          <w:rFonts w:ascii="Arial" w:hAnsi="Arial" w:cs="Arial"/>
          <w:sz w:val="22"/>
          <w:szCs w:val="24"/>
        </w:rPr>
        <w:t>Jazda na szlaku Śniadowo – Łapy może odbywać się pod warunkiem, że co najmniej jeden pracownik jadący tym pojazdem (kierownik,pociągu , toromistrz, pracowniok drużyny roboczej itp.) posiada uprawnienia do kierowania ruchem drogowym na przejeździe kolejowym.”</w:t>
      </w:r>
    </w:p>
    <w:p w14:paraId="21DBE54D" w14:textId="4FA96295" w:rsidR="002D6790" w:rsidRPr="00805927" w:rsidRDefault="002D6790" w:rsidP="00156F2E">
      <w:pPr>
        <w:pStyle w:val="ListParagraph"/>
        <w:tabs>
          <w:tab w:val="left" w:pos="4400"/>
          <w:tab w:val="left" w:pos="6600"/>
        </w:tabs>
        <w:autoSpaceDE w:val="0"/>
        <w:autoSpaceDN w:val="0"/>
        <w:adjustRightInd w:val="0"/>
        <w:spacing w:after="120" w:line="276" w:lineRule="auto"/>
        <w:ind w:left="1442" w:hanging="294"/>
        <w:jc w:val="both"/>
        <w:rPr>
          <w:rFonts w:ascii="Arial" w:hAnsi="Arial" w:cs="Arial"/>
          <w:sz w:val="22"/>
          <w:szCs w:val="24"/>
        </w:rPr>
      </w:pPr>
      <w:r w:rsidRPr="00805927">
        <w:rPr>
          <w:rFonts w:ascii="Arial" w:hAnsi="Arial" w:cs="Arial"/>
          <w:sz w:val="22"/>
          <w:szCs w:val="24"/>
        </w:rPr>
        <w:t xml:space="preserve">– </w:t>
      </w:r>
      <w:r w:rsidR="009C1066" w:rsidRPr="00805927">
        <w:rPr>
          <w:rFonts w:ascii="Arial" w:hAnsi="Arial" w:cs="Arial"/>
          <w:sz w:val="22"/>
          <w:szCs w:val="24"/>
        </w:rPr>
        <w:t>„</w:t>
      </w:r>
      <w:r w:rsidRPr="00805927">
        <w:rPr>
          <w:rFonts w:ascii="Arial" w:hAnsi="Arial" w:cs="Arial"/>
          <w:sz w:val="22"/>
          <w:szCs w:val="24"/>
        </w:rPr>
        <w:t>22.</w:t>
      </w:r>
      <w:r w:rsidR="009C1066" w:rsidRPr="00805927">
        <w:rPr>
          <w:rFonts w:ascii="Arial" w:hAnsi="Arial" w:cs="Arial"/>
          <w:sz w:val="22"/>
          <w:szCs w:val="24"/>
        </w:rPr>
        <w:t xml:space="preserve"> Przed wyprawieniem pojazdu utrzymaniowo – naprawczego na szlak, właściwy dyżurny ruchu zapoznaje z treścią niniejszego regulaminu kierownika pociągu za potwierdzeniem tego faktu w Dzienniku telefonicznym (R-138) własnoręcznym podpisem zapoznanego oraz wydaje rozkaz pisemny, w którym w szczególności:</w:t>
      </w:r>
    </w:p>
    <w:p w14:paraId="3037D8AE" w14:textId="103C0BBA" w:rsidR="009C1066" w:rsidRPr="00805927" w:rsidRDefault="009C1066" w:rsidP="00156F2E">
      <w:pPr>
        <w:pStyle w:val="ListParagraph"/>
        <w:numPr>
          <w:ilvl w:val="0"/>
          <w:numId w:val="7"/>
        </w:numPr>
        <w:tabs>
          <w:tab w:val="left" w:pos="6600"/>
        </w:tabs>
        <w:autoSpaceDE w:val="0"/>
        <w:autoSpaceDN w:val="0"/>
        <w:adjustRightInd w:val="0"/>
        <w:spacing w:after="120" w:line="276" w:lineRule="auto"/>
        <w:ind w:left="2072" w:hanging="420"/>
        <w:jc w:val="both"/>
        <w:rPr>
          <w:rFonts w:ascii="Arial" w:hAnsi="Arial" w:cs="Arial"/>
          <w:sz w:val="22"/>
          <w:szCs w:val="24"/>
        </w:rPr>
      </w:pPr>
      <w:r w:rsidRPr="00805927">
        <w:rPr>
          <w:rFonts w:ascii="Arial" w:hAnsi="Arial" w:cs="Arial"/>
          <w:sz w:val="22"/>
          <w:szCs w:val="24"/>
        </w:rPr>
        <w:t>wskazuje kilometr na szlaku, do którego może się odbyć jazda pojazdu utrzymaniowo naprawczego;</w:t>
      </w:r>
    </w:p>
    <w:p w14:paraId="315F3FC1" w14:textId="3E7DCFA7" w:rsidR="009C1066" w:rsidRPr="00805927" w:rsidRDefault="009C1066" w:rsidP="00156F2E">
      <w:pPr>
        <w:pStyle w:val="ListParagraph"/>
        <w:numPr>
          <w:ilvl w:val="0"/>
          <w:numId w:val="7"/>
        </w:numPr>
        <w:tabs>
          <w:tab w:val="left" w:pos="6600"/>
        </w:tabs>
        <w:autoSpaceDE w:val="0"/>
        <w:autoSpaceDN w:val="0"/>
        <w:adjustRightInd w:val="0"/>
        <w:spacing w:after="120" w:line="276" w:lineRule="auto"/>
        <w:ind w:left="2072" w:hanging="420"/>
        <w:jc w:val="both"/>
        <w:rPr>
          <w:rFonts w:ascii="Arial" w:hAnsi="Arial" w:cs="Arial"/>
          <w:sz w:val="22"/>
          <w:szCs w:val="24"/>
        </w:rPr>
      </w:pPr>
      <w:r w:rsidRPr="00805927">
        <w:rPr>
          <w:rFonts w:ascii="Arial" w:hAnsi="Arial" w:cs="Arial"/>
          <w:sz w:val="22"/>
          <w:szCs w:val="24"/>
        </w:rPr>
        <w:t>poleca ostrożną jazdę z prędkością ograniczoną do 20 km/h na odcinku Śniadowo – Sokoły;</w:t>
      </w:r>
    </w:p>
    <w:p w14:paraId="7B941BE5" w14:textId="7125EC32" w:rsidR="009C1066" w:rsidRPr="00805927" w:rsidRDefault="009C1066" w:rsidP="00156F2E">
      <w:pPr>
        <w:pStyle w:val="ListParagraph"/>
        <w:numPr>
          <w:ilvl w:val="0"/>
          <w:numId w:val="7"/>
        </w:numPr>
        <w:tabs>
          <w:tab w:val="left" w:pos="6600"/>
        </w:tabs>
        <w:autoSpaceDE w:val="0"/>
        <w:autoSpaceDN w:val="0"/>
        <w:adjustRightInd w:val="0"/>
        <w:spacing w:after="120" w:line="276" w:lineRule="auto"/>
        <w:ind w:left="2072" w:hanging="420"/>
        <w:jc w:val="both"/>
        <w:rPr>
          <w:rFonts w:ascii="Arial" w:hAnsi="Arial" w:cs="Arial"/>
          <w:sz w:val="22"/>
          <w:szCs w:val="24"/>
        </w:rPr>
      </w:pPr>
      <w:r w:rsidRPr="00805927">
        <w:rPr>
          <w:rFonts w:ascii="Arial" w:hAnsi="Arial" w:cs="Arial"/>
          <w:sz w:val="22"/>
          <w:szCs w:val="24"/>
        </w:rPr>
        <w:t>poleca zatrzymanie pojazdu utrzymaniowo – naprawczego przed przejazdami w km 37,119, 51,880 oraz 76,671 celem wstrzymania ruchu drogowego i</w:t>
      </w:r>
      <w:r w:rsidR="00156F2E" w:rsidRPr="00805927">
        <w:rPr>
          <w:rFonts w:ascii="Arial" w:hAnsi="Arial" w:cs="Arial"/>
          <w:sz w:val="22"/>
          <w:szCs w:val="24"/>
        </w:rPr>
        <w:t> </w:t>
      </w:r>
      <w:r w:rsidRPr="00805927">
        <w:rPr>
          <w:rFonts w:ascii="Arial" w:hAnsi="Arial" w:cs="Arial"/>
          <w:sz w:val="22"/>
          <w:szCs w:val="24"/>
        </w:rPr>
        <w:t xml:space="preserve">strzeżenia przejazdu na miejscu przez pracownika </w:t>
      </w:r>
      <w:r w:rsidR="005929DE" w:rsidRPr="00805927">
        <w:rPr>
          <w:rFonts w:ascii="Arial" w:hAnsi="Arial" w:cs="Arial"/>
          <w:sz w:val="22"/>
          <w:szCs w:val="24"/>
        </w:rPr>
        <w:t>posiadającego upraw</w:t>
      </w:r>
      <w:r w:rsidR="00156F2E" w:rsidRPr="00805927">
        <w:rPr>
          <w:rFonts w:ascii="Arial" w:hAnsi="Arial" w:cs="Arial"/>
          <w:sz w:val="22"/>
          <w:szCs w:val="24"/>
        </w:rPr>
        <w:t>n</w:t>
      </w:r>
      <w:r w:rsidR="005929DE" w:rsidRPr="00805927">
        <w:rPr>
          <w:rFonts w:ascii="Arial" w:hAnsi="Arial" w:cs="Arial"/>
          <w:sz w:val="22"/>
          <w:szCs w:val="24"/>
        </w:rPr>
        <w:t>ienia do kierowania ruchem drogowym na przejazdach kolejowych;”</w:t>
      </w:r>
    </w:p>
    <w:p w14:paraId="01017867" w14:textId="3043DF5B" w:rsidR="002D6790" w:rsidRDefault="004B1E5A" w:rsidP="00736B6C">
      <w:pPr>
        <w:tabs>
          <w:tab w:val="left" w:pos="4400"/>
          <w:tab w:val="left" w:pos="6600"/>
        </w:tabs>
        <w:autoSpaceDE w:val="0"/>
        <w:autoSpaceDN w:val="0"/>
        <w:adjustRightInd w:val="0"/>
        <w:spacing w:after="120" w:line="276" w:lineRule="auto"/>
        <w:ind w:left="709"/>
        <w:jc w:val="both"/>
        <w:rPr>
          <w:rFonts w:ascii="Arial" w:hAnsi="Arial" w:cs="Arial"/>
          <w:sz w:val="22"/>
          <w:szCs w:val="24"/>
        </w:rPr>
      </w:pPr>
      <w:r w:rsidRPr="00805927">
        <w:rPr>
          <w:rFonts w:ascii="Arial" w:hAnsi="Arial" w:cs="Arial"/>
          <w:sz w:val="22"/>
          <w:szCs w:val="24"/>
        </w:rPr>
        <w:t xml:space="preserve">Zespół badawczy na podstawie wysłuchań pracowników mających związek z wypadkiem ustalił, że w trakcie wypadku w pociągu roboczym Rob. 2 (wózku motorowym Ds10-02-221) </w:t>
      </w:r>
      <w:r w:rsidRPr="00456C10">
        <w:rPr>
          <w:rFonts w:ascii="Arial" w:hAnsi="Arial" w:cs="Arial"/>
          <w:sz w:val="22"/>
          <w:szCs w:val="24"/>
        </w:rPr>
        <w:t>znajdował się tylko kierowca drezyny. Ponadto ustalono, że w pociągu roboczym Rob 2 przez cały czas pobytu na szlaku Łapy- Śniadowo od momentu wyprawienia o godz. 9:25 do chwili wypadku o godz. 18:49 nie było pracownika wykonującego czynności kierownika pociągu.</w:t>
      </w:r>
    </w:p>
    <w:p w14:paraId="26A3F7B8" w14:textId="77777777" w:rsidR="006A66BF" w:rsidRPr="00456C10" w:rsidRDefault="006A66BF" w:rsidP="00736B6C">
      <w:pPr>
        <w:tabs>
          <w:tab w:val="left" w:pos="4400"/>
          <w:tab w:val="left" w:pos="6600"/>
        </w:tabs>
        <w:autoSpaceDE w:val="0"/>
        <w:autoSpaceDN w:val="0"/>
        <w:adjustRightInd w:val="0"/>
        <w:spacing w:after="120" w:line="276" w:lineRule="auto"/>
        <w:ind w:left="709"/>
        <w:jc w:val="both"/>
        <w:rPr>
          <w:rFonts w:ascii="Arial" w:hAnsi="Arial" w:cs="Arial"/>
          <w:sz w:val="22"/>
          <w:szCs w:val="24"/>
        </w:rPr>
      </w:pPr>
    </w:p>
    <w:p w14:paraId="36DC8020" w14:textId="50BC3E9C" w:rsidR="00736B6C" w:rsidRPr="006A66BF" w:rsidRDefault="00736B6C" w:rsidP="006A66BF">
      <w:pPr>
        <w:pStyle w:val="ListParagraph"/>
        <w:numPr>
          <w:ilvl w:val="2"/>
          <w:numId w:val="42"/>
        </w:numPr>
        <w:autoSpaceDE w:val="0"/>
        <w:autoSpaceDN w:val="0"/>
        <w:adjustRightInd w:val="0"/>
        <w:spacing w:before="240" w:after="240" w:line="276" w:lineRule="auto"/>
        <w:ind w:left="1134" w:hanging="141"/>
        <w:jc w:val="both"/>
        <w:rPr>
          <w:rFonts w:ascii="Arial" w:hAnsi="Arial" w:cs="Arial"/>
          <w:sz w:val="22"/>
          <w:szCs w:val="24"/>
        </w:rPr>
      </w:pPr>
      <w:r w:rsidRPr="00456C10">
        <w:rPr>
          <w:rFonts w:ascii="Arial" w:hAnsi="Arial" w:cs="Arial"/>
          <w:sz w:val="22"/>
          <w:szCs w:val="24"/>
        </w:rPr>
        <w:t>Procedura SMS-PR-03, pt.  „Zar</w:t>
      </w:r>
      <w:r w:rsidR="00A006B1" w:rsidRPr="00456C10">
        <w:rPr>
          <w:rFonts w:ascii="Arial" w:hAnsi="Arial" w:cs="Arial"/>
          <w:sz w:val="22"/>
          <w:szCs w:val="24"/>
        </w:rPr>
        <w:t xml:space="preserve">ządzanie zmianą” </w:t>
      </w:r>
      <w:r w:rsidR="00A006B1" w:rsidRPr="00456C10">
        <w:rPr>
          <w:rFonts w:ascii="Arial" w:eastAsia="Times New Roman" w:hAnsi="Arial" w:cs="Arial"/>
          <w:sz w:val="22"/>
          <w:szCs w:val="22"/>
          <w:lang w:eastAsia="pl-PL"/>
        </w:rPr>
        <w:t>wersja 1.5 wydana w dniu 04.04.2017 r.</w:t>
      </w:r>
    </w:p>
    <w:p w14:paraId="40C16A4E" w14:textId="1A4BCD51"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 xml:space="preserve">W ramach Systemu Zarządzania Bezpieczeństwem (SMS) zarządcy infrastruktury funkcjonuje procedura Systemu Zarządzania Bezpieczeństwem SMS-PR-03, pt. </w:t>
      </w:r>
      <w:r w:rsidR="00A006B1" w:rsidRPr="00456C10">
        <w:rPr>
          <w:rFonts w:ascii="Arial" w:hAnsi="Arial" w:cs="Arial"/>
          <w:sz w:val="22"/>
          <w:szCs w:val="24"/>
        </w:rPr>
        <w:t>„Zarządzanie zmianą”.</w:t>
      </w:r>
    </w:p>
    <w:p w14:paraId="57181265" w14:textId="77777777"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Celem jej jest określenie procesu zarządzania zmianą w systemie kolejowym począwszy od oceny znaczenia zmiany dla tego systemu do momentu wdrożenia tej zmiany.</w:t>
      </w:r>
    </w:p>
    <w:p w14:paraId="51868149" w14:textId="77777777"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Procedurę stosuje się w celu określenia znaczenia planowanej zmiany dla systemu kolejowego. Procedura dotyczy wszystkich jednostek organizacyjnych spółki PKP PLK S.A.</w:t>
      </w:r>
    </w:p>
    <w:p w14:paraId="301AAA22" w14:textId="77777777"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Zakłada ona, że w przypadku zamiaru wprowadzenia zmiany związanej z techniką, eksploatacją lub organizacją Spółki, koordynator SMS lub MMS w danej komórce lub jednostce organizacyjnej wprowadzający tę zmianę, zobowiązany jest do wystąpienia z wnioskiem do Dyrektora Biura Bezpieczeństwa o wydanie decyzji powołującej zespół dla przeprowadzenia oceny znaczenia zmiany.</w:t>
      </w:r>
    </w:p>
    <w:p w14:paraId="09FDA150" w14:textId="792B67C3"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lastRenderedPageBreak/>
        <w:t>W przypadku uznania zmiany za znaczącą, Dyrektor Biura Bezpieczeństwa powołuje interdyscyplinarny z</w:t>
      </w:r>
      <w:r w:rsidR="00456C10" w:rsidRPr="00456C10">
        <w:rPr>
          <w:rFonts w:ascii="Arial" w:hAnsi="Arial" w:cs="Arial"/>
          <w:sz w:val="22"/>
          <w:szCs w:val="24"/>
        </w:rPr>
        <w:t>espół ds. oceny ryzyka znaczenia</w:t>
      </w:r>
      <w:r w:rsidRPr="00456C10">
        <w:rPr>
          <w:rFonts w:ascii="Arial" w:hAnsi="Arial" w:cs="Arial"/>
          <w:sz w:val="22"/>
          <w:szCs w:val="24"/>
        </w:rPr>
        <w:t xml:space="preserve"> zmiany, który niezwłocznie przystępuje do zdefiniowania systemu oraz realizacji procesu oceny ryzyka, zgodnie z </w:t>
      </w:r>
      <w:r w:rsidR="00A162A0">
        <w:rPr>
          <w:rFonts w:ascii="Arial" w:hAnsi="Arial" w:cs="Arial"/>
          <w:sz w:val="22"/>
          <w:szCs w:val="24"/>
        </w:rPr>
        <w:t>r</w:t>
      </w:r>
      <w:r w:rsidRPr="00456C10">
        <w:rPr>
          <w:rFonts w:ascii="Arial" w:hAnsi="Arial" w:cs="Arial"/>
          <w:sz w:val="22"/>
          <w:szCs w:val="24"/>
        </w:rPr>
        <w:t xml:space="preserve">ozporządzeniem </w:t>
      </w:r>
      <w:r w:rsidR="00A162A0">
        <w:rPr>
          <w:rFonts w:ascii="Arial" w:hAnsi="Arial" w:cs="Arial"/>
          <w:sz w:val="22"/>
          <w:szCs w:val="24"/>
        </w:rPr>
        <w:t xml:space="preserve">wykonawczym Komisji (UE) </w:t>
      </w:r>
      <w:r w:rsidRPr="00456C10">
        <w:rPr>
          <w:rFonts w:ascii="Arial" w:hAnsi="Arial" w:cs="Arial"/>
          <w:sz w:val="22"/>
          <w:szCs w:val="24"/>
        </w:rPr>
        <w:t xml:space="preserve">nr </w:t>
      </w:r>
      <w:r w:rsidR="00A162A0">
        <w:rPr>
          <w:rFonts w:ascii="Arial" w:hAnsi="Arial" w:cs="Arial"/>
          <w:sz w:val="22"/>
          <w:szCs w:val="24"/>
        </w:rPr>
        <w:t>402/2013 z dnia 30 kwietnia 2013 r. w sprawie wspólnej metody oceny bezpieczeństwa w zakresie wyceny i oceny ryzyka.</w:t>
      </w:r>
    </w:p>
    <w:p w14:paraId="62222E10" w14:textId="77777777"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W przypadku stwierdzenia ryzyka na poziomie „tolerowane” lub „nieakceptowane” stosuje się procedurę SMS-PD-05, pt. „Działania korygujące i zapobiegawcze”.</w:t>
      </w:r>
    </w:p>
    <w:p w14:paraId="544DF7E6" w14:textId="77777777"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Po określeniu działań korygujących zespół przystępuje do ponownej oceny ryzyka zgodnie z procedurą SMS-PR-02, pt. „Identyfikacja ryzyka”.</w:t>
      </w:r>
    </w:p>
    <w:p w14:paraId="354F22C2" w14:textId="3209B4E9" w:rsidR="005E1595" w:rsidRPr="00305320" w:rsidRDefault="005E1595" w:rsidP="00456C10">
      <w:pPr>
        <w:shd w:val="clear" w:color="auto" w:fill="FFFFFF"/>
        <w:spacing w:after="0" w:line="276" w:lineRule="auto"/>
        <w:ind w:left="567" w:right="5"/>
        <w:jc w:val="both"/>
        <w:rPr>
          <w:rFonts w:ascii="Arial" w:hAnsi="Arial" w:cs="Arial"/>
          <w:sz w:val="22"/>
          <w:szCs w:val="24"/>
        </w:rPr>
      </w:pPr>
      <w:r w:rsidRPr="00305320">
        <w:rPr>
          <w:rFonts w:ascii="Arial" w:hAnsi="Arial" w:cs="Arial"/>
          <w:sz w:val="22"/>
          <w:szCs w:val="24"/>
        </w:rPr>
        <w:t>Zespół badawczy zwraca uwagę, że zespół ds. przeprowadzenia oceny znaczenia zmiany został powołany przed zais</w:t>
      </w:r>
      <w:r w:rsidR="00456C10" w:rsidRPr="00305320">
        <w:rPr>
          <w:rFonts w:ascii="Arial" w:hAnsi="Arial" w:cs="Arial"/>
          <w:sz w:val="22"/>
          <w:szCs w:val="24"/>
        </w:rPr>
        <w:t>t</w:t>
      </w:r>
      <w:r w:rsidRPr="00305320">
        <w:rPr>
          <w:rFonts w:ascii="Arial" w:hAnsi="Arial" w:cs="Arial"/>
          <w:sz w:val="22"/>
          <w:szCs w:val="24"/>
        </w:rPr>
        <w:t>nieniem zdarzenia przez Z-cę Dyrektora Biura Bezpieczeństwa</w:t>
      </w:r>
      <w:r w:rsidR="00456C10" w:rsidRPr="00305320">
        <w:rPr>
          <w:rFonts w:ascii="Arial" w:hAnsi="Arial" w:cs="Arial"/>
          <w:sz w:val="22"/>
          <w:szCs w:val="24"/>
        </w:rPr>
        <w:t>. J</w:t>
      </w:r>
      <w:r w:rsidRPr="00305320">
        <w:rPr>
          <w:rFonts w:ascii="Arial" w:hAnsi="Arial" w:cs="Arial"/>
          <w:sz w:val="22"/>
          <w:szCs w:val="24"/>
        </w:rPr>
        <w:t>anak</w:t>
      </w:r>
      <w:r w:rsidR="00456C10" w:rsidRPr="00305320">
        <w:rPr>
          <w:rFonts w:ascii="Arial" w:hAnsi="Arial" w:cs="Arial"/>
          <w:sz w:val="22"/>
          <w:szCs w:val="24"/>
        </w:rPr>
        <w:t xml:space="preserve"> zespół ten nie zakończył do dnia wypadku pracy i nie dokonał </w:t>
      </w:r>
      <w:r w:rsidRPr="00305320">
        <w:rPr>
          <w:rFonts w:ascii="Arial" w:hAnsi="Arial" w:cs="Arial"/>
          <w:sz w:val="22"/>
          <w:szCs w:val="24"/>
        </w:rPr>
        <w:t>analizy zmiany</w:t>
      </w:r>
      <w:r w:rsidR="00456C10" w:rsidRPr="00305320">
        <w:rPr>
          <w:rFonts w:ascii="Arial" w:hAnsi="Arial" w:cs="Arial"/>
          <w:sz w:val="22"/>
          <w:szCs w:val="24"/>
        </w:rPr>
        <w:t xml:space="preserve"> (</w:t>
      </w:r>
      <w:r w:rsidR="00305320" w:rsidRPr="00305320">
        <w:rPr>
          <w:rFonts w:ascii="Arial" w:hAnsi="Arial" w:cs="Arial"/>
          <w:sz w:val="22"/>
          <w:szCs w:val="24"/>
        </w:rPr>
        <w:t>decyzja o powołaniu zespołu nr IBR3-00907-422/17 z dnia 16.06.2017 r.)</w:t>
      </w:r>
      <w:r w:rsidRPr="00305320">
        <w:rPr>
          <w:rFonts w:ascii="Arial" w:hAnsi="Arial" w:cs="Arial"/>
          <w:sz w:val="22"/>
          <w:szCs w:val="24"/>
        </w:rPr>
        <w:t xml:space="preserve"> przy czym za zmianę należało uznać uruchomienie ruchu pojazdów kolejowych po n</w:t>
      </w:r>
      <w:r w:rsidR="00E44CA7" w:rsidRPr="00305320">
        <w:rPr>
          <w:rFonts w:ascii="Arial" w:hAnsi="Arial" w:cs="Arial"/>
          <w:sz w:val="22"/>
          <w:szCs w:val="24"/>
        </w:rPr>
        <w:t>ieczynnej linii kolejowej nr 036</w:t>
      </w:r>
      <w:r w:rsidRPr="00305320">
        <w:rPr>
          <w:rFonts w:ascii="Arial" w:hAnsi="Arial" w:cs="Arial"/>
          <w:sz w:val="22"/>
          <w:szCs w:val="24"/>
        </w:rPr>
        <w:t>, na której linii istniały przejazdy kolejowo-drogow</w:t>
      </w:r>
      <w:r w:rsidR="00E44CA7" w:rsidRPr="00305320">
        <w:rPr>
          <w:rFonts w:ascii="Arial" w:hAnsi="Arial" w:cs="Arial"/>
          <w:sz w:val="22"/>
          <w:szCs w:val="24"/>
        </w:rPr>
        <w:t xml:space="preserve">e, w tym przejazd w km 37,119. </w:t>
      </w:r>
      <w:r w:rsidRPr="00305320">
        <w:rPr>
          <w:rFonts w:ascii="Arial" w:hAnsi="Arial" w:cs="Arial"/>
          <w:sz w:val="22"/>
          <w:szCs w:val="24"/>
        </w:rPr>
        <w:t xml:space="preserve">Oznacza to, że proces zarządzania zmianą i oceny ryzyka nie został zakończony. </w:t>
      </w:r>
      <w:r w:rsidR="00305320">
        <w:rPr>
          <w:rFonts w:ascii="Arial" w:hAnsi="Arial" w:cs="Arial"/>
          <w:sz w:val="22"/>
          <w:szCs w:val="24"/>
        </w:rPr>
        <w:t xml:space="preserve"> </w:t>
      </w:r>
      <w:r w:rsidR="005C6373">
        <w:rPr>
          <w:rFonts w:ascii="Arial" w:hAnsi="Arial" w:cs="Arial"/>
          <w:sz w:val="22"/>
          <w:szCs w:val="24"/>
        </w:rPr>
        <w:t xml:space="preserve">Do dnia wypadku zespół przedstawił Dyrektorowi Biura Bezpieczeństwa do akceptacji raportu z przeprowadzonej przez zespół oceny znaczenia zmiany, jednak nie został on pozytywnie zweryfikowny przez osobę nadzorującą.  </w:t>
      </w:r>
    </w:p>
    <w:p w14:paraId="046CDBCF" w14:textId="70A865A9"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 xml:space="preserve">Zdaniem Zespołu </w:t>
      </w:r>
      <w:r w:rsidR="00A006B1" w:rsidRPr="00456C10">
        <w:rPr>
          <w:rFonts w:ascii="Arial" w:hAnsi="Arial" w:cs="Arial"/>
          <w:sz w:val="22"/>
          <w:szCs w:val="24"/>
        </w:rPr>
        <w:t>badawczego</w:t>
      </w:r>
      <w:r w:rsidRPr="00456C10">
        <w:rPr>
          <w:rFonts w:ascii="Arial" w:hAnsi="Arial" w:cs="Arial"/>
          <w:sz w:val="22"/>
          <w:szCs w:val="24"/>
        </w:rPr>
        <w:t xml:space="preserve"> PKBWK zamiar </w:t>
      </w:r>
      <w:r w:rsidR="00E44CA7" w:rsidRPr="00456C10">
        <w:rPr>
          <w:rFonts w:ascii="Arial" w:hAnsi="Arial" w:cs="Arial"/>
          <w:sz w:val="22"/>
          <w:szCs w:val="24"/>
        </w:rPr>
        <w:t xml:space="preserve">uruchomienia (wznowienia) ruchu pojazdów kolejowych </w:t>
      </w:r>
      <w:r w:rsidR="00A006B1" w:rsidRPr="00456C10">
        <w:rPr>
          <w:rFonts w:ascii="Arial" w:hAnsi="Arial" w:cs="Arial"/>
          <w:sz w:val="22"/>
          <w:szCs w:val="24"/>
        </w:rPr>
        <w:t xml:space="preserve">na linii kolejowej nr 036 </w:t>
      </w:r>
      <w:r w:rsidRPr="00456C10">
        <w:rPr>
          <w:rFonts w:ascii="Arial" w:hAnsi="Arial" w:cs="Arial"/>
          <w:sz w:val="22"/>
          <w:szCs w:val="24"/>
        </w:rPr>
        <w:t xml:space="preserve">należało uznać jako </w:t>
      </w:r>
      <w:r w:rsidR="00E44CA7" w:rsidRPr="00456C10">
        <w:rPr>
          <w:rFonts w:ascii="Arial" w:hAnsi="Arial" w:cs="Arial"/>
          <w:sz w:val="22"/>
          <w:szCs w:val="24"/>
        </w:rPr>
        <w:t xml:space="preserve">zminę </w:t>
      </w:r>
      <w:r w:rsidRPr="00456C10">
        <w:rPr>
          <w:rFonts w:ascii="Arial" w:hAnsi="Arial" w:cs="Arial"/>
          <w:sz w:val="22"/>
          <w:szCs w:val="24"/>
        </w:rPr>
        <w:t>znaczącą</w:t>
      </w:r>
      <w:r w:rsidR="00E44CA7" w:rsidRPr="00456C10">
        <w:rPr>
          <w:rFonts w:ascii="Arial" w:hAnsi="Arial" w:cs="Arial"/>
          <w:sz w:val="22"/>
          <w:szCs w:val="24"/>
        </w:rPr>
        <w:t xml:space="preserve">, generującą wysokie ryzyko zaistnienia wypadków na przejazdach leżących w linii 036, a związku z tym należało </w:t>
      </w:r>
      <w:r w:rsidRPr="00456C10">
        <w:rPr>
          <w:rFonts w:ascii="Arial" w:hAnsi="Arial" w:cs="Arial"/>
          <w:sz w:val="22"/>
          <w:szCs w:val="24"/>
        </w:rPr>
        <w:t xml:space="preserve"> zaproponować stosowne środki ograniczające</w:t>
      </w:r>
      <w:r w:rsidR="00E44CA7" w:rsidRPr="00456C10">
        <w:rPr>
          <w:rFonts w:ascii="Arial" w:hAnsi="Arial" w:cs="Arial"/>
          <w:sz w:val="22"/>
          <w:szCs w:val="24"/>
        </w:rPr>
        <w:t xml:space="preserve"> ryzyko na przedmiotowym przejeź</w:t>
      </w:r>
      <w:r w:rsidRPr="00456C10">
        <w:rPr>
          <w:rFonts w:ascii="Arial" w:hAnsi="Arial" w:cs="Arial"/>
          <w:sz w:val="22"/>
          <w:szCs w:val="24"/>
        </w:rPr>
        <w:t>dzie, zgodnie z procedurą SMS-PD-05, pt. „Działania korygujące i zapobiegawcze”</w:t>
      </w:r>
      <w:r w:rsidR="00E44CA7" w:rsidRPr="00456C10">
        <w:rPr>
          <w:rFonts w:ascii="Arial" w:hAnsi="Arial" w:cs="Arial"/>
          <w:sz w:val="22"/>
          <w:szCs w:val="24"/>
        </w:rPr>
        <w:t>, w szczególności wystąpić do zarządcy drogi o wprowadzenia ograniczenia prędkości dla pojazdów drogowych</w:t>
      </w:r>
      <w:r w:rsidR="00A006B1" w:rsidRPr="00456C10">
        <w:rPr>
          <w:rFonts w:ascii="Arial" w:hAnsi="Arial" w:cs="Arial"/>
          <w:sz w:val="22"/>
          <w:szCs w:val="24"/>
        </w:rPr>
        <w:t xml:space="preserve"> zarówno na przejeździe kolejowo-drogowym w km 37,119 jak i pozostałych. </w:t>
      </w:r>
      <w:r w:rsidR="00E44CA7" w:rsidRPr="00456C10">
        <w:rPr>
          <w:rFonts w:ascii="Arial" w:hAnsi="Arial" w:cs="Arial"/>
          <w:sz w:val="22"/>
          <w:szCs w:val="24"/>
        </w:rPr>
        <w:t xml:space="preserve">  </w:t>
      </w:r>
    </w:p>
    <w:p w14:paraId="5F393A30" w14:textId="1427784E" w:rsidR="00736B6C" w:rsidRPr="00456C10" w:rsidRDefault="00736B6C" w:rsidP="00A006B1">
      <w:pPr>
        <w:shd w:val="clear" w:color="auto" w:fill="FFFFFF"/>
        <w:spacing w:after="0" w:line="276" w:lineRule="auto"/>
        <w:ind w:left="567" w:right="5"/>
        <w:jc w:val="both"/>
        <w:rPr>
          <w:rFonts w:ascii="Arial" w:hAnsi="Arial" w:cs="Arial"/>
          <w:sz w:val="22"/>
          <w:szCs w:val="24"/>
        </w:rPr>
      </w:pPr>
      <w:r w:rsidRPr="00456C10">
        <w:rPr>
          <w:rFonts w:ascii="Arial" w:hAnsi="Arial" w:cs="Arial"/>
          <w:sz w:val="22"/>
          <w:szCs w:val="24"/>
        </w:rPr>
        <w:t>Powyższe należy uznać jako jedną z przyczyn systemowych zdarzenia, która świadczy o nie</w:t>
      </w:r>
      <w:r w:rsidR="00E44CA7" w:rsidRPr="00456C10">
        <w:rPr>
          <w:rFonts w:ascii="Arial" w:hAnsi="Arial" w:cs="Arial"/>
          <w:sz w:val="22"/>
          <w:szCs w:val="24"/>
        </w:rPr>
        <w:t>właściw</w:t>
      </w:r>
      <w:r w:rsidR="00456C10" w:rsidRPr="00456C10">
        <w:rPr>
          <w:rFonts w:ascii="Arial" w:hAnsi="Arial" w:cs="Arial"/>
          <w:sz w:val="22"/>
          <w:szCs w:val="24"/>
        </w:rPr>
        <w:t>ej</w:t>
      </w:r>
      <w:r w:rsidR="00E44CA7" w:rsidRPr="00456C10">
        <w:rPr>
          <w:rFonts w:ascii="Arial" w:hAnsi="Arial" w:cs="Arial"/>
          <w:sz w:val="22"/>
          <w:szCs w:val="24"/>
        </w:rPr>
        <w:t xml:space="preserve"> </w:t>
      </w:r>
      <w:r w:rsidR="00456C10" w:rsidRPr="00456C10">
        <w:rPr>
          <w:rFonts w:ascii="Arial" w:hAnsi="Arial" w:cs="Arial"/>
          <w:sz w:val="22"/>
          <w:szCs w:val="24"/>
        </w:rPr>
        <w:t>realizacji</w:t>
      </w:r>
      <w:r w:rsidRPr="00456C10">
        <w:rPr>
          <w:rFonts w:ascii="Arial" w:hAnsi="Arial" w:cs="Arial"/>
          <w:sz w:val="22"/>
          <w:szCs w:val="24"/>
        </w:rPr>
        <w:t xml:space="preserve"> </w:t>
      </w:r>
      <w:r w:rsidR="00E44CA7" w:rsidRPr="00456C10">
        <w:rPr>
          <w:rFonts w:ascii="Arial" w:hAnsi="Arial" w:cs="Arial"/>
          <w:sz w:val="22"/>
          <w:szCs w:val="24"/>
        </w:rPr>
        <w:t xml:space="preserve">procedury SMS-PR-03 w ramach </w:t>
      </w:r>
      <w:r w:rsidRPr="00456C10">
        <w:rPr>
          <w:rFonts w:ascii="Arial" w:hAnsi="Arial" w:cs="Arial"/>
          <w:sz w:val="22"/>
          <w:szCs w:val="24"/>
        </w:rPr>
        <w:t xml:space="preserve">Systemu Zarządzania Bezpieczeństwa </w:t>
      </w:r>
      <w:r w:rsidR="00E44CA7" w:rsidRPr="00456C10">
        <w:rPr>
          <w:rFonts w:ascii="Arial" w:hAnsi="Arial" w:cs="Arial"/>
          <w:sz w:val="22"/>
          <w:szCs w:val="24"/>
        </w:rPr>
        <w:t xml:space="preserve">u zarządcy infrastruktury. </w:t>
      </w:r>
      <w:r w:rsidRPr="00456C10">
        <w:rPr>
          <w:rFonts w:ascii="Arial" w:hAnsi="Arial" w:cs="Arial"/>
          <w:sz w:val="22"/>
          <w:szCs w:val="24"/>
        </w:rPr>
        <w:t xml:space="preserve">  </w:t>
      </w:r>
    </w:p>
    <w:p w14:paraId="3FC63300" w14:textId="2F96F689" w:rsidR="005309E9" w:rsidRPr="00805927" w:rsidRDefault="00A006B1" w:rsidP="005309E9">
      <w:pPr>
        <w:autoSpaceDE w:val="0"/>
        <w:autoSpaceDN w:val="0"/>
        <w:adjustRightInd w:val="0"/>
        <w:spacing w:before="240" w:after="240" w:line="276" w:lineRule="auto"/>
        <w:ind w:left="1134" w:hanging="425"/>
        <w:jc w:val="both"/>
        <w:rPr>
          <w:rFonts w:ascii="Arial" w:hAnsi="Arial" w:cs="Arial"/>
          <w:sz w:val="22"/>
          <w:szCs w:val="24"/>
        </w:rPr>
      </w:pPr>
      <w:r>
        <w:rPr>
          <w:rFonts w:ascii="Arial" w:hAnsi="Arial" w:cs="Arial"/>
          <w:sz w:val="22"/>
          <w:szCs w:val="24"/>
        </w:rPr>
        <w:t>3.</w:t>
      </w:r>
      <w:r w:rsidR="005309E9" w:rsidRPr="00805927">
        <w:rPr>
          <w:rFonts w:ascii="Arial" w:hAnsi="Arial" w:cs="Arial"/>
          <w:sz w:val="22"/>
          <w:szCs w:val="24"/>
        </w:rPr>
        <w:t xml:space="preserve">. Procedura SMS-PW-10, pt. „Budowa, modernizacja i rewitalizacja infrastruktury kolejowej” wersja 2.6 z dnia 22.05.2017 r. </w:t>
      </w:r>
    </w:p>
    <w:p w14:paraId="370610DD" w14:textId="77777777" w:rsidR="006C1322" w:rsidRDefault="0032286E" w:rsidP="006C1322">
      <w:pPr>
        <w:shd w:val="clear" w:color="auto" w:fill="FFFFFF"/>
        <w:spacing w:after="0" w:line="276" w:lineRule="auto"/>
        <w:ind w:left="567" w:right="5"/>
        <w:jc w:val="both"/>
        <w:rPr>
          <w:rFonts w:ascii="Arial" w:hAnsi="Arial" w:cs="Arial"/>
          <w:sz w:val="22"/>
          <w:szCs w:val="24"/>
        </w:rPr>
      </w:pPr>
      <w:r w:rsidRPr="00805927">
        <w:rPr>
          <w:rFonts w:ascii="Arial" w:hAnsi="Arial" w:cs="Arial"/>
          <w:sz w:val="22"/>
          <w:szCs w:val="24"/>
        </w:rPr>
        <w:t>Celem procedury jest określenie sposobu bezpiecznego prowadzenia inwestycji polegających na budowie, modernizacji lub rewitalizacji infrastruktury kolejowej (poprzez przebudowę lub jej remont w rozumieniu Prawa budowlanego) od momentu rozpoczęcia prac na budowie do odbioru robót przez Inwestora.</w:t>
      </w:r>
      <w:r w:rsidR="006C1322">
        <w:rPr>
          <w:rFonts w:ascii="Arial" w:hAnsi="Arial" w:cs="Arial"/>
          <w:sz w:val="22"/>
          <w:szCs w:val="24"/>
        </w:rPr>
        <w:t xml:space="preserve"> </w:t>
      </w:r>
    </w:p>
    <w:p w14:paraId="4E0B9E65" w14:textId="64D72F52" w:rsidR="006C1322" w:rsidRPr="00964D11" w:rsidRDefault="006C1322" w:rsidP="006C1322">
      <w:pPr>
        <w:shd w:val="clear" w:color="auto" w:fill="FFFFFF"/>
        <w:spacing w:after="0" w:line="276" w:lineRule="auto"/>
        <w:ind w:left="567" w:right="5"/>
        <w:jc w:val="both"/>
        <w:rPr>
          <w:rFonts w:ascii="Arial" w:hAnsi="Arial" w:cs="Arial"/>
          <w:sz w:val="22"/>
          <w:szCs w:val="24"/>
        </w:rPr>
      </w:pPr>
      <w:r w:rsidRPr="00964D11">
        <w:rPr>
          <w:rFonts w:ascii="Arial" w:hAnsi="Arial" w:cs="Arial"/>
          <w:sz w:val="22"/>
          <w:szCs w:val="24"/>
        </w:rPr>
        <w:t>Z postanowień procedury te</w:t>
      </w:r>
      <w:r w:rsidR="00964D11" w:rsidRPr="00964D11">
        <w:rPr>
          <w:rFonts w:ascii="Arial" w:hAnsi="Arial" w:cs="Arial"/>
          <w:sz w:val="22"/>
          <w:szCs w:val="24"/>
        </w:rPr>
        <w:t>j jednoznacznie wynika, że z</w:t>
      </w:r>
      <w:r w:rsidRPr="00964D11">
        <w:rPr>
          <w:rFonts w:ascii="Arial" w:hAnsi="Arial" w:cs="Arial"/>
          <w:sz w:val="22"/>
          <w:szCs w:val="24"/>
        </w:rPr>
        <w:t xml:space="preserve">asady prowadzenia ruchu, również w trakcie robót inwestycyjnych, opisuje procedura nr SMS-PG-01 „Udostępnianie infrastruktury kolejowej i prowadzenie ruchu kolejowego”, a zatem nalezało podjąć działania opisane w części raportu dotyczącej stosowania tejże procedury. </w:t>
      </w:r>
    </w:p>
    <w:p w14:paraId="03247D58" w14:textId="77777777" w:rsidR="009C782F" w:rsidRPr="003135DD" w:rsidRDefault="009C782F" w:rsidP="0048082C">
      <w:pPr>
        <w:tabs>
          <w:tab w:val="left" w:pos="4400"/>
          <w:tab w:val="left" w:pos="6600"/>
        </w:tabs>
        <w:autoSpaceDE w:val="0"/>
        <w:autoSpaceDN w:val="0"/>
        <w:adjustRightInd w:val="0"/>
        <w:spacing w:after="120" w:line="276" w:lineRule="auto"/>
        <w:jc w:val="both"/>
        <w:rPr>
          <w:rFonts w:ascii="Arial" w:hAnsi="Arial" w:cs="Arial"/>
          <w:color w:val="C00000"/>
          <w:sz w:val="22"/>
        </w:rPr>
      </w:pPr>
    </w:p>
    <w:p w14:paraId="29E95331" w14:textId="1E8AE260" w:rsidR="00BF444C" w:rsidRPr="00E44CA7" w:rsidRDefault="00BF444C" w:rsidP="00E44CA7">
      <w:pPr>
        <w:spacing w:after="240" w:line="276" w:lineRule="auto"/>
        <w:ind w:left="567"/>
        <w:jc w:val="both"/>
        <w:rPr>
          <w:rFonts w:ascii="Arial" w:hAnsi="Arial" w:cs="Arial"/>
          <w:spacing w:val="-6"/>
          <w:sz w:val="22"/>
          <w:szCs w:val="24"/>
        </w:rPr>
      </w:pPr>
      <w:r w:rsidRPr="00E44CA7">
        <w:rPr>
          <w:rFonts w:ascii="Arial" w:hAnsi="Arial" w:cs="Arial"/>
          <w:spacing w:val="-6"/>
          <w:sz w:val="22"/>
          <w:szCs w:val="24"/>
        </w:rPr>
        <w:t>Znajomość Systemu Zarządzania Bezpieczeństwem (</w:t>
      </w:r>
      <w:r w:rsidR="00E44CA7">
        <w:rPr>
          <w:rFonts w:ascii="Arial" w:hAnsi="Arial" w:cs="Arial"/>
          <w:spacing w:val="-6"/>
          <w:sz w:val="22"/>
          <w:szCs w:val="24"/>
        </w:rPr>
        <w:t xml:space="preserve">SMS) przez pracowników zarządcy    </w:t>
      </w:r>
      <w:r w:rsidRPr="00E44CA7">
        <w:rPr>
          <w:rFonts w:ascii="Arial" w:hAnsi="Arial" w:cs="Arial"/>
          <w:spacing w:val="-6"/>
          <w:sz w:val="22"/>
          <w:szCs w:val="24"/>
        </w:rPr>
        <w:t>nfrastruktury.</w:t>
      </w:r>
    </w:p>
    <w:p w14:paraId="77293772" w14:textId="2997251E" w:rsidR="00BF444C" w:rsidRPr="00501882"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501882">
        <w:rPr>
          <w:rFonts w:ascii="Arial" w:hAnsi="Arial" w:cs="Arial"/>
          <w:sz w:val="22"/>
        </w:rPr>
        <w:t xml:space="preserve">System Zarządzania Bezpieczeństwem w spółce PKP Polskie Linie Kolejowe S.A., w Zakładzie Linii Kolejowych w </w:t>
      </w:r>
      <w:r w:rsidR="00501882" w:rsidRPr="00501882">
        <w:rPr>
          <w:rFonts w:ascii="Arial" w:hAnsi="Arial" w:cs="Arial"/>
          <w:sz w:val="22"/>
        </w:rPr>
        <w:t>Białymstoku</w:t>
      </w:r>
      <w:r w:rsidRPr="00501882">
        <w:rPr>
          <w:rFonts w:ascii="Arial" w:hAnsi="Arial" w:cs="Arial"/>
          <w:sz w:val="22"/>
        </w:rPr>
        <w:t xml:space="preserve"> został wprowadzony Uchwałą nr 30/2011 z dnia 24 stycznia 2011 r. w sprawie przyjęcia zarządzenia wprowadzającego System Zarządzania Bezpieczeń-stwem w PKP Polskie Linie Kolejowe S.A., przyjmującą Zarządzenie nr 4/2011 </w:t>
      </w:r>
      <w:r w:rsidR="00225228" w:rsidRPr="00501882">
        <w:rPr>
          <w:rFonts w:ascii="Arial" w:hAnsi="Arial" w:cs="Arial"/>
          <w:sz w:val="22"/>
        </w:rPr>
        <w:br/>
      </w:r>
      <w:r w:rsidRPr="00501882">
        <w:rPr>
          <w:rFonts w:ascii="Arial" w:hAnsi="Arial" w:cs="Arial"/>
          <w:sz w:val="22"/>
        </w:rPr>
        <w:lastRenderedPageBreak/>
        <w:t>z dnia 24 stycznia 2011 r. Zarządu PKP PLK S.A. w sprawie wprowadzenia „Systemu Zarządzania Bezpieczeństwem” w PKP Polskie Linie Kolejowe S.A.</w:t>
      </w:r>
    </w:p>
    <w:p w14:paraId="03410D8C" w14:textId="77777777" w:rsidR="00BF444C" w:rsidRPr="00501882"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501882">
        <w:rPr>
          <w:rFonts w:ascii="Arial" w:hAnsi="Arial" w:cs="Arial"/>
          <w:sz w:val="22"/>
        </w:rPr>
        <w:t xml:space="preserve">Powyższa Uchwała zobowiązuje kierowników jednostek organizacyjnych spółki oraz kierowników komórek organizacyjnych spółki do zapoznania się z dokumentacją SMS, udokumentowanego zapoznania podległych pracowników z dokumentacją SMS oraz egzekwowania przestrzegania zapisów zawartych w dokumentacji SMS od podległych pracowników. Dokumentacja SMS jest dostępna i aktualizowana w wersji elektronicznej na stronie intranetowej spółki. </w:t>
      </w:r>
    </w:p>
    <w:p w14:paraId="71B17485" w14:textId="77777777" w:rsidR="00BF444C" w:rsidRPr="00501882"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501882">
        <w:rPr>
          <w:rFonts w:ascii="Arial" w:hAnsi="Arial" w:cs="Arial"/>
          <w:sz w:val="22"/>
        </w:rPr>
        <w:t xml:space="preserve">Zgodnie z postanowieniami Uchwały nr 30/2011 Koordynatorami ds. SMS w Zakładach Linii Kolejowych wyznaczono zastępców dyrektorów zakładów ds. eksploatacyjnych. </w:t>
      </w:r>
    </w:p>
    <w:p w14:paraId="3FD00928" w14:textId="77777777" w:rsidR="00BF444C" w:rsidRPr="00501882"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501882">
        <w:rPr>
          <w:rFonts w:ascii="Arial" w:hAnsi="Arial" w:cs="Arial"/>
          <w:sz w:val="22"/>
        </w:rPr>
        <w:t xml:space="preserve">Zagadnienia związane z funkcjonowaniem systemu SMS były przedmiotem szkoleń i pouczeń okresowych pracowników, w tym związanych bezpośrednio z zagadnieniami bezpieczeństwa ruchu. </w:t>
      </w:r>
    </w:p>
    <w:p w14:paraId="2AFC113C" w14:textId="2D91A06F" w:rsidR="00BF444C" w:rsidRPr="00C3774D" w:rsidRDefault="00BC785B"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C3774D">
        <w:rPr>
          <w:rFonts w:ascii="Arial" w:hAnsi="Arial" w:cs="Arial"/>
          <w:sz w:val="22"/>
        </w:rPr>
        <w:t>W 201</w:t>
      </w:r>
      <w:r w:rsidR="00501882" w:rsidRPr="00C3774D">
        <w:rPr>
          <w:rFonts w:ascii="Arial" w:hAnsi="Arial" w:cs="Arial"/>
          <w:sz w:val="22"/>
        </w:rPr>
        <w:t>7</w:t>
      </w:r>
      <w:r w:rsidRPr="00C3774D">
        <w:rPr>
          <w:rFonts w:ascii="Arial" w:hAnsi="Arial" w:cs="Arial"/>
          <w:sz w:val="22"/>
        </w:rPr>
        <w:t xml:space="preserve"> r. </w:t>
      </w:r>
      <w:r w:rsidR="00501882" w:rsidRPr="00C3774D">
        <w:rPr>
          <w:rFonts w:ascii="Arial" w:hAnsi="Arial" w:cs="Arial"/>
          <w:sz w:val="22"/>
        </w:rPr>
        <w:t>kierowca drezyny</w:t>
      </w:r>
      <w:r w:rsidRPr="00C3774D">
        <w:rPr>
          <w:rFonts w:ascii="Arial" w:hAnsi="Arial" w:cs="Arial"/>
          <w:sz w:val="22"/>
        </w:rPr>
        <w:t xml:space="preserve"> </w:t>
      </w:r>
      <w:r w:rsidR="00BF444C" w:rsidRPr="00C3774D">
        <w:rPr>
          <w:rFonts w:ascii="Arial" w:hAnsi="Arial" w:cs="Arial"/>
          <w:sz w:val="22"/>
        </w:rPr>
        <w:t>związany z zaistniałym zdarzeniem uczestniczył w </w:t>
      </w:r>
      <w:r w:rsidR="00C3774D" w:rsidRPr="00C3774D">
        <w:rPr>
          <w:rFonts w:ascii="Arial" w:hAnsi="Arial" w:cs="Arial"/>
          <w:sz w:val="22"/>
        </w:rPr>
        <w:t>pouczeniach okresowych</w:t>
      </w:r>
      <w:r w:rsidR="00BF444C" w:rsidRPr="00C3774D">
        <w:rPr>
          <w:rFonts w:ascii="Arial" w:hAnsi="Arial" w:cs="Arial"/>
          <w:sz w:val="22"/>
        </w:rPr>
        <w:t xml:space="preserve"> w dniach </w:t>
      </w:r>
      <w:r w:rsidR="00C3774D" w:rsidRPr="00C3774D">
        <w:rPr>
          <w:rFonts w:ascii="Arial" w:hAnsi="Arial" w:cs="Arial"/>
          <w:sz w:val="22"/>
        </w:rPr>
        <w:t>24</w:t>
      </w:r>
      <w:r w:rsidR="00BF444C" w:rsidRPr="00C3774D">
        <w:rPr>
          <w:rFonts w:ascii="Arial" w:hAnsi="Arial" w:cs="Arial"/>
          <w:sz w:val="22"/>
        </w:rPr>
        <w:t>.</w:t>
      </w:r>
      <w:r w:rsidR="00C3774D" w:rsidRPr="00C3774D">
        <w:rPr>
          <w:rFonts w:ascii="Arial" w:hAnsi="Arial" w:cs="Arial"/>
          <w:sz w:val="22"/>
        </w:rPr>
        <w:t>10</w:t>
      </w:r>
      <w:r w:rsidR="00BF444C" w:rsidRPr="00C3774D">
        <w:rPr>
          <w:rFonts w:ascii="Arial" w:hAnsi="Arial" w:cs="Arial"/>
          <w:sz w:val="22"/>
        </w:rPr>
        <w:t>.</w:t>
      </w:r>
      <w:r w:rsidRPr="00C3774D">
        <w:rPr>
          <w:rFonts w:ascii="Arial" w:hAnsi="Arial" w:cs="Arial"/>
          <w:sz w:val="22"/>
        </w:rPr>
        <w:t>201</w:t>
      </w:r>
      <w:r w:rsidR="00C3774D" w:rsidRPr="00C3774D">
        <w:rPr>
          <w:rFonts w:ascii="Arial" w:hAnsi="Arial" w:cs="Arial"/>
          <w:sz w:val="22"/>
        </w:rPr>
        <w:t>7</w:t>
      </w:r>
      <w:r w:rsidRPr="00C3774D">
        <w:rPr>
          <w:rFonts w:ascii="Arial" w:hAnsi="Arial" w:cs="Arial"/>
          <w:sz w:val="22"/>
        </w:rPr>
        <w:t xml:space="preserve">6 r. </w:t>
      </w:r>
      <w:r w:rsidR="00C3774D" w:rsidRPr="00C3774D">
        <w:rPr>
          <w:rFonts w:ascii="Arial" w:hAnsi="Arial" w:cs="Arial"/>
          <w:sz w:val="22"/>
        </w:rPr>
        <w:t xml:space="preserve">dla stanowiska toromistrza </w:t>
      </w:r>
      <w:r w:rsidRPr="00C3774D">
        <w:rPr>
          <w:rFonts w:ascii="Arial" w:hAnsi="Arial" w:cs="Arial"/>
          <w:sz w:val="22"/>
        </w:rPr>
        <w:t>oraz</w:t>
      </w:r>
      <w:r w:rsidR="00BF444C" w:rsidRPr="00C3774D">
        <w:rPr>
          <w:rFonts w:ascii="Arial" w:hAnsi="Arial" w:cs="Arial"/>
          <w:sz w:val="22"/>
        </w:rPr>
        <w:t xml:space="preserve"> </w:t>
      </w:r>
      <w:r w:rsidR="00C3774D" w:rsidRPr="00C3774D">
        <w:rPr>
          <w:rFonts w:ascii="Arial" w:hAnsi="Arial" w:cs="Arial"/>
          <w:sz w:val="22"/>
        </w:rPr>
        <w:t>01.03.2</w:t>
      </w:r>
      <w:r w:rsidR="00BF444C" w:rsidRPr="00C3774D">
        <w:rPr>
          <w:rFonts w:ascii="Arial" w:hAnsi="Arial" w:cs="Arial"/>
          <w:sz w:val="22"/>
        </w:rPr>
        <w:t>01</w:t>
      </w:r>
      <w:r w:rsidR="00C3774D" w:rsidRPr="00C3774D">
        <w:rPr>
          <w:rFonts w:ascii="Arial" w:hAnsi="Arial" w:cs="Arial"/>
          <w:sz w:val="22"/>
        </w:rPr>
        <w:t>7</w:t>
      </w:r>
      <w:r w:rsidR="00BF444C" w:rsidRPr="00C3774D">
        <w:rPr>
          <w:rFonts w:ascii="Arial" w:hAnsi="Arial" w:cs="Arial"/>
          <w:sz w:val="22"/>
        </w:rPr>
        <w:t xml:space="preserve"> r. </w:t>
      </w:r>
      <w:r w:rsidR="00C3774D" w:rsidRPr="00C3774D">
        <w:rPr>
          <w:rFonts w:ascii="Arial" w:hAnsi="Arial" w:cs="Arial"/>
          <w:sz w:val="22"/>
        </w:rPr>
        <w:t>dla stanowiska kierowca drezyny.</w:t>
      </w:r>
    </w:p>
    <w:p w14:paraId="232DEC23" w14:textId="77777777" w:rsidR="00BF444C" w:rsidRPr="00C3774D" w:rsidRDefault="00BF444C" w:rsidP="00C87E5A">
      <w:pPr>
        <w:tabs>
          <w:tab w:val="left" w:pos="4400"/>
          <w:tab w:val="left" w:pos="6600"/>
        </w:tabs>
        <w:autoSpaceDE w:val="0"/>
        <w:autoSpaceDN w:val="0"/>
        <w:adjustRightInd w:val="0"/>
        <w:spacing w:after="0" w:line="276" w:lineRule="auto"/>
        <w:ind w:left="567"/>
        <w:jc w:val="both"/>
        <w:rPr>
          <w:rFonts w:ascii="Arial" w:hAnsi="Arial" w:cs="Arial"/>
          <w:sz w:val="22"/>
        </w:rPr>
      </w:pPr>
      <w:r w:rsidRPr="00C3774D">
        <w:rPr>
          <w:rFonts w:ascii="Arial" w:hAnsi="Arial" w:cs="Arial"/>
          <w:sz w:val="22"/>
        </w:rPr>
        <w:t xml:space="preserve">Zespół badawczy uznaje za realizację szkoleń okresowych z zagadnień SMS jako prawidłową. </w:t>
      </w:r>
    </w:p>
    <w:p w14:paraId="33C8BD2D" w14:textId="77777777" w:rsidR="00BF444C" w:rsidRPr="003135DD" w:rsidRDefault="00BF444C" w:rsidP="00BF444C">
      <w:pPr>
        <w:tabs>
          <w:tab w:val="left" w:pos="4400"/>
          <w:tab w:val="left" w:pos="6600"/>
        </w:tabs>
        <w:autoSpaceDE w:val="0"/>
        <w:autoSpaceDN w:val="0"/>
        <w:adjustRightInd w:val="0"/>
        <w:spacing w:after="120" w:line="276" w:lineRule="auto"/>
        <w:ind w:left="567"/>
        <w:jc w:val="both"/>
        <w:rPr>
          <w:rFonts w:ascii="Arial" w:hAnsi="Arial" w:cs="Arial"/>
          <w:color w:val="C00000"/>
        </w:rPr>
      </w:pPr>
    </w:p>
    <w:p w14:paraId="370E459C" w14:textId="77777777" w:rsidR="00BF444C" w:rsidRPr="00C3774D" w:rsidRDefault="00BF444C" w:rsidP="00CA02FE">
      <w:pPr>
        <w:pStyle w:val="ListParagraph"/>
        <w:numPr>
          <w:ilvl w:val="0"/>
          <w:numId w:val="18"/>
        </w:numPr>
        <w:spacing w:before="60" w:after="240" w:line="276" w:lineRule="auto"/>
        <w:jc w:val="both"/>
        <w:rPr>
          <w:rFonts w:ascii="Times New Roman" w:hAnsi="Times New Roman"/>
          <w:i/>
          <w:sz w:val="24"/>
          <w:szCs w:val="24"/>
        </w:rPr>
      </w:pPr>
      <w:r w:rsidRPr="00C3774D">
        <w:rPr>
          <w:rFonts w:ascii="Arial" w:eastAsia="Times New Roman" w:hAnsi="Arial" w:cs="Arial"/>
          <w:sz w:val="22"/>
          <w:szCs w:val="24"/>
          <w:lang w:eastAsia="pl-PL"/>
        </w:rPr>
        <w:t>Rejestr zagrożeń zarządcy infrastruktury</w:t>
      </w:r>
    </w:p>
    <w:p w14:paraId="3991387B" w14:textId="5EF99EEF" w:rsidR="00BF444C" w:rsidRPr="00C3774D"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C3774D">
        <w:rPr>
          <w:rFonts w:ascii="Arial" w:hAnsi="Arial" w:cs="Arial"/>
          <w:sz w:val="22"/>
        </w:rPr>
        <w:t xml:space="preserve">W ramach Systemu Zarządzania Bezpieczeństwem (SMS) spółka prowadzi tzw. „Rejestr zagrożeń”. Rejestr ten jest na bieżąco aktualizowany przez zarządcę infrastruktury – ostatnia wersja tego dokumentu przed zaistnieniem poważnego wypadku została wydana w dniu </w:t>
      </w:r>
      <w:r w:rsidR="00C3774D" w:rsidRPr="00C3774D">
        <w:rPr>
          <w:rFonts w:ascii="Arial" w:hAnsi="Arial" w:cs="Arial"/>
          <w:sz w:val="22"/>
        </w:rPr>
        <w:t>27.06.2017</w:t>
      </w:r>
      <w:r w:rsidRPr="00C3774D">
        <w:rPr>
          <w:rFonts w:ascii="Arial" w:hAnsi="Arial" w:cs="Arial"/>
          <w:sz w:val="22"/>
        </w:rPr>
        <w:t xml:space="preserve"> r. (wersja </w:t>
      </w:r>
      <w:r w:rsidR="00C3774D" w:rsidRPr="00C3774D">
        <w:rPr>
          <w:rFonts w:ascii="Arial" w:hAnsi="Arial" w:cs="Arial"/>
          <w:sz w:val="22"/>
        </w:rPr>
        <w:t>5</w:t>
      </w:r>
      <w:r w:rsidRPr="00C3774D">
        <w:rPr>
          <w:rFonts w:ascii="Arial" w:hAnsi="Arial" w:cs="Arial"/>
          <w:sz w:val="22"/>
        </w:rPr>
        <w:t>.0).</w:t>
      </w:r>
    </w:p>
    <w:p w14:paraId="1330931D" w14:textId="77777777" w:rsidR="00BF444C" w:rsidRPr="00C3774D" w:rsidRDefault="00BF444C" w:rsidP="00BF444C">
      <w:pPr>
        <w:spacing w:before="60" w:after="60" w:line="276" w:lineRule="auto"/>
        <w:ind w:firstLine="567"/>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Rejestr ten zawiera następujące elementy:</w:t>
      </w:r>
    </w:p>
    <w:p w14:paraId="49887D80"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nazwa zagrożenia,</w:t>
      </w:r>
    </w:p>
    <w:p w14:paraId="144379A9"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numer zagrożenia,</w:t>
      </w:r>
    </w:p>
    <w:p w14:paraId="7B9EF9EB"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źródło zagrożenia,</w:t>
      </w:r>
    </w:p>
    <w:p w14:paraId="1CE6AF0C"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skutki,</w:t>
      </w:r>
    </w:p>
    <w:p w14:paraId="58D630CE"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środki kontroli ryzyka,</w:t>
      </w:r>
    </w:p>
    <w:p w14:paraId="2C1B39AF"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zarządzający źródłami zagrożenia,</w:t>
      </w:r>
    </w:p>
    <w:p w14:paraId="2B80C92A" w14:textId="77777777" w:rsidR="00BF444C" w:rsidRPr="00C3774D" w:rsidRDefault="00BF444C" w:rsidP="002F3800">
      <w:pPr>
        <w:numPr>
          <w:ilvl w:val="0"/>
          <w:numId w:val="5"/>
        </w:numPr>
        <w:spacing w:before="60" w:after="60" w:line="360" w:lineRule="auto"/>
        <w:ind w:left="1843" w:hanging="357"/>
        <w:contextualSpacing/>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 xml:space="preserve">zasady akceptacji ryzyka. </w:t>
      </w:r>
    </w:p>
    <w:p w14:paraId="06B21AE4" w14:textId="77777777" w:rsidR="00BF444C" w:rsidRPr="00C3774D" w:rsidRDefault="00BF444C" w:rsidP="00BF444C">
      <w:pPr>
        <w:tabs>
          <w:tab w:val="left" w:pos="4400"/>
          <w:tab w:val="left" w:pos="6600"/>
        </w:tabs>
        <w:autoSpaceDE w:val="0"/>
        <w:autoSpaceDN w:val="0"/>
        <w:adjustRightInd w:val="0"/>
        <w:spacing w:after="120" w:line="276" w:lineRule="auto"/>
        <w:ind w:left="567"/>
        <w:jc w:val="both"/>
        <w:rPr>
          <w:rFonts w:ascii="Arial" w:hAnsi="Arial" w:cs="Arial"/>
          <w:sz w:val="22"/>
        </w:rPr>
      </w:pPr>
      <w:r w:rsidRPr="00C3774D">
        <w:rPr>
          <w:rFonts w:ascii="Arial" w:hAnsi="Arial" w:cs="Arial"/>
          <w:sz w:val="22"/>
        </w:rPr>
        <w:t xml:space="preserve">Obszary, których dotyczy badane zdarzenie tj. personel kolejowy (czynnik ludzki) oraz przejazdy kolejowo-drogowe, są ujęte odpowiednio w </w:t>
      </w:r>
      <w:r w:rsidR="00225228" w:rsidRPr="00C3774D">
        <w:rPr>
          <w:rFonts w:ascii="Arial" w:hAnsi="Arial" w:cs="Arial"/>
          <w:sz w:val="22"/>
        </w:rPr>
        <w:t xml:space="preserve">rozdziałach 7 oraz 5 Rejestru. </w:t>
      </w:r>
      <w:r w:rsidR="00225228" w:rsidRPr="00C3774D">
        <w:rPr>
          <w:rFonts w:ascii="Arial" w:hAnsi="Arial" w:cs="Arial"/>
          <w:sz w:val="22"/>
        </w:rPr>
        <w:br/>
      </w:r>
      <w:r w:rsidRPr="00C3774D">
        <w:rPr>
          <w:rFonts w:ascii="Arial" w:eastAsia="Times New Roman" w:hAnsi="Arial" w:cs="Arial"/>
          <w:sz w:val="22"/>
          <w:szCs w:val="24"/>
          <w:lang w:eastAsia="pl-PL"/>
        </w:rPr>
        <w:t>W wyniku analizy Rejestru, zespół badawczy stwierdza, że zbadanym wypadkiem związane są  zagrożenia, o których szczegółowo mowa w:</w:t>
      </w:r>
    </w:p>
    <w:p w14:paraId="79BE4D01" w14:textId="77777777" w:rsidR="00BF444C" w:rsidRPr="00C3774D" w:rsidRDefault="00BF444C" w:rsidP="00CA02FE">
      <w:pPr>
        <w:pStyle w:val="ListParagraph"/>
        <w:numPr>
          <w:ilvl w:val="0"/>
          <w:numId w:val="20"/>
        </w:numPr>
        <w:spacing w:before="60" w:after="60" w:line="276" w:lineRule="auto"/>
        <w:ind w:left="993" w:hanging="284"/>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Rozdziale 7 „Personel kolejowy”:</w:t>
      </w:r>
    </w:p>
    <w:p w14:paraId="149D17B3" w14:textId="5E940FB2" w:rsidR="00BF444C" w:rsidRPr="00C3774D" w:rsidRDefault="00BF444C" w:rsidP="00CA02FE">
      <w:pPr>
        <w:pStyle w:val="ListParagraph"/>
        <w:numPr>
          <w:ilvl w:val="1"/>
          <w:numId w:val="20"/>
        </w:numPr>
        <w:spacing w:before="60" w:after="60" w:line="276" w:lineRule="auto"/>
        <w:ind w:left="1276" w:hanging="283"/>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pkt. 7.</w:t>
      </w:r>
      <w:r w:rsidR="00C3774D">
        <w:rPr>
          <w:rFonts w:ascii="Arial" w:eastAsia="Times New Roman" w:hAnsi="Arial" w:cs="Arial"/>
          <w:sz w:val="22"/>
          <w:szCs w:val="24"/>
          <w:lang w:eastAsia="pl-PL"/>
        </w:rPr>
        <w:t>8</w:t>
      </w:r>
      <w:r w:rsidRPr="00C3774D">
        <w:rPr>
          <w:rFonts w:ascii="Arial" w:eastAsia="Times New Roman" w:hAnsi="Arial" w:cs="Arial"/>
          <w:sz w:val="22"/>
          <w:szCs w:val="24"/>
          <w:lang w:eastAsia="pl-PL"/>
        </w:rPr>
        <w:t>.5 „</w:t>
      </w:r>
      <w:r w:rsidR="00C3774D">
        <w:rPr>
          <w:rFonts w:ascii="Arial" w:eastAsia="Times New Roman" w:hAnsi="Arial" w:cs="Arial"/>
          <w:sz w:val="22"/>
          <w:szCs w:val="24"/>
          <w:lang w:eastAsia="pl-PL"/>
        </w:rPr>
        <w:t>nieznajomość regulaminów tymczasowych prowadzenia ruchu w czasie wykonywania robót</w:t>
      </w:r>
      <w:r w:rsidRPr="00C3774D">
        <w:rPr>
          <w:rFonts w:ascii="Arial" w:eastAsia="Times New Roman" w:hAnsi="Arial" w:cs="Arial"/>
          <w:sz w:val="22"/>
          <w:szCs w:val="24"/>
          <w:lang w:eastAsia="pl-PL"/>
        </w:rPr>
        <w:t>.</w:t>
      </w:r>
    </w:p>
    <w:p w14:paraId="50AB0FEC" w14:textId="77777777" w:rsidR="00BF444C" w:rsidRPr="00C3774D" w:rsidRDefault="00BF444C" w:rsidP="00BF444C">
      <w:pPr>
        <w:pStyle w:val="ListParagraph"/>
        <w:spacing w:before="60" w:after="60" w:line="276" w:lineRule="auto"/>
        <w:ind w:left="2127"/>
        <w:jc w:val="both"/>
        <w:rPr>
          <w:rFonts w:ascii="Arial" w:eastAsia="Times New Roman" w:hAnsi="Arial" w:cs="Arial"/>
          <w:lang w:eastAsia="pl-PL"/>
        </w:rPr>
      </w:pPr>
    </w:p>
    <w:p w14:paraId="4D8EB5BD" w14:textId="77777777" w:rsidR="00BF444C" w:rsidRPr="00C3774D" w:rsidRDefault="00BF444C" w:rsidP="00CA02FE">
      <w:pPr>
        <w:pStyle w:val="ListParagraph"/>
        <w:numPr>
          <w:ilvl w:val="0"/>
          <w:numId w:val="20"/>
        </w:numPr>
        <w:spacing w:before="60" w:after="60" w:line="276" w:lineRule="auto"/>
        <w:ind w:left="993" w:hanging="284"/>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Rozdziale 5 „Przejazdy kolejowo-drogowe i przejścia w poziomie szyn”:</w:t>
      </w:r>
    </w:p>
    <w:p w14:paraId="76DEE7CD" w14:textId="77777777" w:rsidR="00BF444C" w:rsidRPr="00C3774D" w:rsidRDefault="00BF444C" w:rsidP="00CA02FE">
      <w:pPr>
        <w:pStyle w:val="ListParagraph"/>
        <w:numPr>
          <w:ilvl w:val="1"/>
          <w:numId w:val="20"/>
        </w:numPr>
        <w:spacing w:before="60" w:after="60" w:line="276" w:lineRule="auto"/>
        <w:ind w:left="1276" w:hanging="283"/>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lastRenderedPageBreak/>
        <w:t>pkt. 5.6.4 „nieprzestrzeganie postanowień prawa o ruchu drogowym skutkujące nie dostosowaniem prędkości do warunków na drodze” – w szczególności nie dostosowanie prędkości samochodu do warunków ograniczonej widoczności na przejeździe,</w:t>
      </w:r>
    </w:p>
    <w:p w14:paraId="606FA300" w14:textId="69EF35B3" w:rsidR="00BF444C" w:rsidRPr="00C3774D" w:rsidRDefault="00BF444C" w:rsidP="00CA02FE">
      <w:pPr>
        <w:pStyle w:val="ListParagraph"/>
        <w:numPr>
          <w:ilvl w:val="1"/>
          <w:numId w:val="20"/>
        </w:numPr>
        <w:spacing w:before="60" w:after="60" w:line="276" w:lineRule="auto"/>
        <w:ind w:left="1276" w:hanging="283"/>
        <w:jc w:val="both"/>
        <w:rPr>
          <w:rFonts w:ascii="Arial" w:eastAsia="Times New Roman" w:hAnsi="Arial" w:cs="Arial"/>
          <w:sz w:val="22"/>
          <w:szCs w:val="24"/>
          <w:lang w:eastAsia="pl-PL"/>
        </w:rPr>
      </w:pPr>
      <w:r w:rsidRPr="00C3774D">
        <w:rPr>
          <w:rFonts w:ascii="Arial" w:eastAsia="Times New Roman" w:hAnsi="Arial" w:cs="Arial"/>
          <w:sz w:val="22"/>
          <w:szCs w:val="24"/>
          <w:lang w:eastAsia="pl-PL"/>
        </w:rPr>
        <w:t xml:space="preserve">pkt. 5.6.5 „niezastosowanie się do informacji wynikających ze znaków drogowych pionowych” przez kierującą pojazdem drogowym” – w szczególności nie zachowanie szczególnej ostrożności przez </w:t>
      </w:r>
      <w:r w:rsidR="00E02F82">
        <w:rPr>
          <w:rFonts w:ascii="Arial" w:eastAsia="Times New Roman" w:hAnsi="Arial" w:cs="Arial"/>
          <w:sz w:val="22"/>
          <w:szCs w:val="24"/>
          <w:lang w:eastAsia="pl-PL"/>
        </w:rPr>
        <w:t>kierującego</w:t>
      </w:r>
      <w:r w:rsidRPr="00C3774D">
        <w:rPr>
          <w:rFonts w:ascii="Arial" w:eastAsia="Times New Roman" w:hAnsi="Arial" w:cs="Arial"/>
          <w:sz w:val="22"/>
          <w:szCs w:val="24"/>
          <w:lang w:eastAsia="pl-PL"/>
        </w:rPr>
        <w:t xml:space="preserve"> samochod</w:t>
      </w:r>
      <w:r w:rsidR="00E02F82">
        <w:rPr>
          <w:rFonts w:ascii="Arial" w:eastAsia="Times New Roman" w:hAnsi="Arial" w:cs="Arial"/>
          <w:sz w:val="22"/>
          <w:szCs w:val="24"/>
          <w:lang w:eastAsia="pl-PL"/>
        </w:rPr>
        <w:t>em</w:t>
      </w:r>
      <w:r w:rsidRPr="00C3774D">
        <w:rPr>
          <w:rFonts w:ascii="Arial" w:eastAsia="Times New Roman" w:hAnsi="Arial" w:cs="Arial"/>
          <w:sz w:val="22"/>
          <w:szCs w:val="24"/>
          <w:lang w:eastAsia="pl-PL"/>
        </w:rPr>
        <w:t xml:space="preserve"> podczas prze</w:t>
      </w:r>
      <w:r w:rsidR="006F548A" w:rsidRPr="00C3774D">
        <w:rPr>
          <w:rFonts w:ascii="Arial" w:eastAsia="Times New Roman" w:hAnsi="Arial" w:cs="Arial"/>
          <w:sz w:val="22"/>
          <w:szCs w:val="24"/>
          <w:lang w:eastAsia="pl-PL"/>
        </w:rPr>
        <w:t>kraczania przejazdu kolejowego.</w:t>
      </w:r>
    </w:p>
    <w:p w14:paraId="35CD16D6" w14:textId="77777777" w:rsidR="00BD1EFE" w:rsidRPr="00C3774D" w:rsidRDefault="00BD1EFE" w:rsidP="00BF444C">
      <w:pPr>
        <w:spacing w:before="60" w:after="60" w:line="276" w:lineRule="auto"/>
        <w:ind w:left="708"/>
        <w:jc w:val="both"/>
        <w:rPr>
          <w:rFonts w:ascii="Arial" w:eastAsia="Times New Roman" w:hAnsi="Arial" w:cs="Arial"/>
          <w:lang w:eastAsia="pl-PL"/>
        </w:rPr>
      </w:pPr>
    </w:p>
    <w:p w14:paraId="17F1CF6F" w14:textId="77777777" w:rsidR="00BF444C" w:rsidRPr="008D0C75" w:rsidRDefault="00BF444C" w:rsidP="00BF444C">
      <w:pPr>
        <w:spacing w:before="60" w:after="60" w:line="276" w:lineRule="auto"/>
        <w:ind w:left="708"/>
        <w:jc w:val="both"/>
        <w:rPr>
          <w:rFonts w:ascii="Arial" w:hAnsi="Arial" w:cs="Arial"/>
          <w:sz w:val="22"/>
        </w:rPr>
      </w:pPr>
      <w:r w:rsidRPr="008D0C75">
        <w:rPr>
          <w:rFonts w:ascii="Arial" w:eastAsia="Times New Roman" w:hAnsi="Arial" w:cs="Arial"/>
          <w:sz w:val="22"/>
          <w:szCs w:val="24"/>
          <w:lang w:eastAsia="pl-PL"/>
        </w:rPr>
        <w:t>Powyższe elementy opisane w pkt 1</w:t>
      </w:r>
      <w:ins w:id="86" w:author="rlesniowski" w:date="2018-03-02T09:38:00Z">
        <w:r w:rsidR="009C782F" w:rsidRPr="008D0C75">
          <w:rPr>
            <w:rFonts w:ascii="Arial" w:eastAsia="Times New Roman" w:hAnsi="Arial" w:cs="Arial"/>
            <w:sz w:val="22"/>
            <w:szCs w:val="24"/>
            <w:lang w:eastAsia="pl-PL"/>
          </w:rPr>
          <w:t xml:space="preserve"> i 2 </w:t>
        </w:r>
      </w:ins>
      <w:del w:id="87" w:author="rlesniowski" w:date="2018-03-02T09:38:00Z">
        <w:r w:rsidRPr="008D0C75" w:rsidDel="009C782F">
          <w:rPr>
            <w:rFonts w:ascii="Arial" w:eastAsia="Times New Roman" w:hAnsi="Arial" w:cs="Arial"/>
            <w:sz w:val="22"/>
            <w:szCs w:val="24"/>
            <w:lang w:eastAsia="pl-PL"/>
          </w:rPr>
          <w:delText>a, b i c oraz 2 a, b i c</w:delText>
        </w:r>
      </w:del>
      <w:r w:rsidRPr="008D0C75">
        <w:rPr>
          <w:rFonts w:ascii="Arial" w:eastAsia="Times New Roman" w:hAnsi="Arial" w:cs="Arial"/>
          <w:sz w:val="22"/>
          <w:szCs w:val="24"/>
          <w:lang w:eastAsia="pl-PL"/>
        </w:rPr>
        <w:t xml:space="preserve"> stanowią przyczyny </w:t>
      </w:r>
      <w:del w:id="88" w:author="rlesniowski" w:date="2018-03-02T09:38:00Z">
        <w:r w:rsidRPr="008D0C75" w:rsidDel="009C782F">
          <w:rPr>
            <w:rFonts w:ascii="Arial" w:eastAsia="Times New Roman" w:hAnsi="Arial" w:cs="Arial"/>
            <w:sz w:val="22"/>
            <w:szCs w:val="24"/>
            <w:lang w:eastAsia="pl-PL"/>
          </w:rPr>
          <w:delText xml:space="preserve">pośrednie badanego zdarzenia </w:delText>
        </w:r>
      </w:del>
      <w:r w:rsidRPr="008D0C75">
        <w:rPr>
          <w:rFonts w:ascii="Arial" w:eastAsia="Times New Roman" w:hAnsi="Arial" w:cs="Arial"/>
          <w:sz w:val="22"/>
          <w:szCs w:val="24"/>
          <w:lang w:eastAsia="pl-PL"/>
        </w:rPr>
        <w:t xml:space="preserve">lub inne nieprawidłowości nie mające wpływ na przyczyny zdarzenia. </w:t>
      </w:r>
      <w:r w:rsidRPr="008D0C75">
        <w:rPr>
          <w:rFonts w:ascii="Arial" w:hAnsi="Arial" w:cs="Arial"/>
          <w:sz w:val="22"/>
        </w:rPr>
        <w:t xml:space="preserve">Zespół badawczy uważa prowadzony przez zarządcę Rejestr zagrożeń jako prawidłowy. </w:t>
      </w:r>
    </w:p>
    <w:p w14:paraId="32AF97F0" w14:textId="77777777" w:rsidR="00BF444C" w:rsidRPr="00C3774D" w:rsidRDefault="00BF444C" w:rsidP="00BF444C">
      <w:pPr>
        <w:spacing w:before="60" w:after="60" w:line="276" w:lineRule="auto"/>
        <w:ind w:left="708"/>
        <w:jc w:val="both"/>
        <w:rPr>
          <w:rFonts w:ascii="Arial" w:eastAsia="Times New Roman" w:hAnsi="Arial" w:cs="Arial"/>
          <w:sz w:val="22"/>
          <w:szCs w:val="24"/>
          <w:lang w:eastAsia="pl-PL"/>
        </w:rPr>
      </w:pPr>
    </w:p>
    <w:p w14:paraId="4F28DCBF" w14:textId="19D22031" w:rsidR="00876DCD" w:rsidRPr="003135DD" w:rsidRDefault="001425E6" w:rsidP="008374DC">
      <w:pPr>
        <w:pStyle w:val="Heading3"/>
      </w:pPr>
      <w:bookmarkStart w:id="89" w:name="_Toc521641222"/>
      <w:r w:rsidRPr="003135DD">
        <w:t>III.1.</w:t>
      </w:r>
      <w:r w:rsidR="003D2480" w:rsidRPr="003135DD">
        <w:t>1</w:t>
      </w:r>
      <w:r w:rsidR="008374DC">
        <w:t>.</w:t>
      </w:r>
      <w:r w:rsidR="008374DC">
        <w:tab/>
      </w:r>
      <w:r w:rsidR="00876DCD" w:rsidRPr="003135DD">
        <w:t>Organizacja oraz sposób wydawania i wykonywania poleceń.</w:t>
      </w:r>
      <w:bookmarkEnd w:id="89"/>
    </w:p>
    <w:p w14:paraId="7AD0E4A8" w14:textId="760B7035" w:rsidR="00F70EB2" w:rsidRPr="003135DD" w:rsidRDefault="00F70EB2" w:rsidP="00E02F82">
      <w:pPr>
        <w:spacing w:before="60" w:after="60" w:line="276" w:lineRule="auto"/>
        <w:ind w:left="708"/>
        <w:jc w:val="both"/>
        <w:rPr>
          <w:rFonts w:ascii="Arial" w:hAnsi="Arial" w:cs="Arial"/>
          <w:color w:val="C00000"/>
          <w:sz w:val="22"/>
          <w:szCs w:val="24"/>
        </w:rPr>
      </w:pPr>
    </w:p>
    <w:p w14:paraId="3AE1007C" w14:textId="0D8A7F20" w:rsidR="00876DCD" w:rsidRPr="00AB4DAB" w:rsidRDefault="004257F2" w:rsidP="004155D3">
      <w:pPr>
        <w:pStyle w:val="Heading3"/>
      </w:pPr>
      <w:bookmarkStart w:id="90" w:name="_Toc521641223"/>
      <w:r w:rsidRPr="00AB4DAB">
        <w:t>III.1.2</w:t>
      </w:r>
      <w:r w:rsidR="008374DC">
        <w:t>.</w:t>
      </w:r>
      <w:r w:rsidR="008374DC">
        <w:tab/>
      </w:r>
      <w:r w:rsidR="00876DCD" w:rsidRPr="00AB4DAB">
        <w:t xml:space="preserve">Wymagania wobec personelu kolejowego i ich egzekwowanie </w:t>
      </w:r>
      <w:r w:rsidR="00876DCD" w:rsidRPr="00AB4DAB">
        <w:rPr>
          <w:i/>
        </w:rPr>
        <w:t>(czas pracy, kwalifikacje zawodowe, wymogi zdrowotne itp.)</w:t>
      </w:r>
      <w:bookmarkEnd w:id="90"/>
    </w:p>
    <w:p w14:paraId="64DC6DD6" w14:textId="77777777" w:rsidR="00876DCD" w:rsidRPr="00AB4DAB" w:rsidRDefault="00876DCD" w:rsidP="00876DCD">
      <w:pPr>
        <w:spacing w:after="0"/>
        <w:contextualSpacing/>
        <w:jc w:val="both"/>
        <w:rPr>
          <w:rFonts w:ascii="Times New Roman" w:hAnsi="Times New Roman"/>
          <w:b/>
          <w:sz w:val="24"/>
          <w:szCs w:val="24"/>
        </w:rPr>
      </w:pPr>
    </w:p>
    <w:p w14:paraId="72482CA5" w14:textId="77777777" w:rsidR="003143DE" w:rsidRDefault="00AB4DAB" w:rsidP="003143DE">
      <w:pPr>
        <w:spacing w:after="0"/>
        <w:ind w:left="1701" w:hanging="992"/>
        <w:contextualSpacing/>
        <w:jc w:val="both"/>
        <w:rPr>
          <w:rFonts w:ascii="Times New Roman" w:hAnsi="Times New Roman"/>
          <w:sz w:val="24"/>
          <w:szCs w:val="24"/>
        </w:rPr>
      </w:pPr>
      <w:r w:rsidRPr="00AB4DAB">
        <w:rPr>
          <w:rFonts w:ascii="Arial" w:hAnsi="Arial" w:cs="Arial"/>
          <w:sz w:val="22"/>
          <w:szCs w:val="24"/>
        </w:rPr>
        <w:t xml:space="preserve">Pracownik </w:t>
      </w:r>
      <w:r w:rsidR="00876DCD" w:rsidRPr="00AB4DAB">
        <w:rPr>
          <w:rFonts w:ascii="Arial" w:hAnsi="Arial" w:cs="Arial"/>
          <w:sz w:val="22"/>
          <w:szCs w:val="24"/>
        </w:rPr>
        <w:t>uczestniczący w zdarzeniu</w:t>
      </w:r>
      <w:r w:rsidR="003143DE">
        <w:rPr>
          <w:rFonts w:ascii="Times New Roman" w:hAnsi="Times New Roman"/>
          <w:sz w:val="24"/>
          <w:szCs w:val="24"/>
        </w:rPr>
        <w:t>:</w:t>
      </w:r>
    </w:p>
    <w:p w14:paraId="65929D54" w14:textId="77777777" w:rsidR="003143DE" w:rsidRDefault="003143DE" w:rsidP="003143DE">
      <w:pPr>
        <w:spacing w:after="0"/>
        <w:ind w:left="1701" w:hanging="992"/>
        <w:contextualSpacing/>
        <w:jc w:val="both"/>
        <w:rPr>
          <w:rFonts w:ascii="Times New Roman" w:hAnsi="Times New Roman"/>
          <w:sz w:val="24"/>
          <w:szCs w:val="24"/>
        </w:rPr>
      </w:pPr>
    </w:p>
    <w:p w14:paraId="674869A2" w14:textId="2B78FBFD" w:rsidR="00AB4DAB" w:rsidRDefault="003143DE" w:rsidP="003143DE">
      <w:pPr>
        <w:spacing w:after="0"/>
        <w:ind w:left="1701" w:hanging="992"/>
        <w:contextualSpacing/>
        <w:jc w:val="both"/>
        <w:rPr>
          <w:rFonts w:ascii="Arial" w:hAnsi="Arial" w:cs="Arial"/>
          <w:sz w:val="22"/>
          <w:szCs w:val="22"/>
        </w:rPr>
      </w:pPr>
      <w:r>
        <w:rPr>
          <w:rFonts w:ascii="Arial" w:hAnsi="Arial" w:cs="Arial"/>
          <w:sz w:val="22"/>
          <w:szCs w:val="22"/>
        </w:rPr>
        <w:t>K</w:t>
      </w:r>
      <w:r w:rsidR="00AB4DAB" w:rsidRPr="00AB4DAB">
        <w:rPr>
          <w:rFonts w:ascii="Arial" w:hAnsi="Arial" w:cs="Arial"/>
          <w:sz w:val="22"/>
          <w:szCs w:val="22"/>
        </w:rPr>
        <w:t xml:space="preserve">ierowca drezyny – wózka motorowego </w:t>
      </w:r>
      <w:r w:rsidR="00AB4DAB" w:rsidRPr="00AB4DAB">
        <w:rPr>
          <w:rFonts w:cs="Arial"/>
          <w:sz w:val="22"/>
          <w:szCs w:val="22"/>
        </w:rPr>
        <w:t>Ds10-02-221</w:t>
      </w:r>
      <w:r w:rsidR="00EE1B92">
        <w:rPr>
          <w:rFonts w:ascii="Arial" w:hAnsi="Arial" w:cs="Arial"/>
          <w:sz w:val="22"/>
          <w:szCs w:val="22"/>
        </w:rPr>
        <w:t xml:space="preserve"> obsługującego pociąg </w:t>
      </w:r>
      <w:r w:rsidR="00EE1B92" w:rsidRPr="00EE1B92">
        <w:rPr>
          <w:rFonts w:ascii="Arial" w:hAnsi="Arial" w:cs="Arial"/>
          <w:sz w:val="22"/>
          <w:szCs w:val="22"/>
        </w:rPr>
        <w:t>roboczy Rob2</w:t>
      </w:r>
      <w:r>
        <w:rPr>
          <w:rFonts w:ascii="Arial" w:hAnsi="Arial" w:cs="Arial"/>
          <w:sz w:val="22"/>
          <w:szCs w:val="22"/>
        </w:rPr>
        <w:t>:</w:t>
      </w:r>
    </w:p>
    <w:p w14:paraId="241A9954" w14:textId="77777777" w:rsidR="003143DE" w:rsidRPr="003143DE" w:rsidRDefault="003143DE" w:rsidP="003143DE">
      <w:pPr>
        <w:spacing w:after="0"/>
        <w:ind w:left="1701" w:hanging="992"/>
        <w:contextualSpacing/>
        <w:jc w:val="both"/>
        <w:rPr>
          <w:rFonts w:ascii="Times New Roman" w:hAnsi="Times New Roman"/>
          <w:sz w:val="24"/>
          <w:szCs w:val="24"/>
        </w:rPr>
      </w:pPr>
    </w:p>
    <w:p w14:paraId="60095B45" w14:textId="77777777" w:rsidR="00876DCD" w:rsidRPr="00EE1B92" w:rsidRDefault="00876DCD" w:rsidP="00CA02FE">
      <w:pPr>
        <w:numPr>
          <w:ilvl w:val="0"/>
          <w:numId w:val="11"/>
        </w:numPr>
        <w:spacing w:after="0" w:line="276" w:lineRule="auto"/>
        <w:ind w:left="2268"/>
        <w:jc w:val="both"/>
        <w:rPr>
          <w:rFonts w:ascii="Arial" w:hAnsi="Arial" w:cs="Arial"/>
          <w:sz w:val="22"/>
          <w:szCs w:val="22"/>
        </w:rPr>
      </w:pPr>
      <w:r w:rsidRPr="00EE1B92">
        <w:rPr>
          <w:rFonts w:ascii="Arial" w:hAnsi="Arial" w:cs="Arial"/>
          <w:sz w:val="22"/>
          <w:szCs w:val="22"/>
        </w:rPr>
        <w:t>za</w:t>
      </w:r>
      <w:r w:rsidR="00EE1B92" w:rsidRPr="00EE1B92">
        <w:rPr>
          <w:rFonts w:ascii="Arial" w:hAnsi="Arial" w:cs="Arial"/>
          <w:sz w:val="22"/>
          <w:szCs w:val="22"/>
        </w:rPr>
        <w:t>trudniony od dnia 18.03.1985 r.</w:t>
      </w:r>
    </w:p>
    <w:p w14:paraId="61FF43BA" w14:textId="77777777" w:rsidR="00876DCD" w:rsidRPr="00EE1B92" w:rsidRDefault="00876DCD" w:rsidP="00CA02FE">
      <w:pPr>
        <w:numPr>
          <w:ilvl w:val="0"/>
          <w:numId w:val="11"/>
        </w:numPr>
        <w:spacing w:after="0" w:line="276" w:lineRule="auto"/>
        <w:ind w:left="2268"/>
        <w:jc w:val="both"/>
        <w:rPr>
          <w:rFonts w:ascii="Arial" w:hAnsi="Arial" w:cs="Arial"/>
          <w:sz w:val="22"/>
          <w:szCs w:val="22"/>
        </w:rPr>
      </w:pPr>
      <w:r w:rsidRPr="00EE1B92">
        <w:rPr>
          <w:rFonts w:ascii="Arial" w:hAnsi="Arial" w:cs="Arial"/>
          <w:sz w:val="22"/>
          <w:szCs w:val="22"/>
        </w:rPr>
        <w:t xml:space="preserve">stanowisko: </w:t>
      </w:r>
      <w:r w:rsidR="00EE1B92" w:rsidRPr="00EE1B92">
        <w:rPr>
          <w:rFonts w:ascii="Arial" w:hAnsi="Arial" w:cs="Arial"/>
          <w:sz w:val="22"/>
          <w:szCs w:val="22"/>
        </w:rPr>
        <w:t xml:space="preserve">kierowca drezyny od 23.04.1986 r. </w:t>
      </w:r>
      <w:r w:rsidR="00EE1B92">
        <w:rPr>
          <w:rFonts w:ascii="Arial" w:hAnsi="Arial" w:cs="Arial"/>
          <w:sz w:val="22"/>
          <w:szCs w:val="22"/>
        </w:rPr>
        <w:t xml:space="preserve">dodatkowo: </w:t>
      </w:r>
      <w:r w:rsidR="00EE1B92" w:rsidRPr="00EE1B92">
        <w:rPr>
          <w:rFonts w:ascii="Arial" w:hAnsi="Arial" w:cs="Arial"/>
          <w:sz w:val="22"/>
          <w:szCs w:val="22"/>
        </w:rPr>
        <w:t xml:space="preserve">toromistrz od 01.03.1991 r. </w:t>
      </w:r>
      <w:r w:rsidRPr="00EE1B92">
        <w:rPr>
          <w:rFonts w:ascii="Arial" w:hAnsi="Arial" w:cs="Arial"/>
          <w:sz w:val="22"/>
          <w:szCs w:val="22"/>
        </w:rPr>
        <w:t xml:space="preserve"> </w:t>
      </w:r>
    </w:p>
    <w:p w14:paraId="18D6125C" w14:textId="77777777" w:rsidR="00876DCD" w:rsidRPr="00EE1B92" w:rsidRDefault="00876DCD" w:rsidP="00CA02FE">
      <w:pPr>
        <w:numPr>
          <w:ilvl w:val="0"/>
          <w:numId w:val="11"/>
        </w:numPr>
        <w:spacing w:after="0" w:line="276" w:lineRule="auto"/>
        <w:ind w:left="2268"/>
        <w:jc w:val="both"/>
        <w:rPr>
          <w:rFonts w:ascii="Arial" w:hAnsi="Arial" w:cs="Arial"/>
          <w:sz w:val="22"/>
          <w:szCs w:val="22"/>
        </w:rPr>
      </w:pPr>
      <w:r w:rsidRPr="00EE1B92">
        <w:rPr>
          <w:rFonts w:ascii="Arial" w:hAnsi="Arial" w:cs="Arial"/>
          <w:sz w:val="22"/>
          <w:szCs w:val="22"/>
        </w:rPr>
        <w:t xml:space="preserve">miejsce zatrudnienia: </w:t>
      </w:r>
      <w:r w:rsidR="00EE1B92" w:rsidRPr="00EE1B92">
        <w:rPr>
          <w:rFonts w:ascii="Arial" w:hAnsi="Arial" w:cs="Arial"/>
          <w:sz w:val="22"/>
          <w:szCs w:val="22"/>
        </w:rPr>
        <w:t>PKP Polskie Linie Kolejowe S.A. Zakład Linii Kolejowych w Białymstoku, Sekcja Eksploatcji w Hajnówce,</w:t>
      </w:r>
    </w:p>
    <w:p w14:paraId="678B1A74" w14:textId="77777777" w:rsidR="00876DCD" w:rsidRPr="00EE1B92" w:rsidRDefault="00876DCD" w:rsidP="00CA02FE">
      <w:pPr>
        <w:numPr>
          <w:ilvl w:val="0"/>
          <w:numId w:val="11"/>
        </w:numPr>
        <w:spacing w:after="0" w:line="276" w:lineRule="auto"/>
        <w:ind w:left="2268"/>
        <w:jc w:val="both"/>
        <w:rPr>
          <w:rFonts w:ascii="Arial" w:hAnsi="Arial" w:cs="Arial"/>
          <w:sz w:val="22"/>
          <w:szCs w:val="22"/>
        </w:rPr>
      </w:pPr>
      <w:r w:rsidRPr="00EE1B92">
        <w:rPr>
          <w:rFonts w:ascii="Arial" w:hAnsi="Arial" w:cs="Arial"/>
          <w:sz w:val="22"/>
          <w:szCs w:val="22"/>
        </w:rPr>
        <w:t xml:space="preserve">data egzaminu kwalifikacyjnego na stanowisko </w:t>
      </w:r>
      <w:r w:rsidR="00EE1B92" w:rsidRPr="00EE1B92">
        <w:rPr>
          <w:rFonts w:ascii="Arial" w:hAnsi="Arial" w:cs="Arial"/>
          <w:sz w:val="22"/>
          <w:szCs w:val="22"/>
        </w:rPr>
        <w:t xml:space="preserve">kierowca drezyny         </w:t>
      </w:r>
      <w:r w:rsidR="00EE1B92" w:rsidRPr="001D1C82">
        <w:rPr>
          <w:rFonts w:ascii="Arial" w:hAnsi="Arial" w:cs="Arial"/>
          <w:sz w:val="22"/>
          <w:szCs w:val="22"/>
        </w:rPr>
        <w:t>23.04.1986 r.</w:t>
      </w:r>
      <w:r w:rsidRPr="001D1C82">
        <w:rPr>
          <w:rFonts w:ascii="Arial" w:hAnsi="Arial" w:cs="Arial"/>
          <w:sz w:val="22"/>
          <w:szCs w:val="22"/>
        </w:rPr>
        <w:t xml:space="preserve"> </w:t>
      </w:r>
      <w:ins w:id="91" w:author="rlesniowski" w:date="2018-03-02T09:42:00Z">
        <w:r w:rsidR="009C782F" w:rsidRPr="001D1C82">
          <w:rPr>
            <w:rFonts w:ascii="Arial" w:hAnsi="Arial" w:cs="Arial"/>
            <w:sz w:val="22"/>
            <w:szCs w:val="22"/>
          </w:rPr>
          <w:t>z wynikiem pozytywnym</w:t>
        </w:r>
      </w:ins>
      <w:r w:rsidR="005E640D" w:rsidRPr="001D1C82">
        <w:rPr>
          <w:rFonts w:ascii="Arial" w:hAnsi="Arial" w:cs="Arial"/>
          <w:sz w:val="22"/>
          <w:szCs w:val="22"/>
        </w:rPr>
        <w:t xml:space="preserve">, </w:t>
      </w:r>
      <w:r w:rsidR="00EE1B92" w:rsidRPr="001D1C82">
        <w:rPr>
          <w:rFonts w:ascii="Arial" w:hAnsi="Arial" w:cs="Arial"/>
          <w:sz w:val="22"/>
          <w:szCs w:val="22"/>
        </w:rPr>
        <w:t xml:space="preserve">na stanowsko toromistrz 01.02.1991 r. </w:t>
      </w:r>
      <w:ins w:id="92" w:author="rlesniowski" w:date="2018-03-02T09:42:00Z">
        <w:r w:rsidR="00EE1B92" w:rsidRPr="001D1C82">
          <w:rPr>
            <w:rFonts w:ascii="Arial" w:hAnsi="Arial" w:cs="Arial"/>
            <w:sz w:val="22"/>
            <w:szCs w:val="22"/>
          </w:rPr>
          <w:t>z wynikiem pozytywnym</w:t>
        </w:r>
      </w:ins>
      <w:r w:rsidR="00EE1B92" w:rsidRPr="001D1C82">
        <w:rPr>
          <w:rFonts w:ascii="Arial" w:hAnsi="Arial" w:cs="Arial"/>
          <w:sz w:val="22"/>
          <w:szCs w:val="22"/>
        </w:rPr>
        <w:t>,</w:t>
      </w:r>
      <w:r w:rsidR="005E640D" w:rsidRPr="001D1C82">
        <w:rPr>
          <w:rFonts w:ascii="Arial" w:hAnsi="Arial" w:cs="Arial"/>
          <w:sz w:val="22"/>
          <w:szCs w:val="22"/>
        </w:rPr>
        <w:t xml:space="preserve"> na stanowisko kierownik pociągu gospodarczego 08.02.2002 r. </w:t>
      </w:r>
      <w:ins w:id="93" w:author="rlesniowski" w:date="2018-03-02T09:42:00Z">
        <w:r w:rsidR="005E640D" w:rsidRPr="001D1C82">
          <w:rPr>
            <w:rFonts w:ascii="Arial" w:hAnsi="Arial" w:cs="Arial"/>
            <w:sz w:val="22"/>
            <w:szCs w:val="22"/>
          </w:rPr>
          <w:t>z wynikiem pozytywnym</w:t>
        </w:r>
      </w:ins>
      <w:r w:rsidR="005E640D" w:rsidRPr="001D1C82">
        <w:rPr>
          <w:rFonts w:ascii="Arial" w:hAnsi="Arial" w:cs="Arial"/>
          <w:sz w:val="22"/>
          <w:szCs w:val="22"/>
        </w:rPr>
        <w:t>,</w:t>
      </w:r>
    </w:p>
    <w:p w14:paraId="5E82B579" w14:textId="77777777" w:rsidR="00876DCD" w:rsidRPr="005E640D" w:rsidRDefault="00876DCD" w:rsidP="00CA02FE">
      <w:pPr>
        <w:numPr>
          <w:ilvl w:val="0"/>
          <w:numId w:val="11"/>
        </w:numPr>
        <w:spacing w:after="0" w:line="276" w:lineRule="auto"/>
        <w:ind w:left="2268"/>
        <w:jc w:val="both"/>
        <w:rPr>
          <w:rFonts w:ascii="Arial" w:hAnsi="Arial" w:cs="Arial"/>
          <w:sz w:val="22"/>
          <w:szCs w:val="22"/>
        </w:rPr>
      </w:pPr>
      <w:r w:rsidRPr="00EE1B92">
        <w:rPr>
          <w:rFonts w:ascii="Arial" w:hAnsi="Arial" w:cs="Arial"/>
          <w:sz w:val="22"/>
          <w:szCs w:val="22"/>
        </w:rPr>
        <w:t xml:space="preserve">data ostatniego egzaminu okresowego: </w:t>
      </w:r>
      <w:r w:rsidR="00EE1B92" w:rsidRPr="00EE1B92">
        <w:rPr>
          <w:rFonts w:ascii="Arial" w:hAnsi="Arial" w:cs="Arial"/>
          <w:sz w:val="22"/>
          <w:szCs w:val="22"/>
        </w:rPr>
        <w:t>na stanowisko kierowca drezyny 15.11.2013 r. z wynikiem pozytywnym</w:t>
      </w:r>
      <w:r w:rsidR="005E640D">
        <w:rPr>
          <w:rFonts w:ascii="Arial" w:hAnsi="Arial" w:cs="Arial"/>
          <w:sz w:val="22"/>
          <w:szCs w:val="22"/>
        </w:rPr>
        <w:t xml:space="preserve">, </w:t>
      </w:r>
      <w:r w:rsidR="00EE1B92" w:rsidRPr="00EE1B92">
        <w:rPr>
          <w:rFonts w:ascii="Arial" w:hAnsi="Arial" w:cs="Arial"/>
          <w:sz w:val="22"/>
          <w:szCs w:val="22"/>
        </w:rPr>
        <w:t xml:space="preserve"> toromistrz </w:t>
      </w:r>
      <w:r w:rsidR="005E640D">
        <w:rPr>
          <w:rFonts w:ascii="Arial" w:hAnsi="Arial" w:cs="Arial"/>
          <w:sz w:val="22"/>
          <w:szCs w:val="22"/>
        </w:rPr>
        <w:t>20.01</w:t>
      </w:r>
      <w:r w:rsidRPr="00EE1B92">
        <w:rPr>
          <w:rFonts w:ascii="Arial" w:hAnsi="Arial" w:cs="Arial"/>
          <w:sz w:val="22"/>
          <w:szCs w:val="22"/>
        </w:rPr>
        <w:t>.2014 r. z wynikiem pozytywnym,</w:t>
      </w:r>
      <w:r w:rsidR="005E640D" w:rsidRPr="005E640D">
        <w:rPr>
          <w:rFonts w:ascii="Arial" w:hAnsi="Arial" w:cs="Arial"/>
          <w:sz w:val="22"/>
          <w:szCs w:val="22"/>
        </w:rPr>
        <w:t xml:space="preserve"> </w:t>
      </w:r>
      <w:r w:rsidR="005E640D">
        <w:rPr>
          <w:rFonts w:ascii="Arial" w:hAnsi="Arial" w:cs="Arial"/>
          <w:sz w:val="22"/>
          <w:szCs w:val="22"/>
        </w:rPr>
        <w:t xml:space="preserve">na stanowisko kierownik pociągu gospodarczego 24.02.2014 r. </w:t>
      </w:r>
      <w:ins w:id="94" w:author="rlesniowski" w:date="2018-03-02T09:42:00Z">
        <w:r w:rsidR="005E640D" w:rsidRPr="00EE1B92">
          <w:rPr>
            <w:rFonts w:ascii="Arial" w:hAnsi="Arial" w:cs="Arial"/>
            <w:sz w:val="22"/>
            <w:szCs w:val="22"/>
          </w:rPr>
          <w:t>z wynikiem pozytywnym</w:t>
        </w:r>
      </w:ins>
      <w:r w:rsidR="005E640D">
        <w:rPr>
          <w:rFonts w:ascii="Arial" w:hAnsi="Arial" w:cs="Arial"/>
          <w:sz w:val="22"/>
          <w:szCs w:val="22"/>
        </w:rPr>
        <w:t>,</w:t>
      </w:r>
    </w:p>
    <w:p w14:paraId="5778BAEC" w14:textId="77777777" w:rsidR="00876DCD" w:rsidRPr="0013016E" w:rsidRDefault="00876DCD" w:rsidP="00CA02FE">
      <w:pPr>
        <w:numPr>
          <w:ilvl w:val="0"/>
          <w:numId w:val="11"/>
        </w:numPr>
        <w:spacing w:after="0" w:line="276" w:lineRule="auto"/>
        <w:ind w:left="2268"/>
        <w:jc w:val="both"/>
        <w:rPr>
          <w:rFonts w:ascii="Arial" w:hAnsi="Arial" w:cs="Arial"/>
          <w:sz w:val="22"/>
          <w:szCs w:val="22"/>
        </w:rPr>
      </w:pPr>
      <w:r w:rsidRPr="0013016E">
        <w:rPr>
          <w:rFonts w:ascii="Arial" w:hAnsi="Arial" w:cs="Arial"/>
          <w:sz w:val="22"/>
          <w:szCs w:val="22"/>
        </w:rPr>
        <w:t xml:space="preserve">data autoryzacji na stanowisko </w:t>
      </w:r>
      <w:r w:rsidR="0013016E" w:rsidRPr="0013016E">
        <w:rPr>
          <w:rFonts w:ascii="Arial" w:hAnsi="Arial" w:cs="Arial"/>
          <w:sz w:val="22"/>
          <w:szCs w:val="22"/>
        </w:rPr>
        <w:t>kierowca drezyny i wózka motorowego</w:t>
      </w:r>
      <w:r w:rsidRPr="0013016E">
        <w:rPr>
          <w:rFonts w:ascii="Arial" w:hAnsi="Arial" w:cs="Arial"/>
          <w:sz w:val="22"/>
          <w:szCs w:val="22"/>
        </w:rPr>
        <w:t xml:space="preserve">: autoryzacja </w:t>
      </w:r>
      <w:r w:rsidR="005E640D">
        <w:rPr>
          <w:rFonts w:ascii="Arial" w:hAnsi="Arial" w:cs="Arial"/>
          <w:sz w:val="22"/>
          <w:szCs w:val="22"/>
        </w:rPr>
        <w:t xml:space="preserve">na pojazdy serii Ds10, WM10 i WM15 </w:t>
      </w:r>
      <w:r w:rsidRPr="0013016E">
        <w:rPr>
          <w:rFonts w:ascii="Arial" w:hAnsi="Arial" w:cs="Arial"/>
          <w:sz w:val="22"/>
          <w:szCs w:val="22"/>
        </w:rPr>
        <w:t xml:space="preserve">w dniu </w:t>
      </w:r>
      <w:r w:rsidR="0013016E" w:rsidRPr="0013016E">
        <w:rPr>
          <w:rFonts w:ascii="Arial" w:hAnsi="Arial" w:cs="Arial"/>
          <w:sz w:val="22"/>
          <w:szCs w:val="22"/>
        </w:rPr>
        <w:t xml:space="preserve">03.11.2014 </w:t>
      </w:r>
      <w:r w:rsidR="0013016E">
        <w:rPr>
          <w:rFonts w:ascii="Arial" w:hAnsi="Arial" w:cs="Arial"/>
          <w:sz w:val="22"/>
          <w:szCs w:val="22"/>
        </w:rPr>
        <w:t>r</w:t>
      </w:r>
      <w:r w:rsidR="005E640D">
        <w:rPr>
          <w:rFonts w:ascii="Arial" w:hAnsi="Arial" w:cs="Arial"/>
          <w:sz w:val="22"/>
          <w:szCs w:val="22"/>
        </w:rPr>
        <w:t>. do pracy na terenie ISE Hajnówka z wynikiem pozytywnym</w:t>
      </w:r>
      <w:r w:rsidR="008C66C7">
        <w:rPr>
          <w:rFonts w:ascii="Arial" w:hAnsi="Arial" w:cs="Arial"/>
          <w:sz w:val="22"/>
          <w:szCs w:val="22"/>
        </w:rPr>
        <w:t xml:space="preserve">; data autoryzacji na stanowisku toromistrza i kierownika pociągu roboczego </w:t>
      </w:r>
      <w:r w:rsidR="008C66C7" w:rsidRPr="0013016E">
        <w:rPr>
          <w:rFonts w:ascii="Arial" w:hAnsi="Arial" w:cs="Arial"/>
          <w:sz w:val="22"/>
          <w:szCs w:val="22"/>
        </w:rPr>
        <w:t xml:space="preserve">w dniu 03.11.2014 </w:t>
      </w:r>
      <w:r w:rsidR="008C66C7">
        <w:rPr>
          <w:rFonts w:ascii="Arial" w:hAnsi="Arial" w:cs="Arial"/>
          <w:sz w:val="22"/>
          <w:szCs w:val="22"/>
        </w:rPr>
        <w:t>r. do pracy na terenie ISE Hajnówka z wynikiem pozytywnym,</w:t>
      </w:r>
    </w:p>
    <w:p w14:paraId="4DA7D304" w14:textId="77777777" w:rsidR="00876DCD" w:rsidRPr="0013016E" w:rsidRDefault="00876DCD" w:rsidP="00CA02FE">
      <w:pPr>
        <w:numPr>
          <w:ilvl w:val="0"/>
          <w:numId w:val="11"/>
        </w:numPr>
        <w:spacing w:after="0" w:line="276" w:lineRule="auto"/>
        <w:ind w:left="2268"/>
        <w:jc w:val="both"/>
        <w:rPr>
          <w:rFonts w:ascii="Arial" w:hAnsi="Arial" w:cs="Arial"/>
          <w:sz w:val="22"/>
          <w:szCs w:val="22"/>
        </w:rPr>
      </w:pPr>
      <w:r w:rsidRPr="0013016E">
        <w:rPr>
          <w:rFonts w:ascii="Arial" w:hAnsi="Arial" w:cs="Arial"/>
          <w:sz w:val="22"/>
          <w:szCs w:val="22"/>
        </w:rPr>
        <w:t xml:space="preserve">data ostatnich pouczeń okresowych pracownika: </w:t>
      </w:r>
      <w:r w:rsidR="0013016E" w:rsidRPr="0013016E">
        <w:rPr>
          <w:rFonts w:ascii="Arial" w:hAnsi="Arial" w:cs="Arial"/>
          <w:sz w:val="22"/>
          <w:szCs w:val="22"/>
        </w:rPr>
        <w:t>na stanowisku kierowca drezyny 01</w:t>
      </w:r>
      <w:r w:rsidRPr="0013016E">
        <w:rPr>
          <w:rFonts w:ascii="Arial" w:hAnsi="Arial" w:cs="Arial"/>
          <w:sz w:val="22"/>
          <w:szCs w:val="22"/>
        </w:rPr>
        <w:t xml:space="preserve">.03.2017 r. </w:t>
      </w:r>
      <w:r w:rsidR="0013016E" w:rsidRPr="0013016E">
        <w:rPr>
          <w:rFonts w:ascii="Arial" w:hAnsi="Arial" w:cs="Arial"/>
          <w:sz w:val="22"/>
          <w:szCs w:val="22"/>
        </w:rPr>
        <w:t xml:space="preserve">, na stanowsku toromistrz – 24.10.2017 r. </w:t>
      </w:r>
    </w:p>
    <w:p w14:paraId="3A570DC8" w14:textId="77777777" w:rsidR="00876DCD" w:rsidRPr="0013016E" w:rsidRDefault="0013016E" w:rsidP="00CA02FE">
      <w:pPr>
        <w:numPr>
          <w:ilvl w:val="0"/>
          <w:numId w:val="11"/>
        </w:numPr>
        <w:spacing w:after="0" w:line="276" w:lineRule="auto"/>
        <w:ind w:left="2268"/>
        <w:jc w:val="both"/>
        <w:rPr>
          <w:rFonts w:ascii="Arial" w:hAnsi="Arial" w:cs="Arial"/>
          <w:sz w:val="22"/>
          <w:szCs w:val="22"/>
        </w:rPr>
      </w:pPr>
      <w:r w:rsidRPr="0013016E">
        <w:rPr>
          <w:rFonts w:ascii="Arial" w:hAnsi="Arial" w:cs="Arial"/>
          <w:sz w:val="22"/>
          <w:szCs w:val="22"/>
        </w:rPr>
        <w:t>poważny wypadek zaistniał w 11</w:t>
      </w:r>
      <w:r w:rsidR="00876DCD" w:rsidRPr="0013016E">
        <w:rPr>
          <w:rFonts w:ascii="Arial" w:hAnsi="Arial" w:cs="Arial"/>
          <w:sz w:val="22"/>
          <w:szCs w:val="22"/>
        </w:rPr>
        <w:t xml:space="preserve"> godzinie pracy,</w:t>
      </w:r>
    </w:p>
    <w:p w14:paraId="38B87684" w14:textId="77777777" w:rsidR="00876DCD" w:rsidRPr="0013016E" w:rsidRDefault="00876DCD" w:rsidP="00CA02FE">
      <w:pPr>
        <w:numPr>
          <w:ilvl w:val="0"/>
          <w:numId w:val="11"/>
        </w:numPr>
        <w:spacing w:after="0" w:line="276" w:lineRule="auto"/>
        <w:ind w:left="2268"/>
        <w:jc w:val="both"/>
        <w:rPr>
          <w:rFonts w:ascii="Arial" w:hAnsi="Arial" w:cs="Arial"/>
          <w:sz w:val="22"/>
          <w:szCs w:val="22"/>
        </w:rPr>
      </w:pPr>
      <w:r w:rsidRPr="0013016E">
        <w:rPr>
          <w:rFonts w:ascii="Arial" w:hAnsi="Arial" w:cs="Arial"/>
          <w:sz w:val="22"/>
          <w:szCs w:val="22"/>
        </w:rPr>
        <w:t>czas wypoczynku</w:t>
      </w:r>
      <w:r w:rsidR="0013016E" w:rsidRPr="0013016E">
        <w:rPr>
          <w:rFonts w:ascii="Arial" w:hAnsi="Arial" w:cs="Arial"/>
          <w:sz w:val="22"/>
          <w:szCs w:val="22"/>
        </w:rPr>
        <w:t xml:space="preserve"> pracownika przed zdarzeniem: 38</w:t>
      </w:r>
      <w:r w:rsidRPr="0013016E">
        <w:rPr>
          <w:rFonts w:ascii="Arial" w:hAnsi="Arial" w:cs="Arial"/>
          <w:sz w:val="22"/>
          <w:szCs w:val="22"/>
        </w:rPr>
        <w:t xml:space="preserve"> godzin, </w:t>
      </w:r>
    </w:p>
    <w:p w14:paraId="17A77D06" w14:textId="77777777" w:rsidR="00876DCD" w:rsidRPr="0013016E" w:rsidRDefault="00876DCD" w:rsidP="00CA02FE">
      <w:pPr>
        <w:numPr>
          <w:ilvl w:val="0"/>
          <w:numId w:val="11"/>
        </w:numPr>
        <w:spacing w:after="0" w:line="276" w:lineRule="auto"/>
        <w:ind w:left="2268" w:hanging="357"/>
        <w:jc w:val="both"/>
        <w:rPr>
          <w:rFonts w:ascii="Arial" w:hAnsi="Arial" w:cs="Arial"/>
          <w:sz w:val="22"/>
          <w:szCs w:val="22"/>
        </w:rPr>
      </w:pPr>
      <w:r w:rsidRPr="0013016E">
        <w:rPr>
          <w:rFonts w:ascii="Arial" w:hAnsi="Arial" w:cs="Arial"/>
          <w:sz w:val="22"/>
          <w:szCs w:val="22"/>
        </w:rPr>
        <w:t>ostatnie badania lekarskie i ps</w:t>
      </w:r>
      <w:r w:rsidR="0013016E" w:rsidRPr="0013016E">
        <w:rPr>
          <w:rFonts w:ascii="Arial" w:hAnsi="Arial" w:cs="Arial"/>
          <w:sz w:val="22"/>
          <w:szCs w:val="22"/>
        </w:rPr>
        <w:t>ychotechniczne: wydane w dniu 19.09.2017</w:t>
      </w:r>
      <w:r w:rsidRPr="0013016E">
        <w:rPr>
          <w:rFonts w:ascii="Arial" w:hAnsi="Arial" w:cs="Arial"/>
          <w:sz w:val="22"/>
          <w:szCs w:val="22"/>
        </w:rPr>
        <w:t xml:space="preserve"> r. z orzeczeniem braku przeciwskazań zdrowotnych do wykonywania pracy na stanowisku </w:t>
      </w:r>
      <w:r w:rsidR="0013016E" w:rsidRPr="0013016E">
        <w:rPr>
          <w:rFonts w:ascii="Arial" w:hAnsi="Arial" w:cs="Arial"/>
          <w:sz w:val="22"/>
          <w:szCs w:val="22"/>
        </w:rPr>
        <w:t>kierowca drezyny ważne do dnia 19.09.2018</w:t>
      </w:r>
      <w:r w:rsidR="00C87E5A" w:rsidRPr="0013016E">
        <w:rPr>
          <w:rFonts w:ascii="Arial" w:hAnsi="Arial" w:cs="Arial"/>
          <w:sz w:val="22"/>
          <w:szCs w:val="22"/>
        </w:rPr>
        <w:t xml:space="preserve"> r.</w:t>
      </w:r>
      <w:r w:rsidR="0013016E" w:rsidRPr="0013016E">
        <w:rPr>
          <w:rFonts w:ascii="Arial" w:hAnsi="Arial" w:cs="Arial"/>
          <w:sz w:val="22"/>
          <w:szCs w:val="22"/>
        </w:rPr>
        <w:t>; b</w:t>
      </w:r>
      <w:r w:rsidRPr="0013016E">
        <w:rPr>
          <w:rFonts w:ascii="Arial" w:hAnsi="Arial" w:cs="Arial"/>
          <w:sz w:val="22"/>
          <w:szCs w:val="22"/>
        </w:rPr>
        <w:t xml:space="preserve">adania lekarskie zostały wykonane przez uprawnionego lekarza w PKP S.A. w Kolejowym </w:t>
      </w:r>
      <w:r w:rsidRPr="0013016E">
        <w:rPr>
          <w:rFonts w:ascii="Arial" w:hAnsi="Arial" w:cs="Arial"/>
          <w:sz w:val="22"/>
          <w:szCs w:val="22"/>
        </w:rPr>
        <w:lastRenderedPageBreak/>
        <w:t xml:space="preserve">Zakładzie Medycyny Pracy w </w:t>
      </w:r>
      <w:r w:rsidR="0013016E" w:rsidRPr="0013016E">
        <w:rPr>
          <w:rFonts w:ascii="Arial" w:hAnsi="Arial" w:cs="Arial"/>
          <w:sz w:val="22"/>
          <w:szCs w:val="22"/>
        </w:rPr>
        <w:t>Warszawie, Przychodnia Badań Profilaktycznych w Białymstoku</w:t>
      </w:r>
      <w:r w:rsidRPr="0013016E">
        <w:rPr>
          <w:rFonts w:ascii="Arial" w:hAnsi="Arial" w:cs="Arial"/>
          <w:sz w:val="22"/>
          <w:szCs w:val="22"/>
        </w:rPr>
        <w:t>,</w:t>
      </w:r>
    </w:p>
    <w:p w14:paraId="0F740535" w14:textId="77777777" w:rsidR="00876DCD" w:rsidRPr="005E640D" w:rsidRDefault="00876DCD" w:rsidP="00CA02FE">
      <w:pPr>
        <w:numPr>
          <w:ilvl w:val="0"/>
          <w:numId w:val="11"/>
        </w:numPr>
        <w:spacing w:after="0" w:line="276" w:lineRule="auto"/>
        <w:ind w:left="2268"/>
        <w:jc w:val="both"/>
        <w:rPr>
          <w:rFonts w:ascii="Arial" w:hAnsi="Arial" w:cs="Arial"/>
          <w:color w:val="000000" w:themeColor="text1"/>
          <w:sz w:val="22"/>
          <w:szCs w:val="22"/>
        </w:rPr>
      </w:pPr>
      <w:r w:rsidRPr="005E640D">
        <w:rPr>
          <w:rFonts w:ascii="Arial" w:hAnsi="Arial" w:cs="Arial"/>
          <w:color w:val="000000" w:themeColor="text1"/>
          <w:sz w:val="22"/>
          <w:szCs w:val="22"/>
        </w:rPr>
        <w:t xml:space="preserve">pracownik posiada wymagane dokumenty tj.: </w:t>
      </w:r>
    </w:p>
    <w:p w14:paraId="70F8744E" w14:textId="77777777" w:rsidR="00876DCD" w:rsidRPr="005E640D" w:rsidRDefault="0013016E" w:rsidP="00CA02FE">
      <w:pPr>
        <w:numPr>
          <w:ilvl w:val="1"/>
          <w:numId w:val="11"/>
        </w:numPr>
        <w:spacing w:after="0" w:line="276" w:lineRule="auto"/>
        <w:ind w:left="2552" w:hanging="284"/>
        <w:jc w:val="both"/>
        <w:rPr>
          <w:rFonts w:ascii="Arial" w:hAnsi="Arial" w:cs="Arial"/>
          <w:color w:val="000000" w:themeColor="text1"/>
          <w:sz w:val="22"/>
          <w:szCs w:val="22"/>
        </w:rPr>
      </w:pPr>
      <w:r w:rsidRPr="005E640D">
        <w:rPr>
          <w:rFonts w:ascii="Arial" w:hAnsi="Arial" w:cs="Arial"/>
          <w:color w:val="000000" w:themeColor="text1"/>
          <w:sz w:val="22"/>
          <w:szCs w:val="22"/>
        </w:rPr>
        <w:t xml:space="preserve">Upoważnienie </w:t>
      </w:r>
      <w:r w:rsidR="00876DCD" w:rsidRPr="005E640D">
        <w:rPr>
          <w:rFonts w:ascii="Arial" w:hAnsi="Arial" w:cs="Arial"/>
          <w:color w:val="000000" w:themeColor="text1"/>
          <w:sz w:val="22"/>
          <w:szCs w:val="22"/>
        </w:rPr>
        <w:t xml:space="preserve">wydane przez </w:t>
      </w:r>
      <w:r w:rsidRPr="005E640D">
        <w:rPr>
          <w:rFonts w:ascii="Arial" w:hAnsi="Arial" w:cs="Arial"/>
          <w:color w:val="000000" w:themeColor="text1"/>
          <w:sz w:val="22"/>
          <w:szCs w:val="22"/>
        </w:rPr>
        <w:t>PKP Polskie Linie Kolejowe S.A. Zakład Linii Kolejowych w Białymstoku w dniu 13.05.2016 do wykonywania czynności jako kierowca drezyny i wózka motorowego,</w:t>
      </w:r>
    </w:p>
    <w:p w14:paraId="0692BB11" w14:textId="77777777" w:rsidR="00876DCD" w:rsidRPr="005E640D" w:rsidRDefault="00876DCD" w:rsidP="00CA02FE">
      <w:pPr>
        <w:numPr>
          <w:ilvl w:val="1"/>
          <w:numId w:val="11"/>
        </w:numPr>
        <w:spacing w:after="0" w:line="276" w:lineRule="auto"/>
        <w:ind w:left="2552" w:hanging="284"/>
        <w:jc w:val="both"/>
        <w:rPr>
          <w:rFonts w:ascii="Arial" w:hAnsi="Arial" w:cs="Arial"/>
          <w:color w:val="000000" w:themeColor="text1"/>
          <w:sz w:val="22"/>
          <w:szCs w:val="22"/>
        </w:rPr>
      </w:pPr>
      <w:r w:rsidRPr="005E640D">
        <w:rPr>
          <w:rFonts w:ascii="Arial" w:hAnsi="Arial" w:cs="Arial"/>
          <w:color w:val="000000" w:themeColor="text1"/>
          <w:sz w:val="22"/>
          <w:szCs w:val="22"/>
        </w:rPr>
        <w:t>Kontrolka znajomości odcinków linii kolejowych ważna na rok 2017 aktualna, uwzględ</w:t>
      </w:r>
      <w:r w:rsidR="005E640D" w:rsidRPr="005E640D">
        <w:rPr>
          <w:rFonts w:ascii="Arial" w:hAnsi="Arial" w:cs="Arial"/>
          <w:color w:val="000000" w:themeColor="text1"/>
          <w:sz w:val="22"/>
          <w:szCs w:val="22"/>
        </w:rPr>
        <w:t>niająca m.in. odcinek linii nr 36</w:t>
      </w:r>
      <w:r w:rsidRPr="005E640D">
        <w:rPr>
          <w:rFonts w:ascii="Arial" w:hAnsi="Arial" w:cs="Arial"/>
          <w:color w:val="000000" w:themeColor="text1"/>
          <w:sz w:val="22"/>
          <w:szCs w:val="22"/>
        </w:rPr>
        <w:t xml:space="preserve"> </w:t>
      </w:r>
      <w:r w:rsidR="005E640D" w:rsidRPr="005E640D">
        <w:rPr>
          <w:rFonts w:ascii="Arial" w:hAnsi="Arial" w:cs="Arial"/>
          <w:color w:val="000000" w:themeColor="text1"/>
          <w:sz w:val="22"/>
          <w:szCs w:val="22"/>
        </w:rPr>
        <w:t>szlak Łapy - Śniadowo</w:t>
      </w:r>
      <w:r w:rsidRPr="005E640D">
        <w:rPr>
          <w:rFonts w:ascii="Arial" w:hAnsi="Arial" w:cs="Arial"/>
          <w:color w:val="000000" w:themeColor="text1"/>
          <w:sz w:val="22"/>
          <w:szCs w:val="22"/>
        </w:rPr>
        <w:t xml:space="preserve"> – ostatni wpis z jazdy </w:t>
      </w:r>
      <w:r w:rsidR="008C66C7">
        <w:rPr>
          <w:rFonts w:ascii="Arial" w:hAnsi="Arial" w:cs="Arial"/>
          <w:color w:val="000000" w:themeColor="text1"/>
          <w:sz w:val="22"/>
          <w:szCs w:val="22"/>
        </w:rPr>
        <w:t xml:space="preserve">pojazdami kolejowymi w charakterze kierowcy </w:t>
      </w:r>
      <w:r w:rsidRPr="005E640D">
        <w:rPr>
          <w:rFonts w:ascii="Arial" w:hAnsi="Arial" w:cs="Arial"/>
          <w:color w:val="000000" w:themeColor="text1"/>
          <w:sz w:val="22"/>
          <w:szCs w:val="22"/>
        </w:rPr>
        <w:t xml:space="preserve">przed </w:t>
      </w:r>
      <w:r w:rsidR="005E640D" w:rsidRPr="005E640D">
        <w:rPr>
          <w:rFonts w:ascii="Arial" w:hAnsi="Arial" w:cs="Arial"/>
          <w:color w:val="000000" w:themeColor="text1"/>
          <w:sz w:val="22"/>
          <w:szCs w:val="22"/>
        </w:rPr>
        <w:t>poważnym wypadkiem w dniu 23.10</w:t>
      </w:r>
      <w:r w:rsidRPr="005E640D">
        <w:rPr>
          <w:rFonts w:ascii="Arial" w:hAnsi="Arial" w:cs="Arial"/>
          <w:color w:val="000000" w:themeColor="text1"/>
          <w:sz w:val="22"/>
          <w:szCs w:val="22"/>
        </w:rPr>
        <w:t xml:space="preserve">.2017 r. </w:t>
      </w:r>
    </w:p>
    <w:p w14:paraId="461F2FDA" w14:textId="77777777" w:rsidR="00876DCD" w:rsidRPr="005E640D" w:rsidRDefault="00876DCD" w:rsidP="00CA02FE">
      <w:pPr>
        <w:numPr>
          <w:ilvl w:val="0"/>
          <w:numId w:val="11"/>
        </w:numPr>
        <w:spacing w:before="120" w:after="0" w:line="276" w:lineRule="auto"/>
        <w:ind w:left="2268" w:hanging="357"/>
        <w:jc w:val="both"/>
        <w:rPr>
          <w:rFonts w:ascii="Arial" w:hAnsi="Arial" w:cs="Arial"/>
          <w:color w:val="000000" w:themeColor="text1"/>
          <w:sz w:val="22"/>
          <w:szCs w:val="22"/>
        </w:rPr>
      </w:pPr>
      <w:r w:rsidRPr="005E640D">
        <w:rPr>
          <w:rFonts w:ascii="Arial" w:hAnsi="Arial" w:cs="Arial"/>
          <w:color w:val="000000" w:themeColor="text1"/>
          <w:sz w:val="22"/>
          <w:szCs w:val="22"/>
        </w:rPr>
        <w:t>pracownik systematycznie szkolony z zakresu zagadnień SMS na pouczeniach okresowych.</w:t>
      </w:r>
    </w:p>
    <w:p w14:paraId="357B8C46" w14:textId="77777777" w:rsidR="005E640D" w:rsidRDefault="005E640D" w:rsidP="00CA02FE">
      <w:pPr>
        <w:numPr>
          <w:ilvl w:val="0"/>
          <w:numId w:val="11"/>
        </w:numPr>
        <w:spacing w:before="120" w:after="0" w:line="276" w:lineRule="auto"/>
        <w:ind w:left="2268" w:hanging="357"/>
        <w:jc w:val="both"/>
        <w:rPr>
          <w:rFonts w:ascii="Arial" w:hAnsi="Arial" w:cs="Arial"/>
          <w:color w:val="000000" w:themeColor="text1"/>
          <w:sz w:val="22"/>
          <w:szCs w:val="22"/>
        </w:rPr>
      </w:pPr>
      <w:r w:rsidRPr="005E640D">
        <w:rPr>
          <w:rFonts w:ascii="Arial" w:hAnsi="Arial" w:cs="Arial"/>
          <w:color w:val="000000" w:themeColor="text1"/>
          <w:sz w:val="22"/>
          <w:szCs w:val="22"/>
        </w:rPr>
        <w:t xml:space="preserve">Ostatnie szkolenie okresowe z zakresu BHP w dniu 28.10.2016 r. </w:t>
      </w:r>
    </w:p>
    <w:p w14:paraId="5FC1173E" w14:textId="77777777" w:rsidR="008C66C7" w:rsidRPr="005E640D" w:rsidRDefault="008C66C7" w:rsidP="008C66C7">
      <w:pPr>
        <w:spacing w:before="120" w:after="0" w:line="276" w:lineRule="auto"/>
        <w:ind w:left="2268"/>
        <w:jc w:val="both"/>
        <w:rPr>
          <w:rFonts w:ascii="Arial" w:hAnsi="Arial" w:cs="Arial"/>
          <w:color w:val="000000" w:themeColor="text1"/>
          <w:sz w:val="22"/>
          <w:szCs w:val="22"/>
        </w:rPr>
      </w:pPr>
    </w:p>
    <w:p w14:paraId="0DA5A01C" w14:textId="6B9D8F35" w:rsidR="00876DCD" w:rsidRPr="003135DD" w:rsidRDefault="00876DCD" w:rsidP="008374DC">
      <w:pPr>
        <w:pStyle w:val="Heading3"/>
      </w:pPr>
      <w:bookmarkStart w:id="95" w:name="_Toc521641224"/>
      <w:r w:rsidRPr="003135DD">
        <w:t>III.1.3</w:t>
      </w:r>
      <w:r w:rsidR="008374DC">
        <w:t>.</w:t>
      </w:r>
      <w:r w:rsidR="008374DC">
        <w:tab/>
      </w:r>
      <w:r w:rsidRPr="003135DD">
        <w:t>Procedury wewnętrzn</w:t>
      </w:r>
      <w:r w:rsidR="00805927">
        <w:t>e</w:t>
      </w:r>
      <w:r w:rsidRPr="003135DD">
        <w:t xml:space="preserve"> </w:t>
      </w:r>
      <w:r w:rsidR="00CD3888" w:rsidRPr="003135DD">
        <w:t>systemu zarządzania bezpieczeństwem, w tym w</w:t>
      </w:r>
      <w:r w:rsidR="008374DC">
        <w:t> </w:t>
      </w:r>
      <w:r w:rsidR="00CD3888" w:rsidRPr="003135DD">
        <w:t>szczególności związek z przyczynami poważnego wypadku, kontroli doraźnej i</w:t>
      </w:r>
      <w:r w:rsidR="008374DC">
        <w:t> </w:t>
      </w:r>
      <w:r w:rsidR="00CD3888" w:rsidRPr="003135DD">
        <w:t xml:space="preserve">okresowych oraz ich wyników </w:t>
      </w:r>
      <w:r w:rsidRPr="003135DD">
        <w:t>kontroli doraźnych i okresowych oraz ich wyniki.</w:t>
      </w:r>
      <w:bookmarkEnd w:id="95"/>
    </w:p>
    <w:p w14:paraId="5B67F5E5" w14:textId="77777777" w:rsidR="003143DE" w:rsidRDefault="003143DE" w:rsidP="00876DCD">
      <w:pPr>
        <w:tabs>
          <w:tab w:val="left" w:pos="4400"/>
          <w:tab w:val="left" w:pos="6600"/>
        </w:tabs>
        <w:autoSpaceDE w:val="0"/>
        <w:autoSpaceDN w:val="0"/>
        <w:adjustRightInd w:val="0"/>
        <w:spacing w:after="120" w:line="276" w:lineRule="auto"/>
        <w:ind w:left="709"/>
        <w:jc w:val="both"/>
        <w:rPr>
          <w:rFonts w:ascii="Arial" w:eastAsia="Times New Roman" w:hAnsi="Arial" w:cs="Arial"/>
          <w:color w:val="000000" w:themeColor="text1"/>
          <w:sz w:val="22"/>
          <w:szCs w:val="24"/>
          <w:lang w:eastAsia="pl-PL"/>
        </w:rPr>
      </w:pPr>
    </w:p>
    <w:p w14:paraId="25FC0BF2" w14:textId="77777777" w:rsidR="00876DCD" w:rsidRPr="003143DE" w:rsidRDefault="00876DCD" w:rsidP="00876DCD">
      <w:pPr>
        <w:tabs>
          <w:tab w:val="left" w:pos="4400"/>
          <w:tab w:val="left" w:pos="6600"/>
        </w:tabs>
        <w:autoSpaceDE w:val="0"/>
        <w:autoSpaceDN w:val="0"/>
        <w:adjustRightInd w:val="0"/>
        <w:spacing w:after="120" w:line="276" w:lineRule="auto"/>
        <w:ind w:left="709"/>
        <w:jc w:val="both"/>
        <w:rPr>
          <w:rFonts w:ascii="Arial" w:eastAsia="Times New Roman" w:hAnsi="Arial" w:cs="Arial"/>
          <w:sz w:val="22"/>
          <w:szCs w:val="24"/>
          <w:lang w:eastAsia="pl-PL"/>
        </w:rPr>
      </w:pPr>
      <w:r w:rsidRPr="00E02F82">
        <w:rPr>
          <w:rFonts w:ascii="Arial" w:eastAsia="Times New Roman" w:hAnsi="Arial" w:cs="Arial"/>
          <w:color w:val="000000" w:themeColor="text1"/>
          <w:sz w:val="22"/>
          <w:szCs w:val="24"/>
          <w:lang w:eastAsia="pl-PL"/>
        </w:rPr>
        <w:t>Działania kontrolne</w:t>
      </w:r>
      <w:r w:rsidRPr="00E02F82">
        <w:rPr>
          <w:rFonts w:cs="Arial"/>
          <w:b/>
          <w:bCs/>
          <w:color w:val="000000" w:themeColor="text1"/>
          <w:sz w:val="22"/>
          <w:szCs w:val="22"/>
        </w:rPr>
        <w:t xml:space="preserve">. </w:t>
      </w:r>
      <w:r w:rsidRPr="003143DE">
        <w:rPr>
          <w:rFonts w:cs="Arial"/>
          <w:bCs/>
          <w:sz w:val="22"/>
          <w:szCs w:val="22"/>
        </w:rPr>
        <w:t>Program poprawy bezpieczeństwa zarządcy infrastruktury.</w:t>
      </w:r>
    </w:p>
    <w:p w14:paraId="5162F81D" w14:textId="77777777" w:rsidR="00876DCD" w:rsidRPr="00E02F82" w:rsidRDefault="00876DCD" w:rsidP="00876DCD">
      <w:pPr>
        <w:tabs>
          <w:tab w:val="left" w:pos="4400"/>
          <w:tab w:val="left" w:pos="6600"/>
        </w:tabs>
        <w:autoSpaceDE w:val="0"/>
        <w:autoSpaceDN w:val="0"/>
        <w:adjustRightInd w:val="0"/>
        <w:spacing w:after="120" w:line="276" w:lineRule="auto"/>
        <w:ind w:left="709"/>
        <w:jc w:val="both"/>
        <w:rPr>
          <w:rFonts w:ascii="Arial" w:hAnsi="Arial" w:cs="Arial"/>
          <w:color w:val="000000" w:themeColor="text1"/>
          <w:sz w:val="22"/>
          <w:szCs w:val="24"/>
        </w:rPr>
      </w:pPr>
      <w:r w:rsidRPr="00E02F82">
        <w:rPr>
          <w:rFonts w:ascii="Arial" w:hAnsi="Arial" w:cs="Arial"/>
          <w:color w:val="000000" w:themeColor="text1"/>
          <w:sz w:val="22"/>
          <w:szCs w:val="24"/>
        </w:rPr>
        <w:t xml:space="preserve">Działania kontrolne były realizowane między innymi na podstawie Programów poprawy bezpieczeństwa na rok 2016 i 2017. Zarządca określił jako cel Programu porawy bezpieczeństwa ruchu kolejowego na rok 2017 </w:t>
      </w:r>
      <w:r w:rsidR="00C15118" w:rsidRPr="00E02F82">
        <w:rPr>
          <w:rFonts w:ascii="Arial" w:hAnsi="Arial" w:cs="Arial"/>
          <w:color w:val="000000" w:themeColor="text1"/>
          <w:sz w:val="22"/>
          <w:szCs w:val="22"/>
        </w:rPr>
        <w:t>–</w:t>
      </w:r>
      <w:r w:rsidRPr="00E02F82">
        <w:rPr>
          <w:rFonts w:ascii="Arial" w:hAnsi="Arial" w:cs="Arial"/>
          <w:color w:val="000000" w:themeColor="text1"/>
          <w:sz w:val="22"/>
          <w:szCs w:val="24"/>
        </w:rPr>
        <w:t xml:space="preserve"> dążenie do utrzymania akceptowalnego poziomu bezpieczeństwa przy zachowaniu wysokiej jakości świadczonych usług. Program jest kompleksowym opracowaniem zawierającym cele w zakresie poprawy bezpieczeństwa ze wskazaniem sposobu ich realizacji. Szczególny nacisk w programie zarządca kładzie na podejmowanie proaktywnych działań ukierunkowanych na budowanie dojrzałej kultury bezpieczeństwa i podnoszenie świadomości zagrożeń, jaki dla bezpieczeństwa ruchu kolejowego mogą stwarzać błędy, nieuwaga, rutyna czy nieprzestrzeganie przepisów.</w:t>
      </w:r>
    </w:p>
    <w:p w14:paraId="5CD54906" w14:textId="77777777" w:rsidR="00876DCD" w:rsidRPr="00E02F82" w:rsidRDefault="00876DCD" w:rsidP="00876DCD">
      <w:pPr>
        <w:tabs>
          <w:tab w:val="left" w:pos="4400"/>
          <w:tab w:val="left" w:pos="6600"/>
        </w:tabs>
        <w:autoSpaceDE w:val="0"/>
        <w:autoSpaceDN w:val="0"/>
        <w:adjustRightInd w:val="0"/>
        <w:spacing w:after="120" w:line="276" w:lineRule="auto"/>
        <w:ind w:left="709"/>
        <w:jc w:val="both"/>
        <w:rPr>
          <w:rFonts w:ascii="Arial" w:hAnsi="Arial" w:cs="Arial"/>
          <w:color w:val="000000" w:themeColor="text1"/>
          <w:sz w:val="22"/>
          <w:szCs w:val="24"/>
        </w:rPr>
      </w:pPr>
      <w:r w:rsidRPr="00E02F82">
        <w:rPr>
          <w:rFonts w:ascii="Arial" w:hAnsi="Arial" w:cs="Arial"/>
          <w:color w:val="000000" w:themeColor="text1"/>
          <w:sz w:val="22"/>
          <w:szCs w:val="24"/>
        </w:rPr>
        <w:t>Program poprawy bezpieczeństwa na rok 2017 r. w ramach planu działań zakłada realizację następujących celów szczegółowych:</w:t>
      </w:r>
    </w:p>
    <w:p w14:paraId="7D5F58DF"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poprawa stanu technicznego infrastruktury,</w:t>
      </w:r>
    </w:p>
    <w:p w14:paraId="4DE16037"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poprawa parametrów bezpieczeństwa infrastruktury w wyniku procesów inwestycyjnych na liniach kolejowych,</w:t>
      </w:r>
    </w:p>
    <w:p w14:paraId="5A350BE6"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poprawa warunków bezpieczeńst</w:t>
      </w:r>
      <w:r w:rsidR="0079140F" w:rsidRPr="00E02F82">
        <w:rPr>
          <w:rFonts w:ascii="Arial" w:hAnsi="Arial" w:cs="Arial"/>
          <w:color w:val="000000" w:themeColor="text1"/>
          <w:sz w:val="22"/>
          <w:szCs w:val="24"/>
        </w:rPr>
        <w:t xml:space="preserve">wa w czasie prac utrzymaniowych </w:t>
      </w:r>
      <w:r w:rsidR="0079140F" w:rsidRPr="00E02F82">
        <w:rPr>
          <w:rFonts w:ascii="Arial" w:hAnsi="Arial" w:cs="Arial"/>
          <w:color w:val="000000" w:themeColor="text1"/>
          <w:sz w:val="22"/>
          <w:szCs w:val="24"/>
        </w:rPr>
        <w:br/>
        <w:t xml:space="preserve"> </w:t>
      </w:r>
      <w:r w:rsidRPr="00E02F82">
        <w:rPr>
          <w:rFonts w:ascii="Arial" w:hAnsi="Arial" w:cs="Arial"/>
          <w:color w:val="000000" w:themeColor="text1"/>
          <w:sz w:val="22"/>
          <w:szCs w:val="24"/>
        </w:rPr>
        <w:t>i inwestycyjnych,</w:t>
      </w:r>
    </w:p>
    <w:p w14:paraId="4016624D"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ograniczenie występowania zdarzeń z winy pracowników spółki poprzez podniesienie kultury bezpieczeństwa i świadomości zagrożeń,</w:t>
      </w:r>
    </w:p>
    <w:p w14:paraId="35C60575"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doskonalenie nadzoru nad bezpieczeństwem ruchu kolejowego na szczeblu zakładów linii,</w:t>
      </w:r>
    </w:p>
    <w:p w14:paraId="08CC190C"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podniesienie poziomu bezpieczeństwa na przejazdach kolejowo-drogowych – priorytet: monitorowanie poziomu bezpieczeństwa na przejazdach kolejowo – drogowych, poprzez realizację następujących działań,</w:t>
      </w:r>
    </w:p>
    <w:p w14:paraId="18E99609" w14:textId="77777777" w:rsidR="00876DCD" w:rsidRPr="00E02F82" w:rsidRDefault="00876DCD" w:rsidP="00CA02FE">
      <w:pPr>
        <w:pStyle w:val="ListParagraph"/>
        <w:numPr>
          <w:ilvl w:val="2"/>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audyt SMS w zakresie zarządzania bezpieczeństwem na przejazdach kolejowo-drogowych,</w:t>
      </w:r>
    </w:p>
    <w:p w14:paraId="542DA558" w14:textId="77777777" w:rsidR="00876DCD" w:rsidRPr="00E02F82" w:rsidRDefault="00876DCD" w:rsidP="00CA02FE">
      <w:pPr>
        <w:pStyle w:val="ListParagraph"/>
        <w:numPr>
          <w:ilvl w:val="2"/>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lastRenderedPageBreak/>
        <w:t>kontrole przejazdów  kolejowo-drogowych (kat. A-D) oraz przejść przez tory (kat. E),</w:t>
      </w:r>
    </w:p>
    <w:p w14:paraId="762D0525" w14:textId="77777777" w:rsidR="00876DCD" w:rsidRPr="00E02F82" w:rsidRDefault="00876DCD" w:rsidP="00CA02FE">
      <w:pPr>
        <w:pStyle w:val="ListParagraph"/>
        <w:numPr>
          <w:ilvl w:val="2"/>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monitorowanie usterek urządzeń na przejazdach kategorii B i C w celu ich niezwłocznego usuwania,</w:t>
      </w:r>
    </w:p>
    <w:p w14:paraId="382B5706" w14:textId="77777777" w:rsidR="00876DCD" w:rsidRPr="00E02F82" w:rsidRDefault="00876DCD" w:rsidP="00CA02FE">
      <w:pPr>
        <w:pStyle w:val="ListParagraph"/>
        <w:numPr>
          <w:ilvl w:val="2"/>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 xml:space="preserve">dodatkowe kontrole przejazdów i przejść na zasadach określonych w Decyzji nr 29/2011 Prezesa Zarządu Spółki z dnia 20.06.2011 r. </w:t>
      </w:r>
    </w:p>
    <w:p w14:paraId="71B6614F"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zmniejszenie liczby wypadków z udziałem osób nieuprawnionych do przebywania na obszarze kolejowym,</w:t>
      </w:r>
    </w:p>
    <w:p w14:paraId="7CC0159F"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eliminowanie przyczyn długotrwałego prowadzenia ruchu w oparciu o sygnały zastępcze oraz rozkazy pisemne,</w:t>
      </w:r>
    </w:p>
    <w:p w14:paraId="700A73C3"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zapobiegawnie negatywnym skutkom zdarzeń losowych i działań osób trzecich wpływających na poziom bezpieczeństwa ruchu kolejowego,</w:t>
      </w:r>
    </w:p>
    <w:p w14:paraId="5C07FB8C" w14:textId="77777777" w:rsidR="00876DCD" w:rsidRPr="00E02F82" w:rsidRDefault="00876DCD" w:rsidP="00CA02FE">
      <w:pPr>
        <w:pStyle w:val="ListParagraph"/>
        <w:numPr>
          <w:ilvl w:val="0"/>
          <w:numId w:val="24"/>
        </w:numPr>
        <w:tabs>
          <w:tab w:val="left" w:pos="4400"/>
          <w:tab w:val="left" w:pos="6600"/>
        </w:tabs>
        <w:autoSpaceDE w:val="0"/>
        <w:autoSpaceDN w:val="0"/>
        <w:adjustRightInd w:val="0"/>
        <w:spacing w:after="120" w:line="276" w:lineRule="auto"/>
        <w:jc w:val="both"/>
        <w:rPr>
          <w:rFonts w:ascii="Arial" w:hAnsi="Arial" w:cs="Arial"/>
          <w:color w:val="000000" w:themeColor="text1"/>
          <w:sz w:val="22"/>
          <w:szCs w:val="24"/>
        </w:rPr>
      </w:pPr>
      <w:r w:rsidRPr="00E02F82">
        <w:rPr>
          <w:rFonts w:ascii="Arial" w:hAnsi="Arial" w:cs="Arial"/>
          <w:color w:val="000000" w:themeColor="text1"/>
          <w:sz w:val="22"/>
          <w:szCs w:val="24"/>
        </w:rPr>
        <w:t>monitorowanie funkcjonowania Systemu Zarządzania Utrzymaniem (MMS).</w:t>
      </w:r>
    </w:p>
    <w:p w14:paraId="6F48D410" w14:textId="77777777" w:rsidR="00922A1E" w:rsidRPr="003135DD" w:rsidRDefault="00922A1E" w:rsidP="000944DF">
      <w:pPr>
        <w:spacing w:before="60" w:after="120" w:line="276" w:lineRule="auto"/>
        <w:ind w:left="708"/>
        <w:jc w:val="both"/>
        <w:rPr>
          <w:rFonts w:ascii="Arial" w:eastAsia="Times New Roman" w:hAnsi="Arial" w:cs="Arial"/>
          <w:color w:val="C00000"/>
          <w:sz w:val="22"/>
          <w:szCs w:val="22"/>
          <w:lang w:eastAsia="pl-PL"/>
        </w:rPr>
      </w:pPr>
    </w:p>
    <w:p w14:paraId="57FC5B67" w14:textId="77777777" w:rsidR="00876DCD" w:rsidRPr="003143DE" w:rsidRDefault="00876DCD" w:rsidP="000944DF">
      <w:pPr>
        <w:spacing w:before="60" w:after="240"/>
        <w:ind w:firstLine="708"/>
        <w:jc w:val="both"/>
        <w:rPr>
          <w:rFonts w:ascii="Arial" w:eastAsia="Times New Roman" w:hAnsi="Arial" w:cs="Arial"/>
          <w:sz w:val="22"/>
          <w:szCs w:val="24"/>
          <w:lang w:eastAsia="pl-PL"/>
        </w:rPr>
      </w:pPr>
      <w:r w:rsidRPr="00584A9D">
        <w:rPr>
          <w:rFonts w:ascii="Arial" w:eastAsia="Times New Roman" w:hAnsi="Arial" w:cs="Arial"/>
          <w:sz w:val="22"/>
          <w:szCs w:val="22"/>
          <w:lang w:eastAsia="pl-PL"/>
        </w:rPr>
        <w:t xml:space="preserve">Audyty systemu zarządzania </w:t>
      </w:r>
      <w:r w:rsidRPr="003143DE">
        <w:rPr>
          <w:rFonts w:ascii="Arial" w:eastAsia="Times New Roman" w:hAnsi="Arial" w:cs="Arial"/>
          <w:sz w:val="22"/>
          <w:szCs w:val="22"/>
          <w:lang w:eastAsia="pl-PL"/>
        </w:rPr>
        <w:t>bezpieczeństwem zarządcy infrastruktury.</w:t>
      </w:r>
    </w:p>
    <w:p w14:paraId="074B6659" w14:textId="77777777" w:rsidR="00876DCD" w:rsidRPr="00584A9D" w:rsidRDefault="00876DCD" w:rsidP="00F36A2A">
      <w:pPr>
        <w:spacing w:after="0" w:line="276" w:lineRule="auto"/>
        <w:ind w:left="709"/>
        <w:jc w:val="both"/>
        <w:rPr>
          <w:rFonts w:ascii="Arial" w:eastAsia="Times New Roman" w:hAnsi="Arial" w:cs="Arial"/>
          <w:sz w:val="22"/>
          <w:szCs w:val="22"/>
          <w:lang w:eastAsia="pl-PL"/>
        </w:rPr>
      </w:pPr>
      <w:r w:rsidRPr="00584A9D">
        <w:rPr>
          <w:rFonts w:ascii="Arial" w:eastAsia="Times New Roman" w:hAnsi="Arial" w:cs="Arial"/>
          <w:sz w:val="22"/>
          <w:szCs w:val="22"/>
          <w:lang w:eastAsia="pl-PL"/>
        </w:rPr>
        <w:t>W ramach Systemu Zarządzania Bezpieczeństwem</w:t>
      </w:r>
      <w:r w:rsidR="00AC3485" w:rsidRPr="00584A9D">
        <w:rPr>
          <w:rFonts w:ascii="Arial" w:eastAsia="Times New Roman" w:hAnsi="Arial" w:cs="Arial"/>
          <w:sz w:val="22"/>
          <w:szCs w:val="22"/>
          <w:lang w:eastAsia="pl-PL"/>
        </w:rPr>
        <w:t xml:space="preserve"> (SMS)</w:t>
      </w:r>
      <w:r w:rsidRPr="00584A9D">
        <w:rPr>
          <w:rFonts w:ascii="Arial" w:eastAsia="Times New Roman" w:hAnsi="Arial" w:cs="Arial"/>
          <w:sz w:val="22"/>
          <w:szCs w:val="22"/>
          <w:lang w:eastAsia="pl-PL"/>
        </w:rPr>
        <w:t xml:space="preserve"> zarządcy infrastruktury funkcjo</w:t>
      </w:r>
      <w:r w:rsidR="00AC3485" w:rsidRPr="00584A9D">
        <w:rPr>
          <w:rFonts w:ascii="Arial" w:eastAsia="Times New Roman" w:hAnsi="Arial" w:cs="Arial"/>
          <w:sz w:val="22"/>
          <w:szCs w:val="22"/>
          <w:lang w:eastAsia="pl-PL"/>
        </w:rPr>
        <w:t>nuje procedura nr SMS/MMS-PD-02</w:t>
      </w:r>
      <w:r w:rsidRPr="00584A9D">
        <w:rPr>
          <w:rFonts w:ascii="Arial" w:eastAsia="Times New Roman" w:hAnsi="Arial" w:cs="Arial"/>
          <w:sz w:val="22"/>
          <w:szCs w:val="22"/>
          <w:lang w:eastAsia="pl-PL"/>
        </w:rPr>
        <w:t xml:space="preserve">- pt. </w:t>
      </w:r>
      <w:r w:rsidRPr="00584A9D">
        <w:rPr>
          <w:rFonts w:ascii="Arial" w:eastAsia="Times New Roman" w:hAnsi="Arial" w:cs="Arial"/>
          <w:i/>
          <w:sz w:val="22"/>
          <w:szCs w:val="22"/>
          <w:lang w:eastAsia="pl-PL"/>
        </w:rPr>
        <w:t>„Audyty systemu zarządzania bezpieczeństwem”</w:t>
      </w:r>
      <w:r w:rsidRPr="00584A9D">
        <w:rPr>
          <w:rFonts w:ascii="Arial" w:eastAsia="Times New Roman" w:hAnsi="Arial" w:cs="Arial"/>
          <w:sz w:val="22"/>
          <w:szCs w:val="22"/>
          <w:lang w:eastAsia="pl-PL"/>
        </w:rPr>
        <w:t xml:space="preserve"> (ostatnia wersja 1.3 wydana w dniu 20.12.2016 r.). Celem jej jest określenie trybu planowania i przeprowadzania planowych i pozaplanowych audytów SMS oraz Systemu Zarządzania Utrzymaniem (MMS), służących ocenie m.in. czy działania jednostek organizacyjnych zarządcy są zgodne z przepisami i wymaganiami systemu SMS </w:t>
      </w:r>
      <w:r w:rsidR="00AC3485" w:rsidRPr="00584A9D">
        <w:rPr>
          <w:rFonts w:ascii="Arial" w:eastAsia="Times New Roman" w:hAnsi="Arial" w:cs="Arial"/>
          <w:sz w:val="22"/>
          <w:szCs w:val="22"/>
          <w:lang w:eastAsia="pl-PL"/>
        </w:rPr>
        <w:br/>
      </w:r>
      <w:r w:rsidRPr="00584A9D">
        <w:rPr>
          <w:rFonts w:ascii="Arial" w:eastAsia="Times New Roman" w:hAnsi="Arial" w:cs="Arial"/>
          <w:sz w:val="22"/>
          <w:szCs w:val="22"/>
          <w:lang w:eastAsia="pl-PL"/>
        </w:rPr>
        <w:t xml:space="preserve">i MMS oraz czy systemy zarządzania bezpieczeństwem i utrzymaniem są efektywne </w:t>
      </w:r>
      <w:r w:rsidR="00AC3485" w:rsidRPr="00584A9D">
        <w:rPr>
          <w:rFonts w:ascii="Arial" w:eastAsia="Times New Roman" w:hAnsi="Arial" w:cs="Arial"/>
          <w:sz w:val="22"/>
          <w:szCs w:val="22"/>
          <w:lang w:eastAsia="pl-PL"/>
        </w:rPr>
        <w:br/>
      </w:r>
      <w:r w:rsidRPr="00584A9D">
        <w:rPr>
          <w:rFonts w:ascii="Arial" w:eastAsia="Times New Roman" w:hAnsi="Arial" w:cs="Arial"/>
          <w:sz w:val="22"/>
          <w:szCs w:val="22"/>
          <w:lang w:eastAsia="pl-PL"/>
        </w:rPr>
        <w:t>i skuteczne w zakresie akceptowalnego poziomu bezpieczeństwa. Zakres procedury obejmuje wszystkie jednostki organizacyjne zarządcy infrastruktury.</w:t>
      </w:r>
      <w:r w:rsidR="00AC3485" w:rsidRPr="00584A9D">
        <w:rPr>
          <w:rFonts w:ascii="Arial" w:eastAsia="Times New Roman" w:hAnsi="Arial" w:cs="Arial"/>
          <w:sz w:val="22"/>
          <w:szCs w:val="22"/>
          <w:lang w:eastAsia="pl-PL"/>
        </w:rPr>
        <w:t xml:space="preserve"> </w:t>
      </w:r>
      <w:r w:rsidRPr="00584A9D">
        <w:rPr>
          <w:rFonts w:ascii="Arial" w:eastAsia="Times New Roman" w:hAnsi="Arial" w:cs="Arial"/>
          <w:sz w:val="22"/>
          <w:szCs w:val="22"/>
          <w:lang w:eastAsia="pl-PL"/>
        </w:rPr>
        <w:t xml:space="preserve">Audyty są realizowane zasadniczo na podstawie rocznego planu audytu opracowanego przez Koordynatora audytów wewnętrznych, akceptowanego przez Dyrektora Biura Bezpieczeństwa </w:t>
      </w:r>
      <w:r w:rsidR="00D64399" w:rsidRPr="00584A9D">
        <w:rPr>
          <w:rFonts w:ascii="Arial" w:eastAsia="Times New Roman" w:hAnsi="Arial" w:cs="Arial"/>
          <w:sz w:val="22"/>
          <w:szCs w:val="22"/>
          <w:lang w:eastAsia="pl-PL"/>
        </w:rPr>
        <w:t xml:space="preserve">                            </w:t>
      </w:r>
      <w:r w:rsidRPr="00584A9D">
        <w:rPr>
          <w:rFonts w:ascii="Arial" w:eastAsia="Times New Roman" w:hAnsi="Arial" w:cs="Arial"/>
          <w:sz w:val="22"/>
          <w:szCs w:val="22"/>
          <w:lang w:eastAsia="pl-PL"/>
        </w:rPr>
        <w:t xml:space="preserve">i zatwierdzanego przez Członka Zarządu Spółki właściwego ds. SMS. </w:t>
      </w:r>
      <w:r w:rsidR="00AC3485" w:rsidRPr="00584A9D">
        <w:rPr>
          <w:rFonts w:ascii="Arial" w:eastAsia="Times New Roman" w:hAnsi="Arial" w:cs="Arial"/>
          <w:sz w:val="22"/>
          <w:szCs w:val="22"/>
          <w:lang w:eastAsia="pl-PL"/>
        </w:rPr>
        <w:t xml:space="preserve">Audyty </w:t>
      </w:r>
      <w:r w:rsidRPr="00584A9D">
        <w:rPr>
          <w:rFonts w:ascii="Arial" w:eastAsia="Times New Roman" w:hAnsi="Arial" w:cs="Arial"/>
          <w:sz w:val="22"/>
          <w:szCs w:val="22"/>
          <w:lang w:eastAsia="pl-PL"/>
        </w:rPr>
        <w:t xml:space="preserve">są przeprowadzone przez audytorów i ekspertów technicznych będących pracownikami Biura Bezpieczeństwa lub w uzasadnionych przypadkach można powołać również innych ekspertów. Skład zespołu audytorów wewnętrznych SMS został określony </w:t>
      </w:r>
      <w:r w:rsidRPr="00584A9D">
        <w:rPr>
          <w:rFonts w:ascii="Arial" w:eastAsia="Times New Roman" w:hAnsi="Arial" w:cs="Arial"/>
          <w:i/>
          <w:sz w:val="22"/>
          <w:szCs w:val="22"/>
          <w:lang w:eastAsia="pl-PL"/>
        </w:rPr>
        <w:t>Decyzją nr 41 Członka Zarządu – Dyrektora ds. Eksploatacji PKP Polskie Linie Kolejowe S.A. z dnia 13 grudnia 2012 r</w:t>
      </w:r>
      <w:r w:rsidRPr="00584A9D">
        <w:rPr>
          <w:rFonts w:ascii="Arial" w:eastAsia="Times New Roman" w:hAnsi="Arial" w:cs="Arial"/>
          <w:sz w:val="22"/>
          <w:szCs w:val="22"/>
          <w:lang w:eastAsia="pl-PL"/>
        </w:rPr>
        <w:t xml:space="preserve">. z późniejszymi zmianami. </w:t>
      </w:r>
    </w:p>
    <w:p w14:paraId="4F195623" w14:textId="2DE3F238" w:rsidR="00876DCD" w:rsidRPr="00584A9D" w:rsidRDefault="00876DCD" w:rsidP="00876DCD">
      <w:pPr>
        <w:spacing w:before="60" w:after="120" w:line="276" w:lineRule="auto"/>
        <w:ind w:left="708"/>
        <w:jc w:val="both"/>
        <w:rPr>
          <w:rFonts w:ascii="Arial" w:eastAsia="Times New Roman" w:hAnsi="Arial" w:cs="Arial"/>
          <w:sz w:val="22"/>
          <w:szCs w:val="22"/>
          <w:lang w:eastAsia="pl-PL"/>
        </w:rPr>
      </w:pPr>
      <w:r w:rsidRPr="00584A9D">
        <w:rPr>
          <w:rFonts w:ascii="Arial" w:eastAsia="Times New Roman" w:hAnsi="Arial" w:cs="Arial"/>
          <w:sz w:val="22"/>
          <w:szCs w:val="22"/>
          <w:lang w:eastAsia="pl-PL"/>
        </w:rPr>
        <w:t xml:space="preserve">Procedura SMS-PD-02 zakłada przeprowadzanie audytów kompleksowych – prowadzonych przez zespół audytorów obejmujących kilka obszarów tematycznych oraz tematyczne – obejmujące konkretny obszar (np. proces) lub zagadnienie (np. procedurę), prowadzonych przez jednego audytora lub zespół audytorów. Audyty ponadto mogą być planowe (ujęte </w:t>
      </w:r>
      <w:r w:rsidR="003B7DC8" w:rsidRPr="00584A9D">
        <w:rPr>
          <w:rFonts w:ascii="Arial" w:eastAsia="Times New Roman" w:hAnsi="Arial" w:cs="Arial"/>
          <w:sz w:val="22"/>
          <w:szCs w:val="22"/>
          <w:lang w:eastAsia="pl-PL"/>
        </w:rPr>
        <w:t xml:space="preserve">              </w:t>
      </w:r>
      <w:r w:rsidR="008726CC">
        <w:rPr>
          <w:rFonts w:ascii="Arial" w:eastAsia="Times New Roman" w:hAnsi="Arial" w:cs="Arial"/>
          <w:sz w:val="22"/>
          <w:szCs w:val="22"/>
          <w:lang w:eastAsia="pl-PL"/>
        </w:rPr>
        <w:t>w rocznym planie</w:t>
      </w:r>
      <w:r w:rsidRPr="00584A9D">
        <w:rPr>
          <w:rFonts w:ascii="Arial" w:eastAsia="Times New Roman" w:hAnsi="Arial" w:cs="Arial"/>
          <w:sz w:val="22"/>
          <w:szCs w:val="22"/>
          <w:lang w:eastAsia="pl-PL"/>
        </w:rPr>
        <w:t xml:space="preserve"> audytów SMS) i pozaplanowe. </w:t>
      </w:r>
    </w:p>
    <w:p w14:paraId="1A0A6B16" w14:textId="77777777" w:rsidR="00876DCD" w:rsidRPr="00584A9D" w:rsidRDefault="001C6A23" w:rsidP="00876DCD">
      <w:pPr>
        <w:spacing w:after="120" w:line="276" w:lineRule="auto"/>
        <w:ind w:firstLine="708"/>
        <w:jc w:val="both"/>
        <w:rPr>
          <w:rFonts w:ascii="Arial" w:hAnsi="Arial" w:cs="Arial"/>
          <w:sz w:val="22"/>
          <w:szCs w:val="22"/>
        </w:rPr>
      </w:pPr>
      <w:r w:rsidRPr="00584A9D">
        <w:rPr>
          <w:rFonts w:ascii="Arial" w:hAnsi="Arial" w:cs="Arial"/>
          <w:sz w:val="22"/>
          <w:szCs w:val="22"/>
        </w:rPr>
        <w:t xml:space="preserve">W roku 2016 zrealizowano </w:t>
      </w:r>
      <w:r w:rsidR="00876DCD" w:rsidRPr="00584A9D">
        <w:rPr>
          <w:rFonts w:ascii="Arial" w:hAnsi="Arial" w:cs="Arial"/>
          <w:sz w:val="22"/>
          <w:szCs w:val="22"/>
        </w:rPr>
        <w:t>w spółce ogółem:</w:t>
      </w:r>
    </w:p>
    <w:p w14:paraId="1CBAF3D3" w14:textId="77777777" w:rsidR="00876DCD" w:rsidRPr="00584A9D" w:rsidRDefault="00876DCD" w:rsidP="00CA02FE">
      <w:pPr>
        <w:numPr>
          <w:ilvl w:val="2"/>
          <w:numId w:val="13"/>
        </w:numPr>
        <w:spacing w:after="120" w:line="276" w:lineRule="auto"/>
        <w:ind w:left="1276" w:hanging="142"/>
        <w:jc w:val="both"/>
        <w:rPr>
          <w:rFonts w:ascii="Arial" w:hAnsi="Arial" w:cs="Arial"/>
          <w:sz w:val="22"/>
          <w:szCs w:val="22"/>
        </w:rPr>
      </w:pPr>
      <w:r w:rsidRPr="00584A9D">
        <w:rPr>
          <w:rFonts w:ascii="Arial" w:hAnsi="Arial" w:cs="Arial"/>
          <w:sz w:val="22"/>
          <w:szCs w:val="22"/>
        </w:rPr>
        <w:t>audyty kompleksowe SMS – 8 audytów Zakładów Linii Kolejowych (w tym 1 sprawdzający),</w:t>
      </w:r>
    </w:p>
    <w:p w14:paraId="4B28AE68" w14:textId="77777777" w:rsidR="00876DCD" w:rsidRPr="00584A9D" w:rsidRDefault="00876DCD" w:rsidP="00CA02FE">
      <w:pPr>
        <w:numPr>
          <w:ilvl w:val="2"/>
          <w:numId w:val="13"/>
        </w:numPr>
        <w:spacing w:after="120" w:line="276" w:lineRule="auto"/>
        <w:ind w:left="1276" w:hanging="142"/>
        <w:jc w:val="both"/>
        <w:rPr>
          <w:rFonts w:ascii="Arial" w:hAnsi="Arial" w:cs="Arial"/>
          <w:sz w:val="22"/>
          <w:szCs w:val="22"/>
        </w:rPr>
      </w:pPr>
      <w:r w:rsidRPr="00584A9D">
        <w:rPr>
          <w:rFonts w:ascii="Arial" w:hAnsi="Arial" w:cs="Arial"/>
          <w:sz w:val="22"/>
          <w:szCs w:val="22"/>
        </w:rPr>
        <w:t>pozostałe audyty tematyczne SMS np. ratownictwo techniczne, przygotowanie do zimy – 3 audyty,</w:t>
      </w:r>
    </w:p>
    <w:p w14:paraId="72B7B3EE" w14:textId="064901D5" w:rsidR="00876DCD" w:rsidRPr="00584A9D" w:rsidRDefault="00876DCD" w:rsidP="00CA02FE">
      <w:pPr>
        <w:numPr>
          <w:ilvl w:val="2"/>
          <w:numId w:val="13"/>
        </w:numPr>
        <w:spacing w:after="120" w:line="276" w:lineRule="auto"/>
        <w:ind w:left="1276" w:hanging="142"/>
        <w:jc w:val="both"/>
        <w:rPr>
          <w:rFonts w:ascii="Arial" w:hAnsi="Arial" w:cs="Arial"/>
          <w:sz w:val="22"/>
          <w:szCs w:val="22"/>
        </w:rPr>
      </w:pPr>
      <w:r w:rsidRPr="00584A9D">
        <w:rPr>
          <w:rFonts w:ascii="Arial" w:hAnsi="Arial" w:cs="Arial"/>
          <w:sz w:val="22"/>
          <w:szCs w:val="22"/>
        </w:rPr>
        <w:t>audyty dot. elementów SMS – dróg kolejowych – eksploatacji rozj</w:t>
      </w:r>
      <w:r w:rsidR="008726CC">
        <w:rPr>
          <w:rFonts w:ascii="Arial" w:hAnsi="Arial" w:cs="Arial"/>
          <w:sz w:val="22"/>
          <w:szCs w:val="22"/>
        </w:rPr>
        <w:t>azdów, eksploatacji przekaźników</w:t>
      </w:r>
      <w:r w:rsidRPr="00584A9D">
        <w:rPr>
          <w:rFonts w:ascii="Arial" w:hAnsi="Arial" w:cs="Arial"/>
          <w:sz w:val="22"/>
          <w:szCs w:val="22"/>
        </w:rPr>
        <w:t xml:space="preserve"> i pracy nastawni, inwestycji kolejowych i przejazdów kategorii „A” – </w:t>
      </w:r>
      <w:r w:rsidRPr="00584A9D">
        <w:rPr>
          <w:rFonts w:ascii="Arial" w:hAnsi="Arial" w:cs="Arial"/>
          <w:sz w:val="22"/>
          <w:szCs w:val="22"/>
        </w:rPr>
        <w:lastRenderedPageBreak/>
        <w:t>ogółem 64 audytów, w tym 20 audytów w zakresie eksploatacji i utrzymania przejazdów kolejowo-drogowych kategorii „A”.</w:t>
      </w:r>
    </w:p>
    <w:p w14:paraId="0C7E9DBC" w14:textId="77777777" w:rsidR="00876DCD" w:rsidRPr="00584A9D" w:rsidRDefault="00876DCD" w:rsidP="00876DCD">
      <w:pPr>
        <w:spacing w:after="120" w:line="276" w:lineRule="auto"/>
        <w:ind w:firstLine="708"/>
        <w:jc w:val="both"/>
        <w:rPr>
          <w:rFonts w:ascii="Arial" w:hAnsi="Arial" w:cs="Arial"/>
          <w:sz w:val="22"/>
          <w:szCs w:val="22"/>
        </w:rPr>
      </w:pPr>
      <w:r w:rsidRPr="00584A9D">
        <w:rPr>
          <w:rFonts w:ascii="Arial" w:hAnsi="Arial" w:cs="Arial"/>
          <w:sz w:val="22"/>
          <w:szCs w:val="22"/>
        </w:rPr>
        <w:t>W roku 2017 ogółem przewidziano w spółce do realizacji:</w:t>
      </w:r>
    </w:p>
    <w:p w14:paraId="7075FAE7" w14:textId="77777777" w:rsidR="00876DCD" w:rsidRPr="00584A9D" w:rsidRDefault="00876DCD" w:rsidP="00CA02FE">
      <w:pPr>
        <w:pStyle w:val="ListParagraph"/>
        <w:numPr>
          <w:ilvl w:val="2"/>
          <w:numId w:val="28"/>
        </w:numPr>
        <w:spacing w:after="120" w:line="276" w:lineRule="auto"/>
        <w:jc w:val="both"/>
        <w:rPr>
          <w:rFonts w:ascii="Arial" w:hAnsi="Arial" w:cs="Arial"/>
          <w:sz w:val="22"/>
          <w:szCs w:val="22"/>
        </w:rPr>
      </w:pPr>
      <w:r w:rsidRPr="00584A9D">
        <w:rPr>
          <w:rFonts w:ascii="Arial" w:hAnsi="Arial" w:cs="Arial"/>
          <w:sz w:val="22"/>
          <w:szCs w:val="22"/>
        </w:rPr>
        <w:t xml:space="preserve">audyty kompleksowe SMS – 7 audytów Zakłady Linii Kolejowych (w tym </w:t>
      </w:r>
      <w:r w:rsidR="000944DF" w:rsidRPr="00584A9D">
        <w:rPr>
          <w:rFonts w:ascii="Arial" w:hAnsi="Arial" w:cs="Arial"/>
          <w:sz w:val="22"/>
          <w:szCs w:val="22"/>
        </w:rPr>
        <w:br/>
      </w:r>
      <w:r w:rsidRPr="00584A9D">
        <w:rPr>
          <w:rFonts w:ascii="Arial" w:hAnsi="Arial" w:cs="Arial"/>
          <w:sz w:val="22"/>
          <w:szCs w:val="22"/>
        </w:rPr>
        <w:t>1 sprawdzający),</w:t>
      </w:r>
    </w:p>
    <w:p w14:paraId="7927664D" w14:textId="0CBA2D33"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kompleksowy audyt w zakresie zarządzania bezpieczeństwem na przejazdach kolejowo-drogowych – 1 audyt w Centrali Spółki oraz wybran</w:t>
      </w:r>
      <w:r w:rsidR="00584A9D" w:rsidRPr="00024D4B">
        <w:rPr>
          <w:rFonts w:ascii="Arial" w:hAnsi="Arial" w:cs="Arial"/>
          <w:sz w:val="22"/>
          <w:szCs w:val="22"/>
        </w:rPr>
        <w:t>yc</w:t>
      </w:r>
      <w:r w:rsidRPr="00024D4B">
        <w:rPr>
          <w:rFonts w:ascii="Arial" w:hAnsi="Arial" w:cs="Arial"/>
          <w:sz w:val="22"/>
          <w:szCs w:val="22"/>
        </w:rPr>
        <w:t xml:space="preserve">h </w:t>
      </w:r>
      <w:r w:rsidR="00AC3485" w:rsidRPr="00024D4B">
        <w:rPr>
          <w:rFonts w:ascii="Arial" w:hAnsi="Arial" w:cs="Arial"/>
          <w:sz w:val="22"/>
          <w:szCs w:val="22"/>
        </w:rPr>
        <w:t>Zakład</w:t>
      </w:r>
      <w:r w:rsidR="00584A9D" w:rsidRPr="00024D4B">
        <w:rPr>
          <w:rFonts w:ascii="Arial" w:hAnsi="Arial" w:cs="Arial"/>
          <w:sz w:val="22"/>
          <w:szCs w:val="22"/>
        </w:rPr>
        <w:t>ach</w:t>
      </w:r>
      <w:r w:rsidR="00AC3485" w:rsidRPr="00024D4B">
        <w:rPr>
          <w:rFonts w:ascii="Arial" w:hAnsi="Arial" w:cs="Arial"/>
          <w:sz w:val="22"/>
          <w:szCs w:val="22"/>
        </w:rPr>
        <w:t xml:space="preserve"> Linii Kolejowych (IZ) i Centr</w:t>
      </w:r>
      <w:r w:rsidR="00584A9D" w:rsidRPr="00024D4B">
        <w:rPr>
          <w:rFonts w:ascii="Arial" w:hAnsi="Arial" w:cs="Arial"/>
          <w:sz w:val="22"/>
          <w:szCs w:val="22"/>
        </w:rPr>
        <w:t>um</w:t>
      </w:r>
      <w:r w:rsidR="00AC3485" w:rsidRPr="00024D4B">
        <w:rPr>
          <w:rFonts w:ascii="Arial" w:hAnsi="Arial" w:cs="Arial"/>
          <w:sz w:val="22"/>
          <w:szCs w:val="22"/>
        </w:rPr>
        <w:t xml:space="preserve"> Realizacji Inwestycji (IR)</w:t>
      </w:r>
      <w:r w:rsidR="00024D4B" w:rsidRPr="00024D4B">
        <w:rPr>
          <w:rFonts w:ascii="Arial" w:hAnsi="Arial" w:cs="Arial"/>
          <w:sz w:val="22"/>
          <w:szCs w:val="22"/>
        </w:rPr>
        <w:t>,</w:t>
      </w:r>
    </w:p>
    <w:p w14:paraId="778C97DF" w14:textId="7D51493A"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audyty SMS z zakresu bezpieczeństwa ruchu kolejowego w czasie wykonywania robót inwestycyjnych – dotyczy wybranych Zakładów Linii Kolejowych (IZ) i Centr</w:t>
      </w:r>
      <w:r w:rsidR="00584A9D" w:rsidRPr="00024D4B">
        <w:rPr>
          <w:rFonts w:ascii="Arial" w:hAnsi="Arial" w:cs="Arial"/>
          <w:sz w:val="22"/>
          <w:szCs w:val="22"/>
        </w:rPr>
        <w:t>um</w:t>
      </w:r>
      <w:r w:rsidRPr="00024D4B">
        <w:rPr>
          <w:rFonts w:ascii="Arial" w:hAnsi="Arial" w:cs="Arial"/>
          <w:sz w:val="22"/>
          <w:szCs w:val="22"/>
        </w:rPr>
        <w:t xml:space="preserve"> Realizacji Inwestycji (IR) – 9 audytów</w:t>
      </w:r>
      <w:r w:rsidR="00024D4B" w:rsidRPr="00024D4B">
        <w:rPr>
          <w:rFonts w:ascii="Arial" w:hAnsi="Arial" w:cs="Arial"/>
          <w:sz w:val="22"/>
          <w:szCs w:val="22"/>
        </w:rPr>
        <w:t>,</w:t>
      </w:r>
    </w:p>
    <w:p w14:paraId="67AB489C" w14:textId="688AD3A5"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audyt skuteczności procesu kontroli realizowanego przez personel nadzoru nad bezpieczeństwem na przejazdach kolejowo-drogowych – 5 audytów na poziomie</w:t>
      </w:r>
      <w:r w:rsidR="00F26B48" w:rsidRPr="00024D4B">
        <w:rPr>
          <w:rFonts w:ascii="Arial" w:hAnsi="Arial" w:cs="Arial"/>
          <w:sz w:val="22"/>
          <w:szCs w:val="22"/>
        </w:rPr>
        <w:t xml:space="preserve"> </w:t>
      </w:r>
      <w:r w:rsidRPr="00024D4B">
        <w:rPr>
          <w:rFonts w:ascii="Arial" w:hAnsi="Arial" w:cs="Arial"/>
          <w:sz w:val="22"/>
          <w:szCs w:val="22"/>
        </w:rPr>
        <w:t xml:space="preserve">wybranych zakładów i sekcji eksploatcji, </w:t>
      </w:r>
    </w:p>
    <w:p w14:paraId="310D7997" w14:textId="77777777"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audyt dotyczący drogi kolejowej – eksploatacja rozjazdów kolejowych – 4 audyty na terenie wybranych IZ,</w:t>
      </w:r>
    </w:p>
    <w:p w14:paraId="6CFE656D" w14:textId="77777777"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audyt dotyczący prowadzenia ruchu kolejowego – praca nastawni w wybranych IZ - 4 audyty na terenie wybranych IZ,</w:t>
      </w:r>
    </w:p>
    <w:p w14:paraId="7686030D" w14:textId="77777777"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audyt dot. realizacji procesu utrzymania przekaźników stosowanych w urządzeniach srk - 4 audyty na terenie wybranych IZ,</w:t>
      </w:r>
    </w:p>
    <w:p w14:paraId="0E2FFEB0" w14:textId="77777777"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przygotowanie do zimy – 1 audyt na terenie wybranego IZ,</w:t>
      </w:r>
    </w:p>
    <w:p w14:paraId="624A6E3E" w14:textId="77777777" w:rsidR="00876DCD" w:rsidRPr="00024D4B" w:rsidRDefault="00876DCD" w:rsidP="00CA02FE">
      <w:pPr>
        <w:pStyle w:val="ListParagraph"/>
        <w:numPr>
          <w:ilvl w:val="2"/>
          <w:numId w:val="28"/>
        </w:numPr>
        <w:spacing w:after="120" w:line="276" w:lineRule="auto"/>
        <w:jc w:val="both"/>
        <w:rPr>
          <w:rFonts w:ascii="Arial" w:hAnsi="Arial" w:cs="Arial"/>
          <w:sz w:val="22"/>
          <w:szCs w:val="22"/>
        </w:rPr>
      </w:pPr>
      <w:r w:rsidRPr="00024D4B">
        <w:rPr>
          <w:rFonts w:ascii="Arial" w:hAnsi="Arial" w:cs="Arial"/>
          <w:sz w:val="22"/>
          <w:szCs w:val="22"/>
        </w:rPr>
        <w:t>ratownictwo techniczne – 2 audyty na terenie wybranych IZ.</w:t>
      </w:r>
    </w:p>
    <w:p w14:paraId="6EC500B4" w14:textId="3C700F4F" w:rsidR="00876DCD" w:rsidRDefault="00876DCD" w:rsidP="006247A9">
      <w:pPr>
        <w:spacing w:before="240" w:after="240" w:line="276" w:lineRule="auto"/>
        <w:ind w:left="708"/>
        <w:jc w:val="both"/>
        <w:rPr>
          <w:rFonts w:ascii="Arial" w:hAnsi="Arial" w:cs="Arial"/>
          <w:sz w:val="22"/>
          <w:szCs w:val="22"/>
        </w:rPr>
      </w:pPr>
      <w:r w:rsidRPr="00D77465">
        <w:rPr>
          <w:rFonts w:ascii="Arial" w:hAnsi="Arial" w:cs="Arial"/>
          <w:sz w:val="22"/>
          <w:szCs w:val="22"/>
        </w:rPr>
        <w:t xml:space="preserve">Audyty SMS </w:t>
      </w:r>
      <w:r w:rsidR="00D64399" w:rsidRPr="00D77465">
        <w:rPr>
          <w:rFonts w:ascii="Arial" w:hAnsi="Arial" w:cs="Arial"/>
          <w:sz w:val="22"/>
          <w:szCs w:val="22"/>
        </w:rPr>
        <w:t xml:space="preserve">przeprowadzone </w:t>
      </w:r>
      <w:r w:rsidRPr="00D77465">
        <w:rPr>
          <w:rFonts w:ascii="Arial" w:hAnsi="Arial" w:cs="Arial"/>
          <w:sz w:val="22"/>
          <w:szCs w:val="22"/>
        </w:rPr>
        <w:t xml:space="preserve">na terenie Zakładu Linii Kolejowych w </w:t>
      </w:r>
      <w:r w:rsidR="00024D4B" w:rsidRPr="00D77465">
        <w:rPr>
          <w:rFonts w:ascii="Arial" w:hAnsi="Arial" w:cs="Arial"/>
          <w:sz w:val="22"/>
          <w:szCs w:val="22"/>
        </w:rPr>
        <w:t>Białymstoku</w:t>
      </w:r>
      <w:r w:rsidR="006247A9">
        <w:rPr>
          <w:rFonts w:ascii="Arial" w:hAnsi="Arial" w:cs="Arial"/>
          <w:sz w:val="22"/>
          <w:szCs w:val="22"/>
        </w:rPr>
        <w:t xml:space="preserve"> w latach 2016 - 2017</w:t>
      </w:r>
      <w:r w:rsidRPr="00D77465">
        <w:rPr>
          <w:rFonts w:ascii="Arial" w:hAnsi="Arial" w:cs="Arial"/>
          <w:sz w:val="22"/>
          <w:szCs w:val="22"/>
        </w:rPr>
        <w:t>:</w:t>
      </w:r>
    </w:p>
    <w:p w14:paraId="5C12973E" w14:textId="1D89EA94" w:rsidR="009762AA" w:rsidRDefault="009762AA"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audyt kompleksowy przeprowadzony w dniach 22 – 26.02.2016 r.</w:t>
      </w:r>
    </w:p>
    <w:p w14:paraId="2454CBBC" w14:textId="4EF8F9F2" w:rsidR="009762AA" w:rsidRDefault="009762AA"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audyt w zakresie efektywności procesu kontroli realizowanego przez personel nadzoru nad bezpieczeństwem ruchu kolejowego przeprowadzony w dniach 24 – 27.01.2017 r.</w:t>
      </w:r>
    </w:p>
    <w:p w14:paraId="6D81AE4B" w14:textId="3F1FF926" w:rsidR="009762AA" w:rsidRDefault="009762AA"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audyt w zakresie utrzymania przekaźników w Sekcji Eksploatacji w Białymstoku przeprowadzony w dniu 15.04.2016 r.</w:t>
      </w:r>
    </w:p>
    <w:p w14:paraId="3FFB5018" w14:textId="18E0F286" w:rsidR="009762AA" w:rsidRDefault="009762AA"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 xml:space="preserve">audyt w zakresie utrzymania </w:t>
      </w:r>
      <w:r w:rsidR="006247A9">
        <w:rPr>
          <w:rFonts w:ascii="Arial" w:hAnsi="Arial" w:cs="Arial"/>
          <w:sz w:val="22"/>
          <w:szCs w:val="22"/>
        </w:rPr>
        <w:t>przekaźników w</w:t>
      </w:r>
      <w:r>
        <w:rPr>
          <w:rFonts w:ascii="Arial" w:hAnsi="Arial" w:cs="Arial"/>
          <w:sz w:val="22"/>
          <w:szCs w:val="22"/>
        </w:rPr>
        <w:t xml:space="preserve"> </w:t>
      </w:r>
      <w:r w:rsidR="006247A9">
        <w:rPr>
          <w:rFonts w:ascii="Arial" w:hAnsi="Arial" w:cs="Arial"/>
          <w:sz w:val="22"/>
          <w:szCs w:val="22"/>
        </w:rPr>
        <w:t xml:space="preserve">IZ Białystok i </w:t>
      </w:r>
      <w:r>
        <w:rPr>
          <w:rFonts w:ascii="Arial" w:hAnsi="Arial" w:cs="Arial"/>
          <w:sz w:val="22"/>
          <w:szCs w:val="22"/>
        </w:rPr>
        <w:t>w Sekcji Eksploatacji w</w:t>
      </w:r>
      <w:r w:rsidR="006247A9">
        <w:rPr>
          <w:rFonts w:ascii="Arial" w:hAnsi="Arial" w:cs="Arial"/>
          <w:sz w:val="22"/>
          <w:szCs w:val="22"/>
        </w:rPr>
        <w:t> </w:t>
      </w:r>
      <w:r>
        <w:rPr>
          <w:rFonts w:ascii="Arial" w:hAnsi="Arial" w:cs="Arial"/>
          <w:sz w:val="22"/>
          <w:szCs w:val="22"/>
        </w:rPr>
        <w:t>Białymstoku przeprowadzony w dniu 24.08.2017 r.</w:t>
      </w:r>
    </w:p>
    <w:p w14:paraId="48A5F255" w14:textId="65AF0574" w:rsidR="009762AA" w:rsidRDefault="006247A9"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audyt w zakresie prowadzenia ruchu kolejowego – praca nastawni - stacja  Jastrzębna, przeprowadzony w dniach 21 - 22.04.2016 r.</w:t>
      </w:r>
    </w:p>
    <w:p w14:paraId="06711CF1" w14:textId="5090FC36" w:rsidR="006247A9" w:rsidRDefault="006247A9" w:rsidP="00CA02FE">
      <w:pPr>
        <w:pStyle w:val="ListParagraph"/>
        <w:numPr>
          <w:ilvl w:val="2"/>
          <w:numId w:val="51"/>
        </w:numPr>
        <w:spacing w:after="120" w:line="276" w:lineRule="auto"/>
        <w:jc w:val="both"/>
        <w:rPr>
          <w:rFonts w:ascii="Arial" w:hAnsi="Arial" w:cs="Arial"/>
          <w:sz w:val="22"/>
          <w:szCs w:val="22"/>
        </w:rPr>
      </w:pPr>
      <w:r>
        <w:rPr>
          <w:rFonts w:ascii="Arial" w:hAnsi="Arial" w:cs="Arial"/>
          <w:sz w:val="22"/>
          <w:szCs w:val="22"/>
        </w:rPr>
        <w:t xml:space="preserve">audyt w zakresie ratownictwa technicznego przeprowadzony w dniach </w:t>
      </w:r>
      <w:r w:rsidR="007260E4">
        <w:rPr>
          <w:rFonts w:ascii="Arial" w:hAnsi="Arial" w:cs="Arial"/>
          <w:sz w:val="22"/>
          <w:szCs w:val="22"/>
        </w:rPr>
        <w:t>18 - 19</w:t>
      </w:r>
      <w:r>
        <w:rPr>
          <w:rFonts w:ascii="Arial" w:hAnsi="Arial" w:cs="Arial"/>
          <w:sz w:val="22"/>
          <w:szCs w:val="22"/>
        </w:rPr>
        <w:t>.</w:t>
      </w:r>
      <w:r w:rsidR="007260E4">
        <w:rPr>
          <w:rFonts w:ascii="Arial" w:hAnsi="Arial" w:cs="Arial"/>
          <w:sz w:val="22"/>
          <w:szCs w:val="22"/>
        </w:rPr>
        <w:t>10</w:t>
      </w:r>
      <w:r>
        <w:rPr>
          <w:rFonts w:ascii="Arial" w:hAnsi="Arial" w:cs="Arial"/>
          <w:sz w:val="22"/>
          <w:szCs w:val="22"/>
        </w:rPr>
        <w:t>.2017 r.</w:t>
      </w:r>
    </w:p>
    <w:p w14:paraId="5040FC4A" w14:textId="77777777" w:rsidR="009762AA" w:rsidRDefault="009762AA" w:rsidP="00CE5E3E">
      <w:pPr>
        <w:spacing w:before="240" w:after="240" w:line="276" w:lineRule="auto"/>
        <w:ind w:firstLine="708"/>
        <w:jc w:val="both"/>
        <w:rPr>
          <w:rFonts w:ascii="Arial" w:hAnsi="Arial" w:cs="Arial"/>
          <w:sz w:val="22"/>
          <w:szCs w:val="22"/>
        </w:rPr>
      </w:pPr>
    </w:p>
    <w:p w14:paraId="725848A8" w14:textId="55950BBF" w:rsidR="00876DCD" w:rsidRPr="00511817" w:rsidRDefault="00876DCD" w:rsidP="008374DC">
      <w:pPr>
        <w:pStyle w:val="Heading3"/>
      </w:pPr>
      <w:bookmarkStart w:id="96" w:name="_Toc521641225"/>
      <w:r w:rsidRPr="00511817">
        <w:t>III.1.4</w:t>
      </w:r>
      <w:r w:rsidR="008374DC">
        <w:t>.</w:t>
      </w:r>
      <w:r w:rsidR="008374DC">
        <w:tab/>
      </w:r>
      <w:r w:rsidR="00EC570E" w:rsidRPr="00511817">
        <w:t>Obowiązki dotyczące</w:t>
      </w:r>
      <w:r w:rsidRPr="00511817">
        <w:t xml:space="preserve"> współdziałania pomiędzy różnymi organizacjami</w:t>
      </w:r>
      <w:r w:rsidR="009E33D9" w:rsidRPr="00511817">
        <w:t xml:space="preserve"> </w:t>
      </w:r>
      <w:r w:rsidRPr="00511817">
        <w:t>uczestniczącymi w</w:t>
      </w:r>
      <w:r w:rsidR="007C654D" w:rsidRPr="00511817">
        <w:t xml:space="preserve"> poważnym</w:t>
      </w:r>
      <w:r w:rsidRPr="00511817">
        <w:t xml:space="preserve"> wypadku.</w:t>
      </w:r>
      <w:bookmarkEnd w:id="96"/>
    </w:p>
    <w:p w14:paraId="3FE8535C" w14:textId="77777777" w:rsidR="00876DCD" w:rsidRPr="00511817" w:rsidRDefault="00876DCD" w:rsidP="00876DCD">
      <w:pPr>
        <w:pStyle w:val="Teksttreci20"/>
        <w:shd w:val="clear" w:color="auto" w:fill="auto"/>
        <w:spacing w:line="276" w:lineRule="auto"/>
        <w:ind w:left="567" w:firstLine="0"/>
        <w:jc w:val="both"/>
        <w:rPr>
          <w:rFonts w:ascii="Arial" w:hAnsi="Arial" w:cs="Arial"/>
          <w:sz w:val="22"/>
          <w:szCs w:val="22"/>
        </w:rPr>
      </w:pPr>
      <w:r w:rsidRPr="00511817">
        <w:rPr>
          <w:rFonts w:ascii="Arial" w:hAnsi="Arial" w:cs="Arial"/>
          <w:sz w:val="22"/>
          <w:szCs w:val="22"/>
        </w:rPr>
        <w:t>Współdziałanie jednostek organizacyjnych PKP PLK S.A. i jednostek Policji, pogotowia ratunkowego, Straży Pożarnej oraz służb porządkowych nie budziło zastrzeżeń w całym toku czynności związanych zarówno z prowadzeniem akcji ratunkowej jak i usuwania skutków wypadku.</w:t>
      </w:r>
    </w:p>
    <w:p w14:paraId="09162D76" w14:textId="5CB70715" w:rsidR="00876DCD" w:rsidRPr="00511817" w:rsidRDefault="00876DCD" w:rsidP="00E964E6">
      <w:pPr>
        <w:pStyle w:val="Heading2"/>
      </w:pPr>
      <w:bookmarkStart w:id="97" w:name="_Toc521641226"/>
      <w:r w:rsidRPr="00511817">
        <w:lastRenderedPageBreak/>
        <w:t>III.2.</w:t>
      </w:r>
      <w:r w:rsidR="008374DC">
        <w:tab/>
      </w:r>
      <w:r w:rsidRPr="00511817">
        <w:t>Zasady i uregulowania dotyczące poważnego wypadku.</w:t>
      </w:r>
      <w:bookmarkEnd w:id="97"/>
    </w:p>
    <w:p w14:paraId="0DB0A0DE" w14:textId="3CFF259E" w:rsidR="00876DCD" w:rsidRPr="00511817" w:rsidRDefault="00876DCD" w:rsidP="008374DC">
      <w:pPr>
        <w:pStyle w:val="Heading3"/>
      </w:pPr>
      <w:bookmarkStart w:id="98" w:name="_Toc521641227"/>
      <w:r w:rsidRPr="00511817">
        <w:t>III.2.1.</w:t>
      </w:r>
      <w:r w:rsidR="008374DC">
        <w:tab/>
      </w:r>
      <w:r w:rsidRPr="00511817">
        <w:t xml:space="preserve">Przepisy i regulacje </w:t>
      </w:r>
      <w:r w:rsidR="00F242B4" w:rsidRPr="00511817">
        <w:t>wspólnotowe oraz krajowe</w:t>
      </w:r>
      <w:bookmarkEnd w:id="98"/>
    </w:p>
    <w:p w14:paraId="4C1813A1" w14:textId="77777777" w:rsidR="00876DCD" w:rsidRPr="00511817" w:rsidRDefault="00876DCD" w:rsidP="00876DCD">
      <w:pPr>
        <w:ind w:left="1560"/>
        <w:jc w:val="both"/>
        <w:rPr>
          <w:rFonts w:ascii="Arial" w:eastAsia="Times New Roman" w:hAnsi="Arial" w:cs="Arial"/>
          <w:b/>
          <w:sz w:val="22"/>
          <w:szCs w:val="24"/>
          <w:u w:val="single"/>
          <w:lang w:eastAsia="pl-PL"/>
        </w:rPr>
      </w:pPr>
      <w:r w:rsidRPr="00511817">
        <w:rPr>
          <w:rFonts w:ascii="Arial" w:eastAsia="Times New Roman" w:hAnsi="Arial" w:cs="Arial"/>
          <w:b/>
          <w:sz w:val="22"/>
          <w:szCs w:val="24"/>
          <w:lang w:eastAsia="pl-PL"/>
        </w:rPr>
        <w:t>Przepisy Unii Europejskiej:</w:t>
      </w:r>
    </w:p>
    <w:p w14:paraId="52B5DD0E" w14:textId="77777777" w:rsidR="00876DCD" w:rsidRPr="00511817" w:rsidRDefault="00876DCD" w:rsidP="006B0F11">
      <w:pPr>
        <w:spacing w:after="0" w:line="276" w:lineRule="auto"/>
        <w:ind w:left="1560"/>
        <w:jc w:val="both"/>
        <w:rPr>
          <w:rFonts w:ascii="Arial" w:eastAsia="Times New Roman" w:hAnsi="Arial" w:cs="Arial"/>
          <w:sz w:val="22"/>
          <w:szCs w:val="24"/>
          <w:lang w:eastAsia="pl-PL"/>
        </w:rPr>
      </w:pPr>
      <w:r w:rsidRPr="00511817">
        <w:rPr>
          <w:rFonts w:ascii="Arial" w:eastAsia="Times New Roman" w:hAnsi="Arial" w:cs="Arial"/>
          <w:sz w:val="22"/>
          <w:szCs w:val="24"/>
          <w:lang w:eastAsia="pl-PL"/>
        </w:rPr>
        <w:t>Dyrektywa 2016/798/WE Parlamentu Europejskiego i Rady z dnia 11 maja 2016 r. w sprawie bezpieczeńst</w:t>
      </w:r>
      <w:r w:rsidR="00B6534C" w:rsidRPr="00511817">
        <w:rPr>
          <w:rFonts w:ascii="Arial" w:eastAsia="Times New Roman" w:hAnsi="Arial" w:cs="Arial"/>
          <w:sz w:val="22"/>
          <w:szCs w:val="24"/>
          <w:lang w:eastAsia="pl-PL"/>
        </w:rPr>
        <w:t>wa kolei (wesja przekształcona).</w:t>
      </w:r>
    </w:p>
    <w:p w14:paraId="25EE4C90" w14:textId="77777777" w:rsidR="00876DCD" w:rsidRPr="00511817" w:rsidRDefault="00876DCD" w:rsidP="006B0F11">
      <w:pPr>
        <w:spacing w:before="240"/>
        <w:ind w:left="1560"/>
        <w:jc w:val="both"/>
        <w:rPr>
          <w:rFonts w:ascii="Arial" w:eastAsia="Times New Roman" w:hAnsi="Arial" w:cs="Arial"/>
          <w:b/>
          <w:sz w:val="22"/>
          <w:szCs w:val="24"/>
          <w:lang w:eastAsia="pl-PL"/>
        </w:rPr>
      </w:pPr>
      <w:r w:rsidRPr="00511817">
        <w:rPr>
          <w:rFonts w:ascii="Arial" w:eastAsia="Times New Roman" w:hAnsi="Arial" w:cs="Arial"/>
          <w:b/>
          <w:sz w:val="22"/>
          <w:szCs w:val="24"/>
          <w:lang w:eastAsia="pl-PL"/>
        </w:rPr>
        <w:t>Przepisy krajowe:</w:t>
      </w:r>
    </w:p>
    <w:p w14:paraId="41FBE80F"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4"/>
          <w:lang w:eastAsia="pl-PL"/>
        </w:rPr>
      </w:pPr>
      <w:r w:rsidRPr="00511817">
        <w:rPr>
          <w:rFonts w:ascii="Arial" w:eastAsia="Times New Roman" w:hAnsi="Arial" w:cs="Arial"/>
          <w:sz w:val="22"/>
          <w:szCs w:val="24"/>
          <w:lang w:eastAsia="pl-PL"/>
        </w:rPr>
        <w:t xml:space="preserve">Ustawa z dnia 28 marca 2003 r. o transporcie kolejowym  (Dz. U. z </w:t>
      </w:r>
      <w:r w:rsidR="00FA0EFB" w:rsidRPr="00511817">
        <w:rPr>
          <w:rFonts w:ascii="Arial" w:eastAsia="Times New Roman" w:hAnsi="Arial" w:cs="Arial"/>
          <w:sz w:val="22"/>
          <w:szCs w:val="24"/>
          <w:lang w:eastAsia="pl-PL"/>
        </w:rPr>
        <w:t>2017</w:t>
      </w:r>
      <w:r w:rsidR="004104DE" w:rsidRPr="00511817">
        <w:rPr>
          <w:rFonts w:ascii="Arial" w:eastAsia="Times New Roman" w:hAnsi="Arial" w:cs="Arial"/>
          <w:sz w:val="22"/>
          <w:szCs w:val="24"/>
          <w:lang w:eastAsia="pl-PL"/>
        </w:rPr>
        <w:t xml:space="preserve"> r. poz. </w:t>
      </w:r>
      <w:r w:rsidR="00FA0EFB" w:rsidRPr="00511817">
        <w:rPr>
          <w:rFonts w:ascii="Arial" w:eastAsia="Times New Roman" w:hAnsi="Arial" w:cs="Arial"/>
          <w:sz w:val="22"/>
          <w:szCs w:val="24"/>
          <w:lang w:eastAsia="pl-PL"/>
        </w:rPr>
        <w:t>2117</w:t>
      </w:r>
      <w:r w:rsidR="004104DE" w:rsidRPr="00511817">
        <w:rPr>
          <w:rFonts w:ascii="Arial" w:eastAsia="Times New Roman" w:hAnsi="Arial" w:cs="Arial"/>
          <w:sz w:val="22"/>
          <w:szCs w:val="24"/>
          <w:lang w:eastAsia="pl-PL"/>
        </w:rPr>
        <w:t>, z późn. zm.),</w:t>
      </w:r>
    </w:p>
    <w:p w14:paraId="780266AE"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4"/>
          <w:lang w:eastAsia="pl-PL"/>
        </w:rPr>
      </w:pPr>
      <w:r w:rsidRPr="00511817">
        <w:rPr>
          <w:rFonts w:ascii="Arial" w:eastAsia="Times New Roman" w:hAnsi="Arial" w:cs="Arial"/>
          <w:sz w:val="22"/>
          <w:szCs w:val="24"/>
          <w:lang w:eastAsia="pl-PL"/>
        </w:rPr>
        <w:t>Ustawa z dnia 7 lipca 1994 r. Prawo budow</w:t>
      </w:r>
      <w:r w:rsidR="001C6A23" w:rsidRPr="00511817">
        <w:rPr>
          <w:rFonts w:ascii="Arial" w:eastAsia="Times New Roman" w:hAnsi="Arial" w:cs="Arial"/>
          <w:sz w:val="22"/>
          <w:szCs w:val="24"/>
          <w:lang w:eastAsia="pl-PL"/>
        </w:rPr>
        <w:t xml:space="preserve">lane z późn. zmianami (Dz.U. </w:t>
      </w:r>
      <w:r w:rsidR="001C6A23" w:rsidRPr="00511817">
        <w:rPr>
          <w:rFonts w:ascii="Arial" w:eastAsia="Times New Roman" w:hAnsi="Arial" w:cs="Arial"/>
          <w:sz w:val="22"/>
          <w:szCs w:val="24"/>
          <w:lang w:eastAsia="pl-PL"/>
        </w:rPr>
        <w:br/>
        <w:t xml:space="preserve">z </w:t>
      </w:r>
      <w:r w:rsidRPr="00511817">
        <w:rPr>
          <w:rFonts w:ascii="Arial" w:eastAsia="Times New Roman" w:hAnsi="Arial" w:cs="Arial"/>
          <w:sz w:val="22"/>
          <w:szCs w:val="24"/>
          <w:lang w:eastAsia="pl-PL"/>
        </w:rPr>
        <w:t xml:space="preserve">2016 poz. 290 z późn zm.), </w:t>
      </w:r>
    </w:p>
    <w:p w14:paraId="0F2A1C3F"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4"/>
          <w:lang w:eastAsia="pl-PL"/>
        </w:rPr>
      </w:pPr>
      <w:r w:rsidRPr="00511817">
        <w:rPr>
          <w:rFonts w:ascii="Arial" w:eastAsia="Times New Roman" w:hAnsi="Arial" w:cs="Arial"/>
          <w:sz w:val="22"/>
          <w:szCs w:val="22"/>
          <w:lang w:eastAsia="pl-PL"/>
        </w:rPr>
        <w:t>Rozporządzenie Ministra Infrastruktury i Rozwoju z dn. 20 października 2015 r. w sprawie pracowników warunków technicznych, jakim powinny odpowiadać skrzyżowania linii kolejowych oraz bocznic kolejowych z drogami i ich usytuo-wa</w:t>
      </w:r>
      <w:r w:rsidRPr="00511817">
        <w:rPr>
          <w:rFonts w:ascii="Arial" w:eastAsia="Times New Roman" w:hAnsi="Arial" w:cs="Arial"/>
          <w:sz w:val="22"/>
          <w:szCs w:val="24"/>
          <w:lang w:eastAsia="pl-PL"/>
        </w:rPr>
        <w:t>nie (Dz. U. z 2015 r. poz. 1744),</w:t>
      </w:r>
    </w:p>
    <w:p w14:paraId="5D8A5A40"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i Rozwoju z dnia 30 grudnia 2014 r. w sprawie pracowników zatrudnionych na stanowiskach bezpośrednio związa-nych z prowadzeniem i bezpiecz</w:t>
      </w:r>
      <w:r w:rsidR="001C6A23" w:rsidRPr="00511817">
        <w:rPr>
          <w:rFonts w:ascii="Arial" w:eastAsia="Times New Roman" w:hAnsi="Arial" w:cs="Arial"/>
          <w:sz w:val="22"/>
          <w:szCs w:val="22"/>
          <w:lang w:eastAsia="pl-PL"/>
        </w:rPr>
        <w:t xml:space="preserve">eństwem ruchu kolejowego oraz z </w:t>
      </w:r>
      <w:r w:rsidRPr="00511817">
        <w:rPr>
          <w:rFonts w:ascii="Arial" w:eastAsia="Times New Roman" w:hAnsi="Arial" w:cs="Arial"/>
          <w:sz w:val="22"/>
          <w:szCs w:val="22"/>
          <w:lang w:eastAsia="pl-PL"/>
        </w:rPr>
        <w:t>prowadze-niem określonych rodzajów pojazdów kolejowych (Dz. U. z 2015 r, poz. 46),</w:t>
      </w:r>
    </w:p>
    <w:p w14:paraId="1FB54063"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 xml:space="preserve">Ustawa z dnia 20 czerwca </w:t>
      </w:r>
      <w:r w:rsidR="004104DE" w:rsidRPr="00511817">
        <w:rPr>
          <w:rFonts w:ascii="Arial" w:eastAsia="Times New Roman" w:hAnsi="Arial" w:cs="Arial"/>
          <w:sz w:val="22"/>
          <w:szCs w:val="22"/>
          <w:lang w:eastAsia="pl-PL"/>
        </w:rPr>
        <w:t>1997 r. Prawo o ruchu drogowym</w:t>
      </w:r>
      <w:r w:rsidRPr="00511817">
        <w:rPr>
          <w:rFonts w:ascii="Arial" w:eastAsia="Times New Roman" w:hAnsi="Arial" w:cs="Arial"/>
          <w:sz w:val="22"/>
          <w:szCs w:val="22"/>
          <w:lang w:eastAsia="pl-PL"/>
        </w:rPr>
        <w:t xml:space="preserve"> </w:t>
      </w:r>
      <w:r w:rsidR="003B7DC8" w:rsidRPr="00511817">
        <w:rPr>
          <w:rFonts w:ascii="Arial" w:eastAsia="Times New Roman" w:hAnsi="Arial" w:cs="Arial"/>
          <w:sz w:val="22"/>
          <w:szCs w:val="22"/>
          <w:lang w:eastAsia="pl-PL"/>
        </w:rPr>
        <w:t>(</w:t>
      </w:r>
      <w:r w:rsidR="00CC3747" w:rsidRPr="00511817">
        <w:rPr>
          <w:rFonts w:ascii="Arial" w:hAnsi="Arial" w:cs="Arial"/>
          <w:sz w:val="22"/>
          <w:szCs w:val="22"/>
        </w:rPr>
        <w:t>Dz.</w:t>
      </w:r>
      <w:r w:rsidR="003B7DC8" w:rsidRPr="00511817">
        <w:rPr>
          <w:rFonts w:ascii="Arial" w:hAnsi="Arial" w:cs="Arial"/>
          <w:sz w:val="22"/>
          <w:szCs w:val="22"/>
        </w:rPr>
        <w:t>U.2017r. poz 128 z późn. zm.)</w:t>
      </w:r>
      <w:r w:rsidRPr="00511817">
        <w:rPr>
          <w:rFonts w:ascii="Arial" w:eastAsia="Times New Roman" w:hAnsi="Arial" w:cs="Arial"/>
          <w:sz w:val="22"/>
          <w:szCs w:val="22"/>
          <w:lang w:eastAsia="pl-PL"/>
        </w:rPr>
        <w:t xml:space="preserve">, </w:t>
      </w:r>
    </w:p>
    <w:p w14:paraId="0773E877"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Ustawa z dnia 21 marca 1985 r. o drogach publicznych (</w:t>
      </w:r>
      <w:hyperlink r:id="rId33" w:history="1">
        <w:r w:rsidRPr="00511817">
          <w:rPr>
            <w:rFonts w:eastAsia="Times New Roman"/>
            <w:sz w:val="22"/>
            <w:szCs w:val="22"/>
            <w:lang w:eastAsia="pl-PL"/>
          </w:rPr>
          <w:t>Dz. U. z 2015 r. poz. 460</w:t>
        </w:r>
      </w:hyperlink>
      <w:r w:rsidRPr="00511817">
        <w:rPr>
          <w:rFonts w:eastAsia="Times New Roman"/>
          <w:sz w:val="22"/>
          <w:szCs w:val="22"/>
          <w:lang w:eastAsia="pl-PL"/>
        </w:rPr>
        <w:t>, z poźn. zm.</w:t>
      </w:r>
      <w:r w:rsidRPr="00511817">
        <w:rPr>
          <w:rFonts w:ascii="Arial" w:eastAsia="Times New Roman" w:hAnsi="Arial" w:cs="Arial"/>
          <w:sz w:val="22"/>
          <w:szCs w:val="22"/>
          <w:lang w:eastAsia="pl-PL"/>
        </w:rPr>
        <w:t>),</w:t>
      </w:r>
    </w:p>
    <w:p w14:paraId="04A9D030"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i Rozwoju z dnia 21 lipca 2015 r. w sprawie wspólnych wskaźników bezpieczeństwa (CSI) (</w:t>
      </w:r>
      <w:hyperlink r:id="rId34" w:history="1">
        <w:r w:rsidRPr="00511817">
          <w:rPr>
            <w:rFonts w:eastAsia="Times New Roman"/>
            <w:sz w:val="22"/>
            <w:szCs w:val="22"/>
            <w:lang w:eastAsia="pl-PL"/>
          </w:rPr>
          <w:t>Dz. U. z 2015 r. poz. 1061</w:t>
        </w:r>
      </w:hyperlink>
      <w:r w:rsidRPr="00511817">
        <w:rPr>
          <w:rFonts w:ascii="Arial" w:eastAsia="Times New Roman" w:hAnsi="Arial" w:cs="Arial"/>
          <w:sz w:val="22"/>
          <w:szCs w:val="22"/>
          <w:lang w:eastAsia="pl-PL"/>
        </w:rPr>
        <w:t>),</w:t>
      </w:r>
    </w:p>
    <w:p w14:paraId="01A46256"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z dnia 18 lipca 2008 r. w sprawie ogól-nych warunków prowadzenia ruchu kolejowego i sygnalizacji (</w:t>
      </w:r>
      <w:hyperlink r:id="rId35" w:history="1">
        <w:r w:rsidR="004104DE" w:rsidRPr="00511817">
          <w:rPr>
            <w:rFonts w:eastAsia="Times New Roman"/>
            <w:sz w:val="22"/>
            <w:szCs w:val="22"/>
            <w:lang w:eastAsia="pl-PL"/>
          </w:rPr>
          <w:t xml:space="preserve">Dz. U. z </w:t>
        </w:r>
        <w:r w:rsidRPr="00511817">
          <w:rPr>
            <w:rFonts w:eastAsia="Times New Roman"/>
            <w:sz w:val="22"/>
            <w:szCs w:val="22"/>
            <w:lang w:eastAsia="pl-PL"/>
          </w:rPr>
          <w:t>2015 r. poz. 360</w:t>
        </w:r>
      </w:hyperlink>
      <w:r w:rsidRPr="00511817">
        <w:rPr>
          <w:rFonts w:eastAsia="Times New Roman"/>
          <w:sz w:val="22"/>
          <w:szCs w:val="22"/>
          <w:lang w:eastAsia="pl-PL"/>
        </w:rPr>
        <w:t>, z późn. zm.</w:t>
      </w:r>
      <w:r w:rsidRPr="00511817">
        <w:rPr>
          <w:rFonts w:ascii="Arial" w:eastAsia="Times New Roman" w:hAnsi="Arial" w:cs="Arial"/>
          <w:sz w:val="22"/>
          <w:szCs w:val="22"/>
          <w:lang w:eastAsia="pl-PL"/>
        </w:rPr>
        <w:t>),</w:t>
      </w:r>
    </w:p>
    <w:p w14:paraId="1A5D26C1"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i Rozwoju z dnia 13 maja 2014 r. w sprawie dopuszczania do eksploatacji określonych rodzajów budowli, urządzeń i pojazdów kolejowych  (Dz. U. z 2014</w:t>
      </w:r>
      <w:r w:rsidR="00F54015" w:rsidRPr="00511817">
        <w:rPr>
          <w:rFonts w:ascii="Arial" w:eastAsia="Times New Roman" w:hAnsi="Arial" w:cs="Arial"/>
          <w:sz w:val="22"/>
          <w:szCs w:val="22"/>
          <w:lang w:eastAsia="pl-PL"/>
        </w:rPr>
        <w:t xml:space="preserve"> r.</w:t>
      </w:r>
      <w:r w:rsidRPr="00511817">
        <w:rPr>
          <w:rFonts w:ascii="Arial" w:eastAsia="Times New Roman" w:hAnsi="Arial" w:cs="Arial"/>
          <w:sz w:val="22"/>
          <w:szCs w:val="22"/>
          <w:lang w:eastAsia="pl-PL"/>
        </w:rPr>
        <w:t xml:space="preserve"> poz. 720),</w:t>
      </w:r>
    </w:p>
    <w:p w14:paraId="02A485B9"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i Rozwoju z dnia 05 czerwca 2014 r. w sprawie warunków dostępu i korzystania z infrastruktury kolejowej (Dz. U. z 2014 r. poz. 788</w:t>
      </w:r>
      <w:r w:rsidRPr="00511817">
        <w:rPr>
          <w:rFonts w:eastAsia="Times New Roman"/>
          <w:sz w:val="22"/>
          <w:szCs w:val="22"/>
          <w:lang w:eastAsia="pl-PL"/>
        </w:rPr>
        <w:t>, z późn. zm.</w:t>
      </w:r>
      <w:r w:rsidRPr="00511817">
        <w:rPr>
          <w:rFonts w:ascii="Arial" w:eastAsia="Times New Roman" w:hAnsi="Arial" w:cs="Arial"/>
          <w:sz w:val="22"/>
          <w:szCs w:val="22"/>
          <w:lang w:eastAsia="pl-PL"/>
        </w:rPr>
        <w:t xml:space="preserve">), </w:t>
      </w:r>
    </w:p>
    <w:p w14:paraId="7CAAAD62"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Transportu z dnia 19 marca 2</w:t>
      </w:r>
      <w:r w:rsidR="00680316" w:rsidRPr="00511817">
        <w:rPr>
          <w:rFonts w:ascii="Arial" w:eastAsia="Times New Roman" w:hAnsi="Arial" w:cs="Arial"/>
          <w:sz w:val="22"/>
          <w:szCs w:val="22"/>
          <w:lang w:eastAsia="pl-PL"/>
        </w:rPr>
        <w:t>7</w:t>
      </w:r>
      <w:r w:rsidRPr="00511817">
        <w:rPr>
          <w:rFonts w:ascii="Arial" w:eastAsia="Times New Roman" w:hAnsi="Arial" w:cs="Arial"/>
          <w:sz w:val="22"/>
          <w:szCs w:val="22"/>
          <w:lang w:eastAsia="pl-PL"/>
        </w:rPr>
        <w:t xml:space="preserve"> r. w sprawie systemu zarządzania bezpieczeństwem w transporcie kolejowym (t.j. Dz. U. </w:t>
      </w:r>
      <w:r w:rsidR="00190850" w:rsidRPr="00511817">
        <w:rPr>
          <w:rFonts w:ascii="Arial" w:eastAsia="Times New Roman" w:hAnsi="Arial" w:cs="Arial"/>
          <w:sz w:val="22"/>
          <w:szCs w:val="22"/>
          <w:lang w:eastAsia="pl-PL"/>
        </w:rPr>
        <w:br/>
      </w:r>
      <w:r w:rsidRPr="00511817">
        <w:rPr>
          <w:rFonts w:ascii="Arial" w:eastAsia="Times New Roman" w:hAnsi="Arial" w:cs="Arial"/>
          <w:sz w:val="22"/>
          <w:szCs w:val="22"/>
          <w:lang w:eastAsia="pl-PL"/>
        </w:rPr>
        <w:t>z 2016 r. poz. 328),</w:t>
      </w:r>
    </w:p>
    <w:p w14:paraId="3ACA8061"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 xml:space="preserve">Rozporządzenie Ministra Infrastruktury i Rozwoju z dnia 25 września 2015 r. w sprawie warunków oraz trybu wydawania, przedłużania, zmiany i cofania autoryzacji bezpieczeństwa, certyfikatów bezpieczeństwa i świadectw bezpieczeństwa (Dz. U. z 2015 r. poz. 1548), </w:t>
      </w:r>
    </w:p>
    <w:p w14:paraId="05ABCE1A"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i Budownictwa z dnia 16 marca 2016 r. w sprawie poważnych wypadków, wypadków i incydentów w transporcie kolejowym (Dz. U. z 2016 r. poz. 369),</w:t>
      </w:r>
    </w:p>
    <w:p w14:paraId="2B0E6C26"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lastRenderedPageBreak/>
        <w:t>Rozporządzenie Ministra Transportu z dnia 19 lutego 2</w:t>
      </w:r>
      <w:r w:rsidR="00680316" w:rsidRPr="00511817">
        <w:rPr>
          <w:rFonts w:ascii="Arial" w:eastAsia="Times New Roman" w:hAnsi="Arial" w:cs="Arial"/>
          <w:sz w:val="22"/>
          <w:szCs w:val="22"/>
          <w:lang w:eastAsia="pl-PL"/>
        </w:rPr>
        <w:t>7</w:t>
      </w:r>
      <w:r w:rsidRPr="00511817">
        <w:rPr>
          <w:rFonts w:ascii="Arial" w:eastAsia="Times New Roman" w:hAnsi="Arial" w:cs="Arial"/>
          <w:sz w:val="22"/>
          <w:szCs w:val="22"/>
          <w:lang w:eastAsia="pl-PL"/>
        </w:rPr>
        <w:t xml:space="preserve"> r w sprawie zawartości raportu z postępowania w sprawie poważnego wypadku lub incydentu kolejowego  (Dz. U. z 2</w:t>
      </w:r>
      <w:r w:rsidR="00680316" w:rsidRPr="00511817">
        <w:rPr>
          <w:rFonts w:ascii="Arial" w:eastAsia="Times New Roman" w:hAnsi="Arial" w:cs="Arial"/>
          <w:sz w:val="22"/>
          <w:szCs w:val="22"/>
          <w:lang w:eastAsia="pl-PL"/>
        </w:rPr>
        <w:t>7</w:t>
      </w:r>
      <w:r w:rsidRPr="00511817">
        <w:rPr>
          <w:rFonts w:ascii="Arial" w:eastAsia="Times New Roman" w:hAnsi="Arial" w:cs="Arial"/>
          <w:sz w:val="22"/>
          <w:szCs w:val="22"/>
          <w:lang w:eastAsia="pl-PL"/>
        </w:rPr>
        <w:t xml:space="preserve"> r. poz. 268, z późn. zm.),</w:t>
      </w:r>
    </w:p>
    <w:p w14:paraId="6357CA30"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Transportu z dnia 5 grudnia 2006 r. w sprawie sposobu uzyskania certyfikatu bezpieczeństwa (</w:t>
      </w:r>
      <w:hyperlink r:id="rId36" w:history="1">
        <w:r w:rsidRPr="00511817">
          <w:rPr>
            <w:rFonts w:eastAsia="Times New Roman"/>
            <w:sz w:val="22"/>
            <w:szCs w:val="22"/>
            <w:lang w:eastAsia="pl-PL"/>
          </w:rPr>
          <w:t>Dz. U. z 2006 r. poz. 1682</w:t>
        </w:r>
      </w:hyperlink>
      <w:r w:rsidRPr="00511817">
        <w:rPr>
          <w:rFonts w:eastAsia="Times New Roman"/>
          <w:sz w:val="22"/>
          <w:szCs w:val="22"/>
          <w:lang w:eastAsia="pl-PL"/>
        </w:rPr>
        <w:t>, z poźn. zm.</w:t>
      </w:r>
      <w:r w:rsidRPr="00511817">
        <w:rPr>
          <w:rFonts w:ascii="Arial" w:eastAsia="Times New Roman" w:hAnsi="Arial" w:cs="Arial"/>
          <w:sz w:val="22"/>
          <w:szCs w:val="22"/>
          <w:lang w:eastAsia="pl-PL"/>
        </w:rPr>
        <w:t>)</w:t>
      </w:r>
    </w:p>
    <w:p w14:paraId="39F49238"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Ministra Infrastruktury z dnia 3 lipca 2003 r. w sprawie szczegółowych warunków technicznych dla znaków i sygnałów drogowych oraz urządzeń bezpieczeństwa ruchu drogowego i warun</w:t>
      </w:r>
      <w:r w:rsidR="007C654D" w:rsidRPr="00511817">
        <w:rPr>
          <w:rFonts w:ascii="Arial" w:eastAsia="Times New Roman" w:hAnsi="Arial" w:cs="Arial"/>
          <w:sz w:val="22"/>
          <w:szCs w:val="22"/>
          <w:lang w:eastAsia="pl-PL"/>
        </w:rPr>
        <w:t>ków ich umieszczania na drogach</w:t>
      </w:r>
      <w:r w:rsidRPr="00511817">
        <w:rPr>
          <w:rFonts w:ascii="Arial" w:eastAsia="Times New Roman" w:hAnsi="Arial" w:cs="Arial"/>
          <w:sz w:val="22"/>
          <w:szCs w:val="22"/>
          <w:lang w:eastAsia="pl-PL"/>
        </w:rPr>
        <w:t xml:space="preserve"> (</w:t>
      </w:r>
      <w:hyperlink r:id="rId37" w:history="1">
        <w:r w:rsidRPr="00511817">
          <w:rPr>
            <w:rFonts w:eastAsia="Times New Roman"/>
            <w:sz w:val="22"/>
            <w:szCs w:val="22"/>
            <w:lang w:eastAsia="pl-PL"/>
          </w:rPr>
          <w:t>Dz. U. z 2003 r. poz. 2181</w:t>
        </w:r>
      </w:hyperlink>
      <w:r w:rsidRPr="00511817">
        <w:rPr>
          <w:rFonts w:eastAsia="Times New Roman"/>
          <w:sz w:val="22"/>
          <w:szCs w:val="22"/>
          <w:lang w:eastAsia="pl-PL"/>
        </w:rPr>
        <w:t>, z późn. zm.</w:t>
      </w:r>
      <w:r w:rsidRPr="00511817">
        <w:rPr>
          <w:rFonts w:ascii="Arial" w:eastAsia="Times New Roman" w:hAnsi="Arial" w:cs="Arial"/>
          <w:sz w:val="22"/>
          <w:szCs w:val="22"/>
          <w:lang w:eastAsia="pl-PL"/>
        </w:rPr>
        <w:t>),</w:t>
      </w:r>
    </w:p>
    <w:p w14:paraId="769A2EB4"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Rozporządzenie Ministrów Infrastruktury oraz Spraw Wewnętrznych i Administracji z dnia 31 lipca 2002 r. w sprawie znaków i sygnałów drogowych (</w:t>
      </w:r>
      <w:hyperlink r:id="rId38" w:history="1">
        <w:r w:rsidRPr="00511817">
          <w:rPr>
            <w:rFonts w:eastAsia="Times New Roman"/>
            <w:sz w:val="22"/>
            <w:szCs w:val="22"/>
            <w:lang w:eastAsia="pl-PL"/>
          </w:rPr>
          <w:t>Dz. U. z 2002 r. poz. 1393</w:t>
        </w:r>
      </w:hyperlink>
      <w:r w:rsidRPr="00511817">
        <w:rPr>
          <w:rFonts w:eastAsia="Times New Roman"/>
          <w:sz w:val="22"/>
          <w:szCs w:val="22"/>
          <w:lang w:eastAsia="pl-PL"/>
        </w:rPr>
        <w:t>, z późn. zm.</w:t>
      </w:r>
      <w:r w:rsidRPr="00511817">
        <w:rPr>
          <w:rFonts w:ascii="Arial" w:eastAsia="Times New Roman" w:hAnsi="Arial" w:cs="Arial"/>
          <w:sz w:val="22"/>
          <w:szCs w:val="22"/>
          <w:lang w:eastAsia="pl-PL"/>
        </w:rPr>
        <w:t>),</w:t>
      </w:r>
    </w:p>
    <w:p w14:paraId="13FEB0B8" w14:textId="77777777"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Zarządzenie nr 59 Ministra Infrastruktury z dnia 11 grudnia 2008 r. w sprawie Regulaminu działania Państwowej Komisji Badania Wypadków Kolejowych (Dz. Urz. Ministra Infrastruktury poz. 75).</w:t>
      </w:r>
    </w:p>
    <w:p w14:paraId="2CCE4A1A" w14:textId="2D8125EA" w:rsidR="00876DCD" w:rsidRPr="00511817" w:rsidRDefault="00876DCD" w:rsidP="00CA02FE">
      <w:pPr>
        <w:pStyle w:val="ListParagraph"/>
        <w:numPr>
          <w:ilvl w:val="6"/>
          <w:numId w:val="31"/>
        </w:numPr>
        <w:spacing w:after="360" w:line="276" w:lineRule="auto"/>
        <w:ind w:left="1985" w:hanging="425"/>
        <w:jc w:val="both"/>
        <w:rPr>
          <w:rFonts w:ascii="Arial" w:eastAsia="Times New Roman" w:hAnsi="Arial" w:cs="Arial"/>
          <w:sz w:val="22"/>
          <w:szCs w:val="22"/>
          <w:lang w:eastAsia="pl-PL"/>
        </w:rPr>
      </w:pPr>
      <w:r w:rsidRPr="00511817">
        <w:rPr>
          <w:rFonts w:ascii="Arial" w:eastAsia="Times New Roman" w:hAnsi="Arial" w:cs="Arial"/>
          <w:sz w:val="22"/>
          <w:szCs w:val="22"/>
          <w:lang w:eastAsia="pl-PL"/>
        </w:rPr>
        <w:t>Ustawa z dnia 05 stycznia 2011 r. o kierujących pojazdami (Dz. U. z</w:t>
      </w:r>
      <w:r w:rsidR="00F22834">
        <w:rPr>
          <w:rFonts w:ascii="Arial" w:eastAsia="Times New Roman" w:hAnsi="Arial" w:cs="Arial"/>
          <w:sz w:val="22"/>
          <w:szCs w:val="22"/>
          <w:lang w:eastAsia="pl-PL"/>
        </w:rPr>
        <w:t xml:space="preserve"> 2015 r. poz. 155, z późn. zm.).</w:t>
      </w:r>
    </w:p>
    <w:p w14:paraId="1BA2F065" w14:textId="77777777" w:rsidR="005F5476" w:rsidRPr="00511817" w:rsidRDefault="005F5476" w:rsidP="005F5476">
      <w:pPr>
        <w:spacing w:before="360" w:after="120" w:line="360" w:lineRule="auto"/>
        <w:ind w:left="1701" w:hanging="709"/>
        <w:rPr>
          <w:rFonts w:ascii="Arial" w:hAnsi="Arial" w:cs="Arial"/>
          <w:sz w:val="22"/>
          <w:szCs w:val="24"/>
        </w:rPr>
      </w:pPr>
      <w:r w:rsidRPr="00511817">
        <w:rPr>
          <w:rFonts w:ascii="Arial" w:hAnsi="Arial" w:cs="Arial"/>
          <w:sz w:val="22"/>
          <w:szCs w:val="24"/>
        </w:rPr>
        <w:t>Regulacje prawne obowiązujące kierowców pojazdów drogowych.</w:t>
      </w:r>
    </w:p>
    <w:p w14:paraId="54ED10BB" w14:textId="33F5492C" w:rsidR="005F5476" w:rsidRPr="00511817" w:rsidRDefault="005F5476" w:rsidP="00CA02FE">
      <w:pPr>
        <w:pStyle w:val="celp"/>
        <w:numPr>
          <w:ilvl w:val="0"/>
          <w:numId w:val="10"/>
        </w:numPr>
        <w:spacing w:after="120" w:line="276" w:lineRule="auto"/>
        <w:ind w:left="2127" w:right="17" w:hanging="357"/>
        <w:rPr>
          <w:rFonts w:ascii="Arial" w:hAnsi="Arial" w:cs="Arial"/>
          <w:sz w:val="22"/>
          <w:szCs w:val="22"/>
        </w:rPr>
      </w:pPr>
      <w:r w:rsidRPr="00511817">
        <w:rPr>
          <w:rFonts w:ascii="Arial" w:hAnsi="Arial" w:cs="Arial"/>
          <w:sz w:val="22"/>
          <w:szCs w:val="22"/>
        </w:rPr>
        <w:t>ustawa z dnia 20 czerwca 1997 r. Prawo o ruchu drogowym (</w:t>
      </w:r>
      <w:r w:rsidR="00CC3747" w:rsidRPr="00511817">
        <w:rPr>
          <w:rFonts w:ascii="Arial" w:hAnsi="Arial" w:cs="Arial"/>
          <w:sz w:val="22"/>
          <w:szCs w:val="22"/>
        </w:rPr>
        <w:t>Dz.U.2017</w:t>
      </w:r>
      <w:r w:rsidR="00BA0E90">
        <w:rPr>
          <w:rFonts w:ascii="Arial" w:hAnsi="Arial" w:cs="Arial"/>
          <w:sz w:val="22"/>
          <w:szCs w:val="22"/>
        </w:rPr>
        <w:t xml:space="preserve"> </w:t>
      </w:r>
      <w:r w:rsidR="00CC3747" w:rsidRPr="00511817">
        <w:rPr>
          <w:rFonts w:ascii="Arial" w:hAnsi="Arial" w:cs="Arial"/>
          <w:sz w:val="22"/>
          <w:szCs w:val="22"/>
        </w:rPr>
        <w:t>r. poz 128 z póź. zmianami</w:t>
      </w:r>
      <w:r w:rsidR="00FA0EFB" w:rsidRPr="00511817">
        <w:rPr>
          <w:rFonts w:ascii="Arial" w:hAnsi="Arial" w:cs="Arial"/>
          <w:sz w:val="22"/>
          <w:szCs w:val="22"/>
        </w:rPr>
        <w:t>),</w:t>
      </w:r>
    </w:p>
    <w:p w14:paraId="25A7CA90" w14:textId="77777777" w:rsidR="005F5476" w:rsidRPr="00511817" w:rsidRDefault="005F5476" w:rsidP="00CA02FE">
      <w:pPr>
        <w:pStyle w:val="celp"/>
        <w:numPr>
          <w:ilvl w:val="0"/>
          <w:numId w:val="10"/>
        </w:numPr>
        <w:spacing w:after="120" w:line="276" w:lineRule="auto"/>
        <w:ind w:left="2127" w:right="17"/>
        <w:rPr>
          <w:rFonts w:ascii="Arial" w:hAnsi="Arial" w:cs="Arial"/>
          <w:sz w:val="22"/>
          <w:szCs w:val="22"/>
        </w:rPr>
      </w:pPr>
      <w:r w:rsidRPr="00511817">
        <w:rPr>
          <w:rFonts w:ascii="Arial" w:hAnsi="Arial" w:cs="Arial"/>
          <w:sz w:val="22"/>
          <w:szCs w:val="22"/>
        </w:rPr>
        <w:t>ustawa z dnia 05 stycznia 2011 r. o kierujących pojazdami (Dz.U. z 2015 r. poz. 155, z późn. zm.),</w:t>
      </w:r>
    </w:p>
    <w:p w14:paraId="3112B268" w14:textId="77777777" w:rsidR="005F5476" w:rsidRPr="00511817" w:rsidRDefault="005F5476" w:rsidP="00CA02FE">
      <w:pPr>
        <w:numPr>
          <w:ilvl w:val="0"/>
          <w:numId w:val="9"/>
        </w:numPr>
        <w:spacing w:after="240" w:line="276" w:lineRule="auto"/>
        <w:ind w:left="2127" w:hanging="335"/>
        <w:jc w:val="both"/>
        <w:rPr>
          <w:rFonts w:ascii="Arial" w:hAnsi="Arial" w:cs="Arial"/>
          <w:b/>
          <w:sz w:val="22"/>
          <w:szCs w:val="22"/>
        </w:rPr>
      </w:pPr>
      <w:r w:rsidRPr="00511817">
        <w:rPr>
          <w:rFonts w:ascii="Arial" w:hAnsi="Arial" w:cs="Arial"/>
          <w:sz w:val="22"/>
          <w:szCs w:val="22"/>
        </w:rPr>
        <w:t xml:space="preserve">rozporządzenie Ministrów Infrastruktury oraz Spraw Wewnętrznych </w:t>
      </w:r>
      <w:r w:rsidRPr="00511817">
        <w:rPr>
          <w:rFonts w:ascii="Arial" w:hAnsi="Arial" w:cs="Arial"/>
          <w:sz w:val="22"/>
          <w:szCs w:val="22"/>
        </w:rPr>
        <w:br/>
        <w:t xml:space="preserve">i  Administracyjnych z dnia 31 lipca 2002 r. w sprawie znaków i sygnałów </w:t>
      </w:r>
      <w:r w:rsidR="00924456" w:rsidRPr="00511817">
        <w:rPr>
          <w:rFonts w:ascii="Arial" w:hAnsi="Arial" w:cs="Arial"/>
          <w:sz w:val="22"/>
          <w:szCs w:val="22"/>
        </w:rPr>
        <w:t>drogowych (Dz. U. Nr 170 poz. 1393 , z późn. zm.)</w:t>
      </w:r>
    </w:p>
    <w:p w14:paraId="44F663DD" w14:textId="77777777" w:rsidR="00876DCD" w:rsidRPr="003135DD" w:rsidRDefault="00876DCD" w:rsidP="00876DCD">
      <w:pPr>
        <w:pStyle w:val="ListParagraph"/>
        <w:spacing w:after="0"/>
        <w:ind w:left="0"/>
        <w:jc w:val="both"/>
        <w:rPr>
          <w:rFonts w:ascii="Arial" w:eastAsia="Times New Roman" w:hAnsi="Arial" w:cs="Arial"/>
          <w:b/>
          <w:color w:val="C00000"/>
          <w:sz w:val="10"/>
          <w:szCs w:val="24"/>
          <w:lang w:eastAsia="pl-PL"/>
        </w:rPr>
      </w:pPr>
    </w:p>
    <w:p w14:paraId="3B61F20C" w14:textId="6E82076C" w:rsidR="00FA6142" w:rsidRPr="00511817" w:rsidRDefault="00876DCD" w:rsidP="008374DC">
      <w:pPr>
        <w:pStyle w:val="Heading3"/>
      </w:pPr>
      <w:bookmarkStart w:id="99" w:name="_Toc521641228"/>
      <w:r w:rsidRPr="00511817">
        <w:rPr>
          <w:lang w:eastAsia="pl-PL"/>
        </w:rPr>
        <w:t>III.2.2</w:t>
      </w:r>
      <w:r w:rsidR="008374DC">
        <w:rPr>
          <w:lang w:eastAsia="pl-PL"/>
        </w:rPr>
        <w:t>.</w:t>
      </w:r>
      <w:r w:rsidR="008374DC">
        <w:rPr>
          <w:lang w:eastAsia="pl-PL"/>
        </w:rPr>
        <w:tab/>
      </w:r>
      <w:r w:rsidR="00FA6142" w:rsidRPr="00511817">
        <w:t>Przepisy wewnętrzne podmiotów uczestniczących w wypadku lub incydencie (zarządców infrastruktury, przewoźników kolejowych, użytkowników bocznic kolejowych, wykonawców), których personel, pojazdy</w:t>
      </w:r>
      <w:r w:rsidR="005F5476" w:rsidRPr="00511817">
        <w:t xml:space="preserve"> kole</w:t>
      </w:r>
      <w:r w:rsidR="00FA6142" w:rsidRPr="00511817">
        <w:t>jowe lub infrastruktura miały wpływ na zaistnienie zdarzenia.</w:t>
      </w:r>
      <w:bookmarkEnd w:id="99"/>
    </w:p>
    <w:p w14:paraId="378F8B41" w14:textId="77777777" w:rsidR="00876DCD" w:rsidRPr="00511817" w:rsidRDefault="00876DCD" w:rsidP="00876DCD">
      <w:pPr>
        <w:pStyle w:val="ListParagraph"/>
        <w:spacing w:after="0"/>
        <w:ind w:left="0"/>
        <w:rPr>
          <w:rFonts w:ascii="Times New Roman" w:eastAsia="Times New Roman" w:hAnsi="Times New Roman" w:cs="Times New Roman"/>
          <w:szCs w:val="24"/>
          <w:lang w:eastAsia="pl-PL"/>
        </w:rPr>
      </w:pPr>
    </w:p>
    <w:p w14:paraId="468672E3" w14:textId="77777777" w:rsidR="003143DE" w:rsidRDefault="00876DCD" w:rsidP="003143DE">
      <w:pPr>
        <w:spacing w:before="20" w:after="120" w:line="276" w:lineRule="auto"/>
        <w:ind w:left="708"/>
        <w:jc w:val="both"/>
        <w:rPr>
          <w:rFonts w:ascii="Arial" w:eastAsia="Times New Roman" w:hAnsi="Arial" w:cs="Arial"/>
          <w:sz w:val="22"/>
          <w:szCs w:val="24"/>
          <w:lang w:eastAsia="pl-PL"/>
        </w:rPr>
      </w:pPr>
      <w:r w:rsidRPr="00511817">
        <w:rPr>
          <w:rFonts w:ascii="Arial" w:eastAsia="Times New Roman" w:hAnsi="Arial" w:cs="Arial"/>
          <w:sz w:val="22"/>
          <w:szCs w:val="24"/>
          <w:lang w:eastAsia="pl-PL"/>
        </w:rPr>
        <w:t>Spółka „PKP Polskie Linie Kolejowe S.A.” stosuje między innymi następujące przepisy wewnętrzne - instrukcje z zakresu bezpieczeństwa ruchu kolejowego.</w:t>
      </w:r>
    </w:p>
    <w:p w14:paraId="1E84F8C1" w14:textId="77777777" w:rsidR="003143DE" w:rsidRDefault="003143DE" w:rsidP="003143DE">
      <w:pPr>
        <w:spacing w:before="20" w:after="120" w:line="276" w:lineRule="auto"/>
        <w:ind w:left="708"/>
        <w:jc w:val="both"/>
        <w:rPr>
          <w:rFonts w:ascii="Arial" w:eastAsia="Times New Roman" w:hAnsi="Arial" w:cs="Arial"/>
          <w:sz w:val="22"/>
          <w:szCs w:val="24"/>
          <w:lang w:eastAsia="pl-PL"/>
        </w:rPr>
      </w:pPr>
    </w:p>
    <w:p w14:paraId="7642219F" w14:textId="77777777" w:rsidR="003143DE" w:rsidRDefault="003143DE" w:rsidP="003143DE">
      <w:pPr>
        <w:spacing w:before="20" w:after="120" w:line="276" w:lineRule="auto"/>
        <w:ind w:left="708"/>
        <w:jc w:val="both"/>
        <w:rPr>
          <w:rFonts w:ascii="Arial" w:eastAsia="Times New Roman" w:hAnsi="Arial" w:cs="Arial"/>
          <w:sz w:val="22"/>
          <w:szCs w:val="24"/>
          <w:lang w:eastAsia="pl-PL"/>
        </w:rPr>
      </w:pPr>
    </w:p>
    <w:p w14:paraId="19E81F23" w14:textId="2EF23FC3" w:rsidR="00876DCD" w:rsidRPr="003143DE" w:rsidRDefault="00876DCD" w:rsidP="003143DE">
      <w:pPr>
        <w:spacing w:before="20" w:after="120" w:line="276" w:lineRule="auto"/>
        <w:ind w:left="708"/>
        <w:jc w:val="both"/>
        <w:rPr>
          <w:rFonts w:ascii="Arial" w:eastAsia="Times New Roman" w:hAnsi="Arial" w:cs="Arial"/>
          <w:sz w:val="22"/>
          <w:szCs w:val="24"/>
          <w:lang w:eastAsia="pl-PL"/>
        </w:rPr>
      </w:pPr>
      <w:r w:rsidRPr="003143DE">
        <w:rPr>
          <w:rFonts w:ascii="Arial" w:eastAsia="Times New Roman" w:hAnsi="Arial" w:cs="Arial"/>
          <w:sz w:val="20"/>
          <w:szCs w:val="24"/>
          <w:lang w:eastAsia="pl-PL"/>
        </w:rPr>
        <w:t>Wykaz instrukcji obowiązujących w spółce „PKP PLK S.A.”</w:t>
      </w:r>
    </w:p>
    <w:tbl>
      <w:tblPr>
        <w:tblW w:w="9127" w:type="dxa"/>
        <w:tblInd w:w="642" w:type="dxa"/>
        <w:tblBorders>
          <w:top w:val="single" w:sz="18" w:space="0" w:color="auto"/>
          <w:left w:val="single" w:sz="18" w:space="0" w:color="auto"/>
          <w:bottom w:val="single" w:sz="18" w:space="0" w:color="auto"/>
          <w:right w:val="single" w:sz="18" w:space="0" w:color="auto"/>
          <w:insideH w:val="single" w:sz="4" w:space="0" w:color="000000"/>
          <w:insideV w:val="single" w:sz="4" w:space="0" w:color="000000"/>
        </w:tblBorders>
        <w:tblLook w:val="04A0" w:firstRow="1" w:lastRow="0" w:firstColumn="1" w:lastColumn="0" w:noHBand="0" w:noVBand="1"/>
      </w:tblPr>
      <w:tblGrid>
        <w:gridCol w:w="467"/>
        <w:gridCol w:w="1207"/>
        <w:gridCol w:w="3900"/>
        <w:gridCol w:w="2094"/>
        <w:gridCol w:w="1459"/>
      </w:tblGrid>
      <w:tr w:rsidR="003135DD" w:rsidRPr="00511817" w14:paraId="0676A879" w14:textId="77777777" w:rsidTr="003076E2">
        <w:trPr>
          <w:trHeight w:val="478"/>
        </w:trPr>
        <w:tc>
          <w:tcPr>
            <w:tcW w:w="467" w:type="dxa"/>
            <w:vMerge w:val="restart"/>
            <w:tcBorders>
              <w:top w:val="single" w:sz="18" w:space="0" w:color="auto"/>
              <w:left w:val="single" w:sz="18" w:space="0" w:color="auto"/>
              <w:right w:val="single" w:sz="4" w:space="0" w:color="auto"/>
            </w:tcBorders>
            <w:shd w:val="clear" w:color="auto" w:fill="D9D9D9"/>
            <w:vAlign w:val="center"/>
          </w:tcPr>
          <w:p w14:paraId="78FF3736" w14:textId="77777777" w:rsidR="00876DCD" w:rsidRPr="00511817" w:rsidRDefault="00876DCD" w:rsidP="008965BB">
            <w:pPr>
              <w:pStyle w:val="ListParagraph"/>
              <w:spacing w:after="0"/>
              <w:ind w:left="0"/>
              <w:jc w:val="center"/>
              <w:rPr>
                <w:rFonts w:ascii="Arial" w:hAnsi="Arial" w:cs="Arial"/>
                <w:sz w:val="22"/>
                <w:szCs w:val="24"/>
              </w:rPr>
            </w:pPr>
            <w:r w:rsidRPr="00511817">
              <w:rPr>
                <w:rFonts w:ascii="Arial" w:hAnsi="Arial" w:cs="Arial"/>
                <w:sz w:val="18"/>
                <w:szCs w:val="24"/>
              </w:rPr>
              <w:t>Lp.</w:t>
            </w:r>
          </w:p>
        </w:tc>
        <w:tc>
          <w:tcPr>
            <w:tcW w:w="8660" w:type="dxa"/>
            <w:gridSpan w:val="4"/>
            <w:tcBorders>
              <w:top w:val="single" w:sz="18" w:space="0" w:color="auto"/>
              <w:left w:val="single" w:sz="4" w:space="0" w:color="auto"/>
              <w:bottom w:val="single" w:sz="4" w:space="0" w:color="auto"/>
              <w:right w:val="single" w:sz="18" w:space="0" w:color="auto"/>
            </w:tcBorders>
            <w:shd w:val="clear" w:color="auto" w:fill="D9D9D9"/>
            <w:vAlign w:val="center"/>
          </w:tcPr>
          <w:p w14:paraId="71F606FA" w14:textId="77777777" w:rsidR="00876DCD" w:rsidRPr="00511817" w:rsidRDefault="00876DCD" w:rsidP="008965BB">
            <w:pPr>
              <w:pStyle w:val="ListParagraph"/>
              <w:spacing w:after="0"/>
              <w:ind w:left="0" w:right="-67"/>
              <w:jc w:val="center"/>
              <w:rPr>
                <w:rFonts w:ascii="Arial" w:hAnsi="Arial" w:cs="Arial"/>
                <w:b/>
                <w:spacing w:val="40"/>
                <w:sz w:val="22"/>
                <w:szCs w:val="24"/>
              </w:rPr>
            </w:pPr>
            <w:r w:rsidRPr="00511817">
              <w:rPr>
                <w:rFonts w:ascii="Arial" w:hAnsi="Arial" w:cs="Arial"/>
                <w:b/>
                <w:spacing w:val="40"/>
                <w:sz w:val="22"/>
                <w:szCs w:val="24"/>
              </w:rPr>
              <w:t>Instrukcje wewnętrzne</w:t>
            </w:r>
          </w:p>
        </w:tc>
      </w:tr>
      <w:tr w:rsidR="003135DD" w:rsidRPr="00511817" w14:paraId="337800C7" w14:textId="77777777" w:rsidTr="003076E2">
        <w:trPr>
          <w:trHeight w:val="393"/>
        </w:trPr>
        <w:tc>
          <w:tcPr>
            <w:tcW w:w="467" w:type="dxa"/>
            <w:vMerge/>
            <w:tcBorders>
              <w:left w:val="single" w:sz="18" w:space="0" w:color="auto"/>
              <w:right w:val="single" w:sz="4" w:space="0" w:color="auto"/>
            </w:tcBorders>
          </w:tcPr>
          <w:p w14:paraId="1129E2FB" w14:textId="77777777" w:rsidR="00876DCD" w:rsidRPr="00511817" w:rsidRDefault="00876DCD" w:rsidP="008965BB">
            <w:pPr>
              <w:pStyle w:val="ListParagraph"/>
              <w:spacing w:after="0"/>
              <w:ind w:left="0"/>
              <w:jc w:val="both"/>
              <w:rPr>
                <w:rFonts w:ascii="Times New Roman" w:hAnsi="Times New Roman"/>
                <w:sz w:val="22"/>
                <w:szCs w:val="24"/>
              </w:rPr>
            </w:pPr>
          </w:p>
        </w:tc>
        <w:tc>
          <w:tcPr>
            <w:tcW w:w="1207" w:type="dxa"/>
            <w:vMerge w:val="restart"/>
            <w:tcBorders>
              <w:top w:val="single" w:sz="4" w:space="0" w:color="auto"/>
              <w:left w:val="single" w:sz="4" w:space="0" w:color="auto"/>
              <w:right w:val="single" w:sz="4" w:space="0" w:color="auto"/>
            </w:tcBorders>
            <w:shd w:val="clear" w:color="auto" w:fill="D9D9D9"/>
            <w:vAlign w:val="center"/>
          </w:tcPr>
          <w:p w14:paraId="0EF5736E" w14:textId="77777777" w:rsidR="00876DCD" w:rsidRPr="00511817" w:rsidRDefault="00876DCD" w:rsidP="008965BB">
            <w:pPr>
              <w:pStyle w:val="ListParagraph"/>
              <w:spacing w:after="0"/>
              <w:ind w:left="0"/>
              <w:jc w:val="center"/>
              <w:rPr>
                <w:rFonts w:ascii="Arial" w:hAnsi="Arial" w:cs="Arial"/>
                <w:sz w:val="18"/>
                <w:szCs w:val="24"/>
              </w:rPr>
            </w:pPr>
            <w:r w:rsidRPr="00511817">
              <w:rPr>
                <w:rFonts w:ascii="Arial" w:hAnsi="Arial" w:cs="Arial"/>
                <w:sz w:val="18"/>
                <w:szCs w:val="24"/>
              </w:rPr>
              <w:t>Symbol</w:t>
            </w:r>
          </w:p>
        </w:tc>
        <w:tc>
          <w:tcPr>
            <w:tcW w:w="3900" w:type="dxa"/>
            <w:vMerge w:val="restart"/>
            <w:tcBorders>
              <w:top w:val="single" w:sz="4" w:space="0" w:color="auto"/>
              <w:left w:val="single" w:sz="4" w:space="0" w:color="auto"/>
              <w:right w:val="single" w:sz="4" w:space="0" w:color="auto"/>
            </w:tcBorders>
            <w:shd w:val="clear" w:color="auto" w:fill="D9D9D9"/>
            <w:vAlign w:val="center"/>
          </w:tcPr>
          <w:p w14:paraId="7959F7EF" w14:textId="77777777" w:rsidR="00876DCD" w:rsidRPr="00511817" w:rsidRDefault="00876DCD" w:rsidP="008965BB">
            <w:pPr>
              <w:pStyle w:val="ListParagraph"/>
              <w:spacing w:after="0"/>
              <w:ind w:left="0"/>
              <w:jc w:val="center"/>
              <w:rPr>
                <w:rFonts w:ascii="Arial" w:hAnsi="Arial" w:cs="Arial"/>
                <w:sz w:val="18"/>
                <w:szCs w:val="24"/>
              </w:rPr>
            </w:pPr>
            <w:r w:rsidRPr="00511817">
              <w:rPr>
                <w:rFonts w:ascii="Arial" w:hAnsi="Arial" w:cs="Arial"/>
                <w:sz w:val="18"/>
                <w:szCs w:val="24"/>
              </w:rPr>
              <w:t>Nazwa instrukcji</w:t>
            </w:r>
          </w:p>
        </w:tc>
        <w:tc>
          <w:tcPr>
            <w:tcW w:w="3553" w:type="dxa"/>
            <w:gridSpan w:val="2"/>
            <w:tcBorders>
              <w:top w:val="single" w:sz="4" w:space="0" w:color="auto"/>
              <w:left w:val="single" w:sz="4" w:space="0" w:color="auto"/>
              <w:bottom w:val="single" w:sz="4" w:space="0" w:color="auto"/>
              <w:right w:val="single" w:sz="18" w:space="0" w:color="auto"/>
            </w:tcBorders>
            <w:shd w:val="clear" w:color="auto" w:fill="D9D9D9"/>
            <w:vAlign w:val="center"/>
          </w:tcPr>
          <w:p w14:paraId="0B8975C7" w14:textId="77777777" w:rsidR="00876DCD" w:rsidRPr="00511817" w:rsidRDefault="00876DCD" w:rsidP="008965BB">
            <w:pPr>
              <w:pStyle w:val="ListParagraph"/>
              <w:spacing w:after="0"/>
              <w:ind w:left="0"/>
              <w:jc w:val="center"/>
              <w:rPr>
                <w:rFonts w:ascii="Arial" w:hAnsi="Arial" w:cs="Arial"/>
                <w:sz w:val="18"/>
                <w:szCs w:val="24"/>
              </w:rPr>
            </w:pPr>
            <w:r w:rsidRPr="00511817">
              <w:rPr>
                <w:rFonts w:ascii="Arial" w:hAnsi="Arial" w:cs="Arial"/>
                <w:sz w:val="18"/>
                <w:szCs w:val="24"/>
              </w:rPr>
              <w:t>Przepis wewnętrzny wprowadzający</w:t>
            </w:r>
          </w:p>
        </w:tc>
      </w:tr>
      <w:tr w:rsidR="003135DD" w:rsidRPr="00511817" w14:paraId="41E8B521" w14:textId="77777777" w:rsidTr="003076E2">
        <w:trPr>
          <w:trHeight w:val="314"/>
        </w:trPr>
        <w:tc>
          <w:tcPr>
            <w:tcW w:w="467" w:type="dxa"/>
            <w:vMerge/>
            <w:tcBorders>
              <w:top w:val="single" w:sz="18" w:space="0" w:color="auto"/>
              <w:left w:val="single" w:sz="18" w:space="0" w:color="auto"/>
              <w:bottom w:val="single" w:sz="18" w:space="0" w:color="auto"/>
              <w:right w:val="single" w:sz="4" w:space="0" w:color="auto"/>
            </w:tcBorders>
          </w:tcPr>
          <w:p w14:paraId="1DC28F96" w14:textId="77777777" w:rsidR="00876DCD" w:rsidRPr="00511817" w:rsidRDefault="00876DCD" w:rsidP="008965BB">
            <w:pPr>
              <w:pStyle w:val="ListParagraph"/>
              <w:spacing w:after="0"/>
              <w:ind w:left="0"/>
              <w:jc w:val="both"/>
              <w:rPr>
                <w:rFonts w:ascii="Times New Roman" w:hAnsi="Times New Roman"/>
                <w:sz w:val="22"/>
                <w:szCs w:val="24"/>
              </w:rPr>
            </w:pPr>
          </w:p>
        </w:tc>
        <w:tc>
          <w:tcPr>
            <w:tcW w:w="1207" w:type="dxa"/>
            <w:vMerge/>
            <w:tcBorders>
              <w:top w:val="single" w:sz="18" w:space="0" w:color="auto"/>
              <w:left w:val="single" w:sz="4" w:space="0" w:color="auto"/>
              <w:bottom w:val="single" w:sz="18" w:space="0" w:color="auto"/>
              <w:right w:val="single" w:sz="4" w:space="0" w:color="auto"/>
            </w:tcBorders>
            <w:shd w:val="clear" w:color="auto" w:fill="D9D9D9"/>
            <w:vAlign w:val="center"/>
          </w:tcPr>
          <w:p w14:paraId="4C0B374C" w14:textId="77777777" w:rsidR="00876DCD" w:rsidRPr="00511817" w:rsidRDefault="00876DCD" w:rsidP="008965BB">
            <w:pPr>
              <w:pStyle w:val="ListParagraph"/>
              <w:spacing w:after="0"/>
              <w:ind w:left="0"/>
              <w:jc w:val="center"/>
              <w:rPr>
                <w:rFonts w:ascii="Arial" w:hAnsi="Arial" w:cs="Arial"/>
                <w:sz w:val="18"/>
                <w:szCs w:val="24"/>
              </w:rPr>
            </w:pPr>
          </w:p>
        </w:tc>
        <w:tc>
          <w:tcPr>
            <w:tcW w:w="3900" w:type="dxa"/>
            <w:vMerge/>
            <w:tcBorders>
              <w:top w:val="single" w:sz="18" w:space="0" w:color="auto"/>
              <w:left w:val="single" w:sz="4" w:space="0" w:color="auto"/>
              <w:bottom w:val="single" w:sz="18" w:space="0" w:color="auto"/>
              <w:right w:val="single" w:sz="4" w:space="0" w:color="auto"/>
            </w:tcBorders>
            <w:shd w:val="clear" w:color="auto" w:fill="D9D9D9"/>
            <w:vAlign w:val="center"/>
          </w:tcPr>
          <w:p w14:paraId="65553539" w14:textId="77777777" w:rsidR="00876DCD" w:rsidRPr="00511817" w:rsidRDefault="00876DCD" w:rsidP="008965BB">
            <w:pPr>
              <w:pStyle w:val="ListParagraph"/>
              <w:spacing w:after="0"/>
              <w:ind w:left="0"/>
              <w:jc w:val="center"/>
              <w:rPr>
                <w:rFonts w:ascii="Arial" w:hAnsi="Arial" w:cs="Arial"/>
                <w:sz w:val="18"/>
                <w:szCs w:val="24"/>
              </w:rPr>
            </w:pPr>
          </w:p>
        </w:tc>
        <w:tc>
          <w:tcPr>
            <w:tcW w:w="2094" w:type="dxa"/>
            <w:tcBorders>
              <w:top w:val="single" w:sz="4" w:space="0" w:color="auto"/>
              <w:left w:val="single" w:sz="4" w:space="0" w:color="auto"/>
              <w:bottom w:val="single" w:sz="18" w:space="0" w:color="auto"/>
              <w:right w:val="single" w:sz="4" w:space="0" w:color="auto"/>
            </w:tcBorders>
            <w:shd w:val="clear" w:color="auto" w:fill="D9D9D9"/>
            <w:vAlign w:val="center"/>
          </w:tcPr>
          <w:p w14:paraId="10E7CB03" w14:textId="77777777" w:rsidR="00876DCD" w:rsidRPr="00511817" w:rsidRDefault="00876DCD" w:rsidP="008965BB">
            <w:pPr>
              <w:pStyle w:val="ListParagraph"/>
              <w:spacing w:after="0"/>
              <w:ind w:left="0"/>
              <w:jc w:val="center"/>
              <w:rPr>
                <w:rFonts w:ascii="Arial" w:hAnsi="Arial" w:cs="Arial"/>
                <w:sz w:val="18"/>
                <w:szCs w:val="24"/>
              </w:rPr>
            </w:pPr>
            <w:r w:rsidRPr="00511817">
              <w:rPr>
                <w:rFonts w:ascii="Arial" w:hAnsi="Arial" w:cs="Arial"/>
                <w:sz w:val="18"/>
                <w:szCs w:val="24"/>
              </w:rPr>
              <w:t>nazwa przepisu</w:t>
            </w:r>
          </w:p>
        </w:tc>
        <w:tc>
          <w:tcPr>
            <w:tcW w:w="1459" w:type="dxa"/>
            <w:tcBorders>
              <w:top w:val="single" w:sz="4" w:space="0" w:color="auto"/>
              <w:left w:val="single" w:sz="4" w:space="0" w:color="auto"/>
              <w:bottom w:val="single" w:sz="18" w:space="0" w:color="auto"/>
              <w:right w:val="single" w:sz="18" w:space="0" w:color="auto"/>
            </w:tcBorders>
            <w:shd w:val="clear" w:color="auto" w:fill="D9D9D9"/>
            <w:vAlign w:val="center"/>
          </w:tcPr>
          <w:p w14:paraId="2763FCDF" w14:textId="77777777" w:rsidR="00876DCD" w:rsidRPr="00511817" w:rsidRDefault="00876DCD" w:rsidP="008965BB">
            <w:pPr>
              <w:pStyle w:val="ListParagraph"/>
              <w:spacing w:after="0"/>
              <w:ind w:left="0"/>
              <w:jc w:val="center"/>
              <w:rPr>
                <w:rFonts w:ascii="Arial" w:hAnsi="Arial" w:cs="Arial"/>
                <w:sz w:val="18"/>
                <w:szCs w:val="24"/>
              </w:rPr>
            </w:pPr>
            <w:r w:rsidRPr="00511817">
              <w:rPr>
                <w:rFonts w:ascii="Arial" w:hAnsi="Arial" w:cs="Arial"/>
                <w:sz w:val="18"/>
                <w:szCs w:val="24"/>
              </w:rPr>
              <w:t>data przepisu</w:t>
            </w:r>
          </w:p>
        </w:tc>
      </w:tr>
      <w:tr w:rsidR="003135DD" w:rsidRPr="00511817" w14:paraId="1A84D463" w14:textId="77777777" w:rsidTr="003076E2">
        <w:trPr>
          <w:trHeight w:val="58"/>
        </w:trPr>
        <w:tc>
          <w:tcPr>
            <w:tcW w:w="467" w:type="dxa"/>
            <w:tcBorders>
              <w:top w:val="single" w:sz="18" w:space="0" w:color="auto"/>
              <w:left w:val="single" w:sz="18" w:space="0" w:color="auto"/>
              <w:bottom w:val="single" w:sz="4" w:space="0" w:color="auto"/>
              <w:right w:val="single" w:sz="4" w:space="0" w:color="auto"/>
            </w:tcBorders>
            <w:shd w:val="clear" w:color="auto" w:fill="auto"/>
            <w:vAlign w:val="center"/>
          </w:tcPr>
          <w:p w14:paraId="17797CB8" w14:textId="77777777" w:rsidR="00876DCD" w:rsidRPr="00511817" w:rsidRDefault="00876DCD" w:rsidP="008965BB">
            <w:pPr>
              <w:pStyle w:val="ListParagraph"/>
              <w:spacing w:after="0"/>
              <w:ind w:left="0"/>
              <w:jc w:val="center"/>
              <w:rPr>
                <w:rFonts w:ascii="Arial" w:hAnsi="Arial" w:cs="Arial"/>
                <w:i/>
                <w:sz w:val="12"/>
              </w:rPr>
            </w:pPr>
            <w:r w:rsidRPr="00511817">
              <w:rPr>
                <w:rFonts w:ascii="Arial" w:hAnsi="Arial" w:cs="Arial"/>
                <w:i/>
                <w:sz w:val="12"/>
              </w:rPr>
              <w:t>1</w:t>
            </w:r>
          </w:p>
        </w:tc>
        <w:tc>
          <w:tcPr>
            <w:tcW w:w="1207" w:type="dxa"/>
            <w:tcBorders>
              <w:top w:val="single" w:sz="18" w:space="0" w:color="auto"/>
              <w:left w:val="single" w:sz="4" w:space="0" w:color="auto"/>
              <w:bottom w:val="single" w:sz="4" w:space="0" w:color="auto"/>
              <w:right w:val="single" w:sz="4" w:space="0" w:color="auto"/>
            </w:tcBorders>
            <w:shd w:val="clear" w:color="auto" w:fill="auto"/>
            <w:vAlign w:val="center"/>
          </w:tcPr>
          <w:p w14:paraId="2AB26E7F" w14:textId="77777777" w:rsidR="00876DCD" w:rsidRPr="00511817" w:rsidRDefault="00876DCD" w:rsidP="008965BB">
            <w:pPr>
              <w:pStyle w:val="ListParagraph"/>
              <w:spacing w:after="0"/>
              <w:ind w:left="0"/>
              <w:jc w:val="center"/>
              <w:rPr>
                <w:rFonts w:ascii="Arial" w:hAnsi="Arial" w:cs="Arial"/>
                <w:i/>
                <w:sz w:val="12"/>
              </w:rPr>
            </w:pPr>
            <w:r w:rsidRPr="00511817">
              <w:rPr>
                <w:rFonts w:ascii="Arial" w:hAnsi="Arial" w:cs="Arial"/>
                <w:i/>
                <w:sz w:val="12"/>
              </w:rPr>
              <w:t>2</w:t>
            </w:r>
          </w:p>
        </w:tc>
        <w:tc>
          <w:tcPr>
            <w:tcW w:w="3900" w:type="dxa"/>
            <w:tcBorders>
              <w:top w:val="single" w:sz="18" w:space="0" w:color="auto"/>
              <w:left w:val="single" w:sz="4" w:space="0" w:color="auto"/>
              <w:bottom w:val="single" w:sz="4" w:space="0" w:color="auto"/>
              <w:right w:val="single" w:sz="4" w:space="0" w:color="auto"/>
            </w:tcBorders>
            <w:shd w:val="clear" w:color="auto" w:fill="auto"/>
            <w:vAlign w:val="center"/>
          </w:tcPr>
          <w:p w14:paraId="1A45B4D6" w14:textId="77777777" w:rsidR="00876DCD" w:rsidRPr="00511817" w:rsidRDefault="00876DCD" w:rsidP="008965BB">
            <w:pPr>
              <w:pStyle w:val="ListParagraph"/>
              <w:spacing w:after="0"/>
              <w:ind w:left="0"/>
              <w:jc w:val="center"/>
              <w:rPr>
                <w:rFonts w:ascii="Arial" w:hAnsi="Arial" w:cs="Arial"/>
                <w:i/>
                <w:sz w:val="12"/>
              </w:rPr>
            </w:pPr>
            <w:r w:rsidRPr="00511817">
              <w:rPr>
                <w:rFonts w:ascii="Arial" w:hAnsi="Arial" w:cs="Arial"/>
                <w:i/>
                <w:sz w:val="12"/>
              </w:rPr>
              <w:t>3</w:t>
            </w:r>
          </w:p>
        </w:tc>
        <w:tc>
          <w:tcPr>
            <w:tcW w:w="2094" w:type="dxa"/>
            <w:tcBorders>
              <w:top w:val="single" w:sz="18" w:space="0" w:color="auto"/>
              <w:left w:val="single" w:sz="4" w:space="0" w:color="auto"/>
              <w:bottom w:val="single" w:sz="4" w:space="0" w:color="auto"/>
              <w:right w:val="single" w:sz="4" w:space="0" w:color="auto"/>
            </w:tcBorders>
            <w:shd w:val="clear" w:color="auto" w:fill="auto"/>
            <w:vAlign w:val="center"/>
          </w:tcPr>
          <w:p w14:paraId="7F374024" w14:textId="77777777" w:rsidR="00876DCD" w:rsidRPr="00511817" w:rsidRDefault="00876DCD" w:rsidP="008965BB">
            <w:pPr>
              <w:pStyle w:val="ListParagraph"/>
              <w:spacing w:after="0"/>
              <w:ind w:left="0"/>
              <w:jc w:val="center"/>
              <w:rPr>
                <w:rFonts w:ascii="Arial" w:hAnsi="Arial" w:cs="Arial"/>
                <w:i/>
                <w:sz w:val="12"/>
              </w:rPr>
            </w:pPr>
            <w:r w:rsidRPr="00511817">
              <w:rPr>
                <w:rFonts w:ascii="Arial" w:hAnsi="Arial" w:cs="Arial"/>
                <w:i/>
                <w:sz w:val="12"/>
              </w:rPr>
              <w:t>4</w:t>
            </w:r>
          </w:p>
        </w:tc>
        <w:tc>
          <w:tcPr>
            <w:tcW w:w="1459" w:type="dxa"/>
            <w:tcBorders>
              <w:top w:val="single" w:sz="18" w:space="0" w:color="auto"/>
              <w:left w:val="single" w:sz="4" w:space="0" w:color="auto"/>
              <w:bottom w:val="single" w:sz="4" w:space="0" w:color="auto"/>
              <w:right w:val="single" w:sz="18" w:space="0" w:color="auto"/>
            </w:tcBorders>
            <w:shd w:val="clear" w:color="auto" w:fill="auto"/>
            <w:vAlign w:val="center"/>
          </w:tcPr>
          <w:p w14:paraId="05A4B372" w14:textId="77777777" w:rsidR="00876DCD" w:rsidRPr="00511817" w:rsidRDefault="00876DCD" w:rsidP="008965BB">
            <w:pPr>
              <w:pStyle w:val="ListParagraph"/>
              <w:spacing w:after="0"/>
              <w:ind w:left="0"/>
              <w:jc w:val="center"/>
              <w:rPr>
                <w:rFonts w:ascii="Arial" w:hAnsi="Arial" w:cs="Arial"/>
                <w:i/>
                <w:sz w:val="12"/>
              </w:rPr>
            </w:pPr>
            <w:r w:rsidRPr="00511817">
              <w:rPr>
                <w:rFonts w:ascii="Arial" w:hAnsi="Arial" w:cs="Arial"/>
                <w:i/>
                <w:sz w:val="12"/>
              </w:rPr>
              <w:t>5</w:t>
            </w:r>
          </w:p>
        </w:tc>
      </w:tr>
      <w:tr w:rsidR="003135DD" w:rsidRPr="00511817" w14:paraId="3951EEFB" w14:textId="77777777" w:rsidTr="003076E2">
        <w:trPr>
          <w:trHeight w:val="679"/>
        </w:trPr>
        <w:tc>
          <w:tcPr>
            <w:tcW w:w="467" w:type="dxa"/>
            <w:tcBorders>
              <w:top w:val="single" w:sz="4" w:space="0" w:color="auto"/>
              <w:left w:val="single" w:sz="18" w:space="0" w:color="auto"/>
              <w:right w:val="single" w:sz="4" w:space="0" w:color="auto"/>
            </w:tcBorders>
            <w:vAlign w:val="center"/>
          </w:tcPr>
          <w:p w14:paraId="74D4A7BD"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w:t>
            </w:r>
          </w:p>
        </w:tc>
        <w:tc>
          <w:tcPr>
            <w:tcW w:w="1207" w:type="dxa"/>
            <w:tcBorders>
              <w:top w:val="single" w:sz="4" w:space="0" w:color="auto"/>
              <w:left w:val="single" w:sz="4" w:space="0" w:color="auto"/>
              <w:right w:val="single" w:sz="4" w:space="0" w:color="auto"/>
            </w:tcBorders>
            <w:vAlign w:val="center"/>
          </w:tcPr>
          <w:p w14:paraId="1D33EC55" w14:textId="77777777" w:rsidR="00876DCD" w:rsidRPr="00511817" w:rsidRDefault="00876DCD" w:rsidP="008965BB">
            <w:pPr>
              <w:pStyle w:val="ListParagraph"/>
              <w:spacing w:after="0"/>
              <w:ind w:left="-26" w:right="-42"/>
              <w:rPr>
                <w:rFonts w:ascii="Arial" w:hAnsi="Arial" w:cs="Arial"/>
                <w:b/>
                <w:sz w:val="20"/>
                <w:szCs w:val="18"/>
              </w:rPr>
            </w:pPr>
            <w:r w:rsidRPr="00511817">
              <w:rPr>
                <w:rStyle w:val="TeksttreciCalibri85ptOdstpy0pt"/>
                <w:rFonts w:ascii="Arial" w:hAnsi="Arial" w:cs="Arial"/>
                <w:b/>
                <w:color w:val="auto"/>
                <w:sz w:val="20"/>
              </w:rPr>
              <w:t>Ir-1</w:t>
            </w:r>
            <w:r w:rsidRPr="00511817">
              <w:rPr>
                <w:rStyle w:val="TeksttreciCalibri85ptOdstpy0pt"/>
                <w:rFonts w:ascii="Arial" w:hAnsi="Arial" w:cs="Arial"/>
                <w:color w:val="auto"/>
                <w:sz w:val="20"/>
              </w:rPr>
              <w:t xml:space="preserve"> (R-1)</w:t>
            </w:r>
          </w:p>
        </w:tc>
        <w:tc>
          <w:tcPr>
            <w:tcW w:w="3900" w:type="dxa"/>
            <w:tcBorders>
              <w:top w:val="single" w:sz="4" w:space="0" w:color="auto"/>
              <w:left w:val="single" w:sz="4" w:space="0" w:color="auto"/>
              <w:right w:val="single" w:sz="4" w:space="0" w:color="auto"/>
            </w:tcBorders>
            <w:vAlign w:val="center"/>
          </w:tcPr>
          <w:p w14:paraId="6BFE374B" w14:textId="77777777" w:rsidR="00876DCD" w:rsidRPr="00511817" w:rsidRDefault="00876DCD" w:rsidP="008965BB">
            <w:pPr>
              <w:pStyle w:val="ListParagraph"/>
              <w:spacing w:after="0"/>
              <w:ind w:left="32" w:right="87"/>
              <w:rPr>
                <w:rFonts w:ascii="Arial" w:hAnsi="Arial" w:cs="Arial"/>
                <w:szCs w:val="20"/>
              </w:rPr>
            </w:pPr>
            <w:r w:rsidRPr="00511817">
              <w:rPr>
                <w:rStyle w:val="TeksttreciCalibri85ptOdstpy0pt"/>
                <w:rFonts w:ascii="Arial" w:hAnsi="Arial" w:cs="Arial"/>
                <w:color w:val="auto"/>
                <w:sz w:val="20"/>
              </w:rPr>
              <w:t>Instrukcja o prowadzeniu ruchu pociągów</w:t>
            </w:r>
          </w:p>
        </w:tc>
        <w:tc>
          <w:tcPr>
            <w:tcW w:w="2094" w:type="dxa"/>
            <w:tcBorders>
              <w:top w:val="single" w:sz="4" w:space="0" w:color="auto"/>
              <w:left w:val="single" w:sz="4" w:space="0" w:color="auto"/>
              <w:right w:val="single" w:sz="4" w:space="0" w:color="auto"/>
            </w:tcBorders>
            <w:vAlign w:val="center"/>
          </w:tcPr>
          <w:p w14:paraId="129C1DDA" w14:textId="77777777" w:rsidR="00876DCD" w:rsidRPr="00511817" w:rsidRDefault="00876DCD" w:rsidP="004104DE">
            <w:pPr>
              <w:pStyle w:val="ListParagraph"/>
              <w:spacing w:after="0"/>
              <w:ind w:left="18" w:right="-2"/>
              <w:rPr>
                <w:rFonts w:ascii="Arial" w:hAnsi="Arial" w:cs="Arial"/>
                <w:sz w:val="20"/>
                <w:szCs w:val="20"/>
              </w:rPr>
            </w:pPr>
            <w:r w:rsidRPr="00511817">
              <w:rPr>
                <w:rStyle w:val="TeksttreciCalibri85ptOdstpy0pt"/>
                <w:rFonts w:ascii="Arial" w:hAnsi="Arial" w:cs="Arial"/>
                <w:color w:val="auto"/>
                <w:sz w:val="20"/>
              </w:rPr>
              <w:t>Zarządzenie nr 52/2015</w:t>
            </w:r>
            <w:r w:rsidR="004104DE"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top w:val="single" w:sz="4" w:space="0" w:color="auto"/>
              <w:left w:val="single" w:sz="4" w:space="0" w:color="auto"/>
              <w:right w:val="single" w:sz="18" w:space="0" w:color="auto"/>
            </w:tcBorders>
            <w:vAlign w:val="center"/>
          </w:tcPr>
          <w:p w14:paraId="0A31F35D" w14:textId="77777777" w:rsidR="00876DCD" w:rsidRPr="00511817" w:rsidRDefault="00876DCD" w:rsidP="008965BB">
            <w:pPr>
              <w:pStyle w:val="ListParagraph"/>
              <w:spacing w:after="0"/>
              <w:ind w:left="-18" w:right="-6"/>
              <w:rPr>
                <w:rFonts w:ascii="Arial" w:hAnsi="Arial" w:cs="Arial"/>
                <w:sz w:val="20"/>
                <w:szCs w:val="20"/>
              </w:rPr>
            </w:pPr>
            <w:r w:rsidRPr="00511817">
              <w:rPr>
                <w:rStyle w:val="TeksttreciCalibri85ptOdstpy0pt"/>
                <w:rFonts w:ascii="Arial" w:hAnsi="Arial" w:cs="Arial"/>
                <w:color w:val="auto"/>
                <w:sz w:val="20"/>
                <w:szCs w:val="20"/>
              </w:rPr>
              <w:t>01.12.2015 r.</w:t>
            </w:r>
          </w:p>
        </w:tc>
      </w:tr>
      <w:tr w:rsidR="003135DD" w:rsidRPr="00511817" w14:paraId="36196243" w14:textId="77777777" w:rsidTr="003076E2">
        <w:trPr>
          <w:trHeight w:val="655"/>
        </w:trPr>
        <w:tc>
          <w:tcPr>
            <w:tcW w:w="467" w:type="dxa"/>
            <w:tcBorders>
              <w:left w:val="single" w:sz="18" w:space="0" w:color="auto"/>
              <w:right w:val="single" w:sz="4" w:space="0" w:color="auto"/>
            </w:tcBorders>
            <w:vAlign w:val="center"/>
          </w:tcPr>
          <w:p w14:paraId="1749F5DE"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lastRenderedPageBreak/>
              <w:t>2.</w:t>
            </w:r>
          </w:p>
        </w:tc>
        <w:tc>
          <w:tcPr>
            <w:tcW w:w="1207" w:type="dxa"/>
            <w:tcBorders>
              <w:left w:val="single" w:sz="4" w:space="0" w:color="auto"/>
              <w:right w:val="single" w:sz="4" w:space="0" w:color="auto"/>
            </w:tcBorders>
            <w:vAlign w:val="center"/>
          </w:tcPr>
          <w:p w14:paraId="0B6A0198" w14:textId="77777777" w:rsidR="00876DCD" w:rsidRPr="00511817" w:rsidRDefault="00876DCD" w:rsidP="008965BB">
            <w:pPr>
              <w:pStyle w:val="ListParagraph"/>
              <w:spacing w:after="0"/>
              <w:ind w:left="-26" w:right="-42"/>
              <w:rPr>
                <w:rStyle w:val="TeksttreciCalibri85ptOdstpy0pt"/>
                <w:rFonts w:ascii="Arial" w:hAnsi="Arial" w:cs="Arial"/>
                <w:b/>
                <w:color w:val="auto"/>
                <w:sz w:val="20"/>
              </w:rPr>
            </w:pPr>
            <w:r w:rsidRPr="00511817">
              <w:rPr>
                <w:rStyle w:val="TeksttreciCalibri85ptOdstpy0pt"/>
                <w:rFonts w:ascii="Arial" w:hAnsi="Arial" w:cs="Arial"/>
                <w:b/>
                <w:color w:val="auto"/>
                <w:sz w:val="20"/>
              </w:rPr>
              <w:t>Ir-2</w:t>
            </w:r>
            <w:r w:rsidRPr="00511817">
              <w:rPr>
                <w:rStyle w:val="TeksttreciCalibri85ptOdstpy0pt"/>
                <w:rFonts w:ascii="Arial" w:hAnsi="Arial" w:cs="Arial"/>
                <w:color w:val="auto"/>
                <w:sz w:val="20"/>
              </w:rPr>
              <w:t xml:space="preserve"> (R-7)</w:t>
            </w:r>
          </w:p>
        </w:tc>
        <w:tc>
          <w:tcPr>
            <w:tcW w:w="3900" w:type="dxa"/>
            <w:tcBorders>
              <w:left w:val="single" w:sz="4" w:space="0" w:color="auto"/>
              <w:right w:val="single" w:sz="4" w:space="0" w:color="auto"/>
            </w:tcBorders>
            <w:vAlign w:val="center"/>
          </w:tcPr>
          <w:p w14:paraId="7CCBE3AE" w14:textId="77777777" w:rsidR="00876DCD" w:rsidRPr="00511817" w:rsidRDefault="00876DCD" w:rsidP="008965BB">
            <w:pPr>
              <w:pStyle w:val="ListParagraph"/>
              <w:spacing w:after="0"/>
              <w:ind w:left="32" w:right="23"/>
              <w:rPr>
                <w:rStyle w:val="TeksttreciCalibri85ptOdstpy0pt"/>
                <w:rFonts w:ascii="Arial" w:hAnsi="Arial" w:cs="Arial"/>
                <w:color w:val="auto"/>
                <w:sz w:val="20"/>
              </w:rPr>
            </w:pPr>
            <w:r w:rsidRPr="00511817">
              <w:rPr>
                <w:rStyle w:val="TeksttreciCalibri85ptOdstpy0pt"/>
                <w:rFonts w:ascii="Arial" w:hAnsi="Arial" w:cs="Arial"/>
                <w:color w:val="auto"/>
                <w:sz w:val="20"/>
              </w:rPr>
              <w:t>Instrukcja dla personelu obsługi ruchowych posterunków technicznych</w:t>
            </w:r>
          </w:p>
        </w:tc>
        <w:tc>
          <w:tcPr>
            <w:tcW w:w="2094" w:type="dxa"/>
            <w:tcBorders>
              <w:left w:val="single" w:sz="4" w:space="0" w:color="auto"/>
              <w:right w:val="single" w:sz="4" w:space="0" w:color="auto"/>
            </w:tcBorders>
            <w:vAlign w:val="center"/>
          </w:tcPr>
          <w:p w14:paraId="34EA84A5" w14:textId="77777777" w:rsidR="00876DCD" w:rsidRPr="00511817" w:rsidRDefault="00876DCD" w:rsidP="004104DE">
            <w:pPr>
              <w:pStyle w:val="ListParagraph"/>
              <w:spacing w:after="0"/>
              <w:ind w:left="18" w:right="-58"/>
              <w:rPr>
                <w:rFonts w:ascii="Arial" w:hAnsi="Arial" w:cs="Arial"/>
                <w:spacing w:val="2"/>
                <w:sz w:val="20"/>
                <w:szCs w:val="17"/>
                <w:shd w:val="clear" w:color="auto" w:fill="FFFFFF"/>
                <w:lang w:eastAsia="pl-PL" w:bidi="pl-PL"/>
              </w:rPr>
            </w:pPr>
            <w:r w:rsidRPr="00511817">
              <w:rPr>
                <w:rStyle w:val="TeksttreciCalibri85ptOdstpy0pt"/>
                <w:rFonts w:ascii="Arial" w:hAnsi="Arial" w:cs="Arial"/>
                <w:color w:val="auto"/>
                <w:sz w:val="20"/>
              </w:rPr>
              <w:t>Zarządzenie nr 37/2015</w:t>
            </w:r>
            <w:r w:rsidR="004104DE"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23EF804A" w14:textId="77777777" w:rsidR="00876DCD" w:rsidRPr="00511817" w:rsidRDefault="00876DCD" w:rsidP="008965BB">
            <w:pPr>
              <w:pStyle w:val="ListParagraph"/>
              <w:spacing w:after="0"/>
              <w:ind w:left="-18" w:right="-6"/>
              <w:jc w:val="both"/>
              <w:rPr>
                <w:rFonts w:ascii="Arial" w:hAnsi="Arial" w:cs="Arial"/>
                <w:sz w:val="20"/>
                <w:szCs w:val="20"/>
              </w:rPr>
            </w:pPr>
            <w:r w:rsidRPr="00511817">
              <w:rPr>
                <w:rFonts w:ascii="Arial" w:eastAsia="Times New Roman" w:hAnsi="Arial" w:cs="Arial"/>
                <w:sz w:val="20"/>
                <w:szCs w:val="20"/>
                <w:lang w:eastAsia="pl-PL"/>
              </w:rPr>
              <w:t>28.</w:t>
            </w:r>
            <w:r w:rsidR="00680316" w:rsidRPr="00511817">
              <w:rPr>
                <w:rFonts w:ascii="Arial" w:eastAsia="Times New Roman" w:hAnsi="Arial" w:cs="Arial"/>
                <w:sz w:val="20"/>
                <w:szCs w:val="20"/>
                <w:lang w:eastAsia="pl-PL"/>
              </w:rPr>
              <w:t>7</w:t>
            </w:r>
            <w:r w:rsidRPr="00511817">
              <w:rPr>
                <w:rFonts w:ascii="Arial" w:eastAsia="Times New Roman" w:hAnsi="Arial" w:cs="Arial"/>
                <w:sz w:val="20"/>
                <w:szCs w:val="20"/>
                <w:lang w:eastAsia="pl-PL"/>
              </w:rPr>
              <w:t>.2015 r.</w:t>
            </w:r>
          </w:p>
        </w:tc>
      </w:tr>
      <w:tr w:rsidR="003135DD" w:rsidRPr="00511817" w14:paraId="515D7C80" w14:textId="77777777" w:rsidTr="003076E2">
        <w:trPr>
          <w:trHeight w:val="724"/>
        </w:trPr>
        <w:tc>
          <w:tcPr>
            <w:tcW w:w="467" w:type="dxa"/>
            <w:tcBorders>
              <w:left w:val="single" w:sz="18" w:space="0" w:color="auto"/>
              <w:right w:val="single" w:sz="4" w:space="0" w:color="auto"/>
            </w:tcBorders>
            <w:vAlign w:val="center"/>
          </w:tcPr>
          <w:p w14:paraId="06DB73D8"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3.</w:t>
            </w:r>
          </w:p>
        </w:tc>
        <w:tc>
          <w:tcPr>
            <w:tcW w:w="1207" w:type="dxa"/>
            <w:tcBorders>
              <w:left w:val="single" w:sz="4" w:space="0" w:color="auto"/>
              <w:right w:val="single" w:sz="4" w:space="0" w:color="auto"/>
            </w:tcBorders>
            <w:vAlign w:val="center"/>
          </w:tcPr>
          <w:p w14:paraId="2BF7CE3B" w14:textId="1BCFD829" w:rsidR="00876DCD" w:rsidRPr="00511817" w:rsidRDefault="0044758A" w:rsidP="008965BB">
            <w:pPr>
              <w:pStyle w:val="ListParagraph"/>
              <w:spacing w:after="0"/>
              <w:ind w:left="-26" w:right="-42"/>
              <w:rPr>
                <w:rFonts w:ascii="Arial" w:hAnsi="Arial" w:cs="Arial"/>
                <w:b/>
                <w:sz w:val="20"/>
                <w:szCs w:val="18"/>
              </w:rPr>
            </w:pPr>
            <w:r>
              <w:rPr>
                <w:rFonts w:ascii="Arial" w:hAnsi="Arial" w:cs="Arial"/>
                <w:b/>
                <w:sz w:val="20"/>
                <w:szCs w:val="18"/>
              </w:rPr>
              <w:t>Ir-3</w:t>
            </w:r>
          </w:p>
        </w:tc>
        <w:tc>
          <w:tcPr>
            <w:tcW w:w="3900" w:type="dxa"/>
            <w:tcBorders>
              <w:left w:val="single" w:sz="4" w:space="0" w:color="auto"/>
              <w:right w:val="single" w:sz="4" w:space="0" w:color="auto"/>
            </w:tcBorders>
            <w:vAlign w:val="center"/>
          </w:tcPr>
          <w:p w14:paraId="5CAF8014" w14:textId="77777777" w:rsidR="00876DCD" w:rsidRPr="00511817" w:rsidRDefault="00876DCD" w:rsidP="008965BB">
            <w:pPr>
              <w:pStyle w:val="ListParagraph"/>
              <w:spacing w:after="0"/>
              <w:ind w:left="32" w:right="87"/>
              <w:rPr>
                <w:rFonts w:ascii="Arial" w:hAnsi="Arial" w:cs="Arial"/>
                <w:sz w:val="20"/>
                <w:szCs w:val="20"/>
              </w:rPr>
            </w:pPr>
            <w:r w:rsidRPr="00511817">
              <w:rPr>
                <w:rFonts w:ascii="Arial" w:hAnsi="Arial" w:cs="Arial"/>
                <w:sz w:val="20"/>
                <w:szCs w:val="20"/>
              </w:rPr>
              <w:t xml:space="preserve">Instrukcja o sporządzaniu regulaminów technicznych </w:t>
            </w:r>
          </w:p>
        </w:tc>
        <w:tc>
          <w:tcPr>
            <w:tcW w:w="2094" w:type="dxa"/>
            <w:tcBorders>
              <w:left w:val="single" w:sz="4" w:space="0" w:color="auto"/>
              <w:right w:val="single" w:sz="4" w:space="0" w:color="auto"/>
            </w:tcBorders>
            <w:vAlign w:val="center"/>
          </w:tcPr>
          <w:p w14:paraId="53D16684" w14:textId="77777777" w:rsidR="00876DCD" w:rsidRPr="00511817" w:rsidRDefault="00876DCD" w:rsidP="008965BB">
            <w:pPr>
              <w:pStyle w:val="ListParagraph"/>
              <w:spacing w:after="0"/>
              <w:ind w:left="18" w:right="-58"/>
              <w:rPr>
                <w:rFonts w:ascii="Arial" w:hAnsi="Arial" w:cs="Arial"/>
                <w:sz w:val="20"/>
                <w:szCs w:val="20"/>
              </w:rPr>
            </w:pPr>
            <w:r w:rsidRPr="00511817">
              <w:rPr>
                <w:rFonts w:ascii="Arial" w:hAnsi="Arial" w:cs="Arial"/>
                <w:sz w:val="20"/>
                <w:szCs w:val="20"/>
              </w:rPr>
              <w:t>Uchwała Zarządu nr 510/2014</w:t>
            </w:r>
          </w:p>
        </w:tc>
        <w:tc>
          <w:tcPr>
            <w:tcW w:w="1459" w:type="dxa"/>
            <w:tcBorders>
              <w:left w:val="single" w:sz="4" w:space="0" w:color="auto"/>
              <w:right w:val="single" w:sz="18" w:space="0" w:color="auto"/>
            </w:tcBorders>
            <w:vAlign w:val="center"/>
          </w:tcPr>
          <w:p w14:paraId="2356BB55" w14:textId="77777777" w:rsidR="00876DCD" w:rsidRPr="00511817" w:rsidRDefault="00876DCD" w:rsidP="008965BB">
            <w:pPr>
              <w:pStyle w:val="ListParagraph"/>
              <w:spacing w:after="0"/>
              <w:ind w:left="-18" w:right="-6"/>
              <w:jc w:val="both"/>
              <w:rPr>
                <w:rFonts w:ascii="Arial" w:hAnsi="Arial" w:cs="Arial"/>
                <w:sz w:val="20"/>
                <w:szCs w:val="20"/>
              </w:rPr>
            </w:pPr>
            <w:r w:rsidRPr="00511817">
              <w:rPr>
                <w:rFonts w:ascii="Arial" w:hAnsi="Arial" w:cs="Arial"/>
                <w:sz w:val="20"/>
                <w:szCs w:val="20"/>
              </w:rPr>
              <w:t>01.</w:t>
            </w:r>
            <w:r w:rsidR="00680316" w:rsidRPr="00511817">
              <w:rPr>
                <w:rFonts w:ascii="Arial" w:hAnsi="Arial" w:cs="Arial"/>
                <w:sz w:val="20"/>
                <w:szCs w:val="20"/>
              </w:rPr>
              <w:t>7</w:t>
            </w:r>
            <w:r w:rsidRPr="00511817">
              <w:rPr>
                <w:rFonts w:ascii="Arial" w:hAnsi="Arial" w:cs="Arial"/>
                <w:sz w:val="20"/>
                <w:szCs w:val="20"/>
              </w:rPr>
              <w:t xml:space="preserve">.2014 r. </w:t>
            </w:r>
          </w:p>
        </w:tc>
      </w:tr>
      <w:tr w:rsidR="003135DD" w:rsidRPr="00511817" w14:paraId="103A4438" w14:textId="77777777" w:rsidTr="003076E2">
        <w:trPr>
          <w:trHeight w:val="724"/>
        </w:trPr>
        <w:tc>
          <w:tcPr>
            <w:tcW w:w="467" w:type="dxa"/>
            <w:tcBorders>
              <w:left w:val="single" w:sz="18" w:space="0" w:color="auto"/>
              <w:right w:val="single" w:sz="4" w:space="0" w:color="auto"/>
            </w:tcBorders>
            <w:vAlign w:val="center"/>
          </w:tcPr>
          <w:p w14:paraId="0A7E256D"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4.</w:t>
            </w:r>
          </w:p>
        </w:tc>
        <w:tc>
          <w:tcPr>
            <w:tcW w:w="1207" w:type="dxa"/>
            <w:tcBorders>
              <w:left w:val="single" w:sz="4" w:space="0" w:color="auto"/>
              <w:right w:val="single" w:sz="4" w:space="0" w:color="auto"/>
            </w:tcBorders>
            <w:vAlign w:val="center"/>
          </w:tcPr>
          <w:p w14:paraId="246E81CB" w14:textId="77777777" w:rsidR="00876DCD" w:rsidRPr="00511817" w:rsidRDefault="00876DCD" w:rsidP="008965BB">
            <w:pPr>
              <w:pStyle w:val="ListParagraph"/>
              <w:spacing w:after="0"/>
              <w:ind w:left="-26" w:right="-42"/>
              <w:rPr>
                <w:rFonts w:ascii="Arial" w:hAnsi="Arial" w:cs="Arial"/>
                <w:b/>
                <w:sz w:val="20"/>
                <w:szCs w:val="18"/>
              </w:rPr>
            </w:pPr>
            <w:r w:rsidRPr="00511817">
              <w:rPr>
                <w:rStyle w:val="TeksttreciCalibri85ptOdstpy0pt"/>
                <w:rFonts w:ascii="Arial" w:hAnsi="Arial" w:cs="Arial"/>
                <w:b/>
                <w:color w:val="auto"/>
                <w:sz w:val="20"/>
              </w:rPr>
              <w:t>Ir-5</w:t>
            </w:r>
            <w:r w:rsidRPr="00511817">
              <w:rPr>
                <w:rStyle w:val="TeksttreciCalibri85ptOdstpy0pt"/>
                <w:rFonts w:ascii="Arial" w:hAnsi="Arial" w:cs="Arial"/>
                <w:color w:val="auto"/>
                <w:sz w:val="20"/>
              </w:rPr>
              <w:t xml:space="preserve"> (R-12)</w:t>
            </w:r>
          </w:p>
        </w:tc>
        <w:tc>
          <w:tcPr>
            <w:tcW w:w="3900" w:type="dxa"/>
            <w:tcBorders>
              <w:left w:val="single" w:sz="4" w:space="0" w:color="auto"/>
              <w:right w:val="single" w:sz="4" w:space="0" w:color="auto"/>
            </w:tcBorders>
            <w:vAlign w:val="center"/>
          </w:tcPr>
          <w:p w14:paraId="3E760F41" w14:textId="77777777" w:rsidR="00876DCD" w:rsidRPr="00511817" w:rsidRDefault="00876DCD" w:rsidP="008965BB">
            <w:pPr>
              <w:pStyle w:val="ListParagraph"/>
              <w:spacing w:after="0"/>
              <w:ind w:left="32" w:right="87"/>
              <w:rPr>
                <w:rFonts w:ascii="Arial" w:hAnsi="Arial" w:cs="Arial"/>
                <w:szCs w:val="20"/>
              </w:rPr>
            </w:pPr>
            <w:r w:rsidRPr="00511817">
              <w:rPr>
                <w:rStyle w:val="TeksttreciCalibri85ptOdstpy0pt"/>
                <w:rFonts w:ascii="Arial" w:hAnsi="Arial" w:cs="Arial"/>
                <w:color w:val="auto"/>
                <w:sz w:val="20"/>
              </w:rPr>
              <w:t>Instrukcja o użytkowaniu urządzeń radiołączności pociągowej</w:t>
            </w:r>
          </w:p>
        </w:tc>
        <w:tc>
          <w:tcPr>
            <w:tcW w:w="2094" w:type="dxa"/>
            <w:tcBorders>
              <w:left w:val="single" w:sz="4" w:space="0" w:color="auto"/>
              <w:right w:val="single" w:sz="4" w:space="0" w:color="auto"/>
            </w:tcBorders>
            <w:vAlign w:val="center"/>
          </w:tcPr>
          <w:p w14:paraId="52340788" w14:textId="77777777" w:rsidR="00876DCD" w:rsidRPr="00511817" w:rsidRDefault="00876DCD" w:rsidP="004104DE">
            <w:pPr>
              <w:pStyle w:val="ListParagraph"/>
              <w:spacing w:after="0"/>
              <w:ind w:left="18" w:right="-58"/>
              <w:rPr>
                <w:rFonts w:ascii="Arial" w:hAnsi="Arial" w:cs="Arial"/>
                <w:sz w:val="20"/>
                <w:szCs w:val="20"/>
              </w:rPr>
            </w:pPr>
            <w:r w:rsidRPr="00511817">
              <w:rPr>
                <w:rStyle w:val="TeksttreciCalibri85ptOdstpy0pt"/>
                <w:rFonts w:ascii="Arial" w:hAnsi="Arial" w:cs="Arial"/>
                <w:color w:val="auto"/>
                <w:sz w:val="20"/>
              </w:rPr>
              <w:t>Zarządzenie nr 7/2014</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3111BADB" w14:textId="77777777" w:rsidR="00876DCD" w:rsidRPr="00511817" w:rsidRDefault="00876DCD" w:rsidP="008965BB">
            <w:pPr>
              <w:pStyle w:val="ListParagraph"/>
              <w:spacing w:after="0"/>
              <w:ind w:left="-18" w:right="-6"/>
              <w:jc w:val="both"/>
              <w:rPr>
                <w:rFonts w:ascii="Arial" w:hAnsi="Arial" w:cs="Arial"/>
                <w:sz w:val="20"/>
                <w:szCs w:val="20"/>
              </w:rPr>
            </w:pPr>
            <w:r w:rsidRPr="00511817">
              <w:rPr>
                <w:rFonts w:ascii="Arial" w:eastAsia="Times New Roman" w:hAnsi="Arial" w:cs="Arial"/>
                <w:sz w:val="20"/>
                <w:szCs w:val="20"/>
                <w:lang w:eastAsia="pl-PL"/>
              </w:rPr>
              <w:t>25.02.2014 r.</w:t>
            </w:r>
          </w:p>
        </w:tc>
      </w:tr>
      <w:tr w:rsidR="003135DD" w:rsidRPr="00511817" w14:paraId="01C43544" w14:textId="77777777" w:rsidTr="003076E2">
        <w:trPr>
          <w:trHeight w:val="724"/>
        </w:trPr>
        <w:tc>
          <w:tcPr>
            <w:tcW w:w="467" w:type="dxa"/>
            <w:tcBorders>
              <w:left w:val="single" w:sz="18" w:space="0" w:color="auto"/>
              <w:right w:val="single" w:sz="4" w:space="0" w:color="auto"/>
            </w:tcBorders>
            <w:vAlign w:val="center"/>
          </w:tcPr>
          <w:p w14:paraId="2657D7F6"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5.</w:t>
            </w:r>
          </w:p>
        </w:tc>
        <w:tc>
          <w:tcPr>
            <w:tcW w:w="1207" w:type="dxa"/>
            <w:tcBorders>
              <w:left w:val="single" w:sz="4" w:space="0" w:color="auto"/>
              <w:right w:val="single" w:sz="4" w:space="0" w:color="auto"/>
            </w:tcBorders>
            <w:vAlign w:val="center"/>
          </w:tcPr>
          <w:p w14:paraId="1304B403" w14:textId="77777777" w:rsidR="00876DCD" w:rsidRPr="00511817" w:rsidRDefault="00876DCD" w:rsidP="008965BB">
            <w:pPr>
              <w:pStyle w:val="ListParagraph"/>
              <w:spacing w:after="0"/>
              <w:ind w:left="-26" w:right="-42"/>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Ir-7 </w:t>
            </w:r>
          </w:p>
        </w:tc>
        <w:tc>
          <w:tcPr>
            <w:tcW w:w="3900" w:type="dxa"/>
            <w:tcBorders>
              <w:left w:val="single" w:sz="4" w:space="0" w:color="auto"/>
              <w:right w:val="single" w:sz="4" w:space="0" w:color="auto"/>
            </w:tcBorders>
            <w:vAlign w:val="center"/>
          </w:tcPr>
          <w:p w14:paraId="367AA10C" w14:textId="77777777" w:rsidR="00876DCD" w:rsidRPr="00511817" w:rsidRDefault="00876DCD" w:rsidP="008965BB">
            <w:pPr>
              <w:pStyle w:val="ListParagraph"/>
              <w:spacing w:after="0"/>
              <w:ind w:left="32" w:right="87"/>
              <w:rPr>
                <w:rStyle w:val="TeksttreciCalibri85ptOdstpy0pt"/>
                <w:rFonts w:ascii="Arial" w:hAnsi="Arial" w:cs="Arial"/>
                <w:color w:val="auto"/>
                <w:sz w:val="20"/>
              </w:rPr>
            </w:pPr>
            <w:r w:rsidRPr="00511817">
              <w:rPr>
                <w:rStyle w:val="TeksttreciCalibri85ptOdstpy0pt"/>
                <w:rFonts w:ascii="Arial" w:hAnsi="Arial" w:cs="Arial"/>
                <w:color w:val="auto"/>
                <w:sz w:val="20"/>
              </w:rPr>
              <w:t>Instrukcja obsługi przejazdów kolejowo-drogowych i przejść</w:t>
            </w:r>
          </w:p>
        </w:tc>
        <w:tc>
          <w:tcPr>
            <w:tcW w:w="2094" w:type="dxa"/>
            <w:tcBorders>
              <w:left w:val="single" w:sz="4" w:space="0" w:color="auto"/>
              <w:right w:val="single" w:sz="4" w:space="0" w:color="auto"/>
            </w:tcBorders>
            <w:vAlign w:val="center"/>
          </w:tcPr>
          <w:p w14:paraId="1981078D" w14:textId="77777777" w:rsidR="00876DCD" w:rsidRPr="00511817" w:rsidRDefault="00876DCD" w:rsidP="008965BB">
            <w:pPr>
              <w:pStyle w:val="ListParagraph"/>
              <w:spacing w:after="0"/>
              <w:ind w:left="18" w:right="-58"/>
              <w:rPr>
                <w:rStyle w:val="TeksttreciCalibri85ptOdstpy0pt"/>
                <w:rFonts w:ascii="Arial" w:hAnsi="Arial" w:cs="Arial"/>
                <w:color w:val="auto"/>
                <w:sz w:val="20"/>
              </w:rPr>
            </w:pPr>
            <w:r w:rsidRPr="00511817">
              <w:rPr>
                <w:rStyle w:val="TeksttreciCalibri85ptOdstpy0pt"/>
                <w:rFonts w:ascii="Arial" w:hAnsi="Arial" w:cs="Arial"/>
                <w:color w:val="auto"/>
                <w:sz w:val="20"/>
              </w:rPr>
              <w:t>Uchwała Zarządu nr 887/2016</w:t>
            </w:r>
          </w:p>
        </w:tc>
        <w:tc>
          <w:tcPr>
            <w:tcW w:w="1459" w:type="dxa"/>
            <w:tcBorders>
              <w:left w:val="single" w:sz="4" w:space="0" w:color="auto"/>
              <w:right w:val="single" w:sz="18" w:space="0" w:color="auto"/>
            </w:tcBorders>
            <w:vAlign w:val="center"/>
          </w:tcPr>
          <w:p w14:paraId="060B7CED"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14.06.2016 r.</w:t>
            </w:r>
          </w:p>
        </w:tc>
      </w:tr>
      <w:tr w:rsidR="003135DD" w:rsidRPr="00511817" w14:paraId="2E4CE25A" w14:textId="77777777" w:rsidTr="003076E2">
        <w:trPr>
          <w:trHeight w:val="1131"/>
        </w:trPr>
        <w:tc>
          <w:tcPr>
            <w:tcW w:w="467" w:type="dxa"/>
            <w:tcBorders>
              <w:left w:val="single" w:sz="18" w:space="0" w:color="auto"/>
              <w:right w:val="single" w:sz="4" w:space="0" w:color="auto"/>
            </w:tcBorders>
            <w:vAlign w:val="center"/>
          </w:tcPr>
          <w:p w14:paraId="5F3C28C6"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6.</w:t>
            </w:r>
          </w:p>
        </w:tc>
        <w:tc>
          <w:tcPr>
            <w:tcW w:w="1207" w:type="dxa"/>
            <w:tcBorders>
              <w:left w:val="single" w:sz="4" w:space="0" w:color="auto"/>
              <w:right w:val="single" w:sz="4" w:space="0" w:color="auto"/>
            </w:tcBorders>
            <w:vAlign w:val="center"/>
          </w:tcPr>
          <w:p w14:paraId="21F5212E" w14:textId="77777777" w:rsidR="00876DCD" w:rsidRPr="00511817" w:rsidRDefault="00876DCD" w:rsidP="008965BB">
            <w:pPr>
              <w:pStyle w:val="ListParagraph"/>
              <w:spacing w:after="0"/>
              <w:ind w:left="-26" w:right="-42"/>
              <w:rPr>
                <w:rFonts w:ascii="Arial" w:hAnsi="Arial" w:cs="Arial"/>
                <w:b/>
                <w:sz w:val="20"/>
                <w:szCs w:val="18"/>
              </w:rPr>
            </w:pPr>
            <w:r w:rsidRPr="00511817">
              <w:rPr>
                <w:rStyle w:val="TeksttreciCalibri85ptOdstpy0pt"/>
                <w:rFonts w:ascii="Arial" w:hAnsi="Arial" w:cs="Arial"/>
                <w:b/>
                <w:color w:val="auto"/>
                <w:sz w:val="20"/>
              </w:rPr>
              <w:t>Ir-8</w:t>
            </w:r>
          </w:p>
        </w:tc>
        <w:tc>
          <w:tcPr>
            <w:tcW w:w="3900" w:type="dxa"/>
            <w:tcBorders>
              <w:left w:val="single" w:sz="4" w:space="0" w:color="auto"/>
              <w:right w:val="single" w:sz="4" w:space="0" w:color="auto"/>
            </w:tcBorders>
            <w:vAlign w:val="center"/>
          </w:tcPr>
          <w:p w14:paraId="5406A5BF" w14:textId="77777777" w:rsidR="00876DCD" w:rsidRPr="00511817" w:rsidRDefault="00876DCD" w:rsidP="008965BB">
            <w:pPr>
              <w:pStyle w:val="ListParagraph"/>
              <w:spacing w:after="0"/>
              <w:ind w:left="32" w:right="18"/>
              <w:rPr>
                <w:rFonts w:ascii="Arial" w:hAnsi="Arial" w:cs="Arial"/>
                <w:szCs w:val="22"/>
              </w:rPr>
            </w:pPr>
            <w:r w:rsidRPr="00511817">
              <w:rPr>
                <w:rStyle w:val="TeksttreciCalibri85ptOdstpy0pt"/>
                <w:rFonts w:ascii="Arial" w:hAnsi="Arial" w:cs="Arial"/>
                <w:color w:val="auto"/>
                <w:sz w:val="20"/>
              </w:rPr>
              <w:t>Instrukcja o postępowaniu w sprawach poważnych wypadków, wypadków i incydentów w transporcie kolejowym</w:t>
            </w:r>
          </w:p>
        </w:tc>
        <w:tc>
          <w:tcPr>
            <w:tcW w:w="2094" w:type="dxa"/>
            <w:tcBorders>
              <w:left w:val="single" w:sz="4" w:space="0" w:color="auto"/>
              <w:right w:val="single" w:sz="4" w:space="0" w:color="auto"/>
            </w:tcBorders>
            <w:vAlign w:val="center"/>
          </w:tcPr>
          <w:p w14:paraId="1E116788" w14:textId="77777777" w:rsidR="00876DCD" w:rsidRPr="00511817" w:rsidRDefault="00876DCD" w:rsidP="008965BB">
            <w:pPr>
              <w:pStyle w:val="ListParagraph"/>
              <w:spacing w:after="0"/>
              <w:ind w:left="18" w:right="-2"/>
              <w:rPr>
                <w:rFonts w:ascii="Arial" w:hAnsi="Arial" w:cs="Arial"/>
                <w:sz w:val="20"/>
                <w:szCs w:val="22"/>
              </w:rPr>
            </w:pPr>
            <w:r w:rsidRPr="00511817">
              <w:rPr>
                <w:rStyle w:val="TeksttreciCalibri85ptOdstpy0pt"/>
                <w:rFonts w:ascii="Arial" w:hAnsi="Arial" w:cs="Arial"/>
                <w:color w:val="auto"/>
                <w:sz w:val="20"/>
              </w:rPr>
              <w:t xml:space="preserve">Uchwała Zarządu nr 686/2016 </w:t>
            </w:r>
          </w:p>
        </w:tc>
        <w:tc>
          <w:tcPr>
            <w:tcW w:w="1459" w:type="dxa"/>
            <w:tcBorders>
              <w:left w:val="single" w:sz="4" w:space="0" w:color="auto"/>
              <w:right w:val="single" w:sz="18" w:space="0" w:color="auto"/>
            </w:tcBorders>
            <w:vAlign w:val="center"/>
          </w:tcPr>
          <w:p w14:paraId="1CBD8966"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12.</w:t>
            </w:r>
            <w:r w:rsidR="00680316" w:rsidRPr="00511817">
              <w:rPr>
                <w:rFonts w:ascii="Arial" w:eastAsia="Times New Roman" w:hAnsi="Arial" w:cs="Arial"/>
                <w:sz w:val="20"/>
                <w:szCs w:val="20"/>
                <w:lang w:eastAsia="pl-PL"/>
              </w:rPr>
              <w:t>7</w:t>
            </w:r>
            <w:r w:rsidRPr="00511817">
              <w:rPr>
                <w:rFonts w:ascii="Arial" w:eastAsia="Times New Roman" w:hAnsi="Arial" w:cs="Arial"/>
                <w:sz w:val="20"/>
                <w:szCs w:val="20"/>
                <w:lang w:eastAsia="pl-PL"/>
              </w:rPr>
              <w:t xml:space="preserve">.2016 r. </w:t>
            </w:r>
          </w:p>
        </w:tc>
      </w:tr>
      <w:tr w:rsidR="003135DD" w:rsidRPr="00511817" w14:paraId="0FB9322F" w14:textId="77777777" w:rsidTr="003076E2">
        <w:trPr>
          <w:trHeight w:val="673"/>
        </w:trPr>
        <w:tc>
          <w:tcPr>
            <w:tcW w:w="467" w:type="dxa"/>
            <w:tcBorders>
              <w:left w:val="single" w:sz="18" w:space="0" w:color="auto"/>
              <w:right w:val="single" w:sz="4" w:space="0" w:color="auto"/>
            </w:tcBorders>
            <w:vAlign w:val="center"/>
          </w:tcPr>
          <w:p w14:paraId="5694576F"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7.</w:t>
            </w:r>
          </w:p>
        </w:tc>
        <w:tc>
          <w:tcPr>
            <w:tcW w:w="1207" w:type="dxa"/>
            <w:tcBorders>
              <w:left w:val="single" w:sz="4" w:space="0" w:color="auto"/>
              <w:right w:val="single" w:sz="4" w:space="0" w:color="auto"/>
            </w:tcBorders>
            <w:vAlign w:val="center"/>
          </w:tcPr>
          <w:p w14:paraId="13EB14C5" w14:textId="77777777" w:rsidR="00876DCD" w:rsidRPr="00511817" w:rsidRDefault="00876DCD" w:rsidP="008965BB">
            <w:pPr>
              <w:pStyle w:val="ListParagraph"/>
              <w:spacing w:after="0"/>
              <w:ind w:left="-26" w:right="-42"/>
              <w:rPr>
                <w:rFonts w:ascii="Arial" w:hAnsi="Arial" w:cs="Arial"/>
                <w:b/>
                <w:sz w:val="20"/>
                <w:szCs w:val="18"/>
              </w:rPr>
            </w:pPr>
            <w:r w:rsidRPr="00511817">
              <w:rPr>
                <w:rStyle w:val="TeksttreciCalibri85ptOdstpy0pt"/>
                <w:rFonts w:ascii="Arial" w:hAnsi="Arial" w:cs="Arial"/>
                <w:b/>
                <w:color w:val="auto"/>
                <w:sz w:val="20"/>
              </w:rPr>
              <w:t>Ir-13</w:t>
            </w:r>
            <w:r w:rsidRPr="00511817">
              <w:rPr>
                <w:rStyle w:val="TeksttreciCalibri85ptOdstpy0pt"/>
                <w:rFonts w:ascii="Arial" w:hAnsi="Arial" w:cs="Arial"/>
                <w:color w:val="auto"/>
                <w:sz w:val="20"/>
              </w:rPr>
              <w:t xml:space="preserve"> (R-23)</w:t>
            </w:r>
          </w:p>
        </w:tc>
        <w:tc>
          <w:tcPr>
            <w:tcW w:w="3900" w:type="dxa"/>
            <w:tcBorders>
              <w:left w:val="single" w:sz="4" w:space="0" w:color="auto"/>
              <w:right w:val="single" w:sz="4" w:space="0" w:color="auto"/>
            </w:tcBorders>
            <w:vAlign w:val="center"/>
          </w:tcPr>
          <w:p w14:paraId="3C887C12" w14:textId="77777777" w:rsidR="00876DCD" w:rsidRPr="00511817" w:rsidRDefault="00876DCD" w:rsidP="008965BB">
            <w:pPr>
              <w:pStyle w:val="ListParagraph"/>
              <w:spacing w:after="0"/>
              <w:ind w:left="32" w:right="87"/>
              <w:rPr>
                <w:rFonts w:ascii="Arial" w:hAnsi="Arial" w:cs="Arial"/>
                <w:szCs w:val="22"/>
              </w:rPr>
            </w:pPr>
            <w:r w:rsidRPr="00511817">
              <w:rPr>
                <w:rStyle w:val="TeksttreciCalibri85ptOdstpy0pt"/>
                <w:rFonts w:ascii="Arial" w:hAnsi="Arial" w:cs="Arial"/>
                <w:color w:val="auto"/>
                <w:sz w:val="20"/>
              </w:rPr>
              <w:t>Instrukcja dla dyspozytora zarządcy infrastruktury kolejowej</w:t>
            </w:r>
          </w:p>
        </w:tc>
        <w:tc>
          <w:tcPr>
            <w:tcW w:w="2094" w:type="dxa"/>
            <w:tcBorders>
              <w:left w:val="single" w:sz="4" w:space="0" w:color="auto"/>
              <w:right w:val="single" w:sz="4" w:space="0" w:color="auto"/>
            </w:tcBorders>
            <w:vAlign w:val="center"/>
          </w:tcPr>
          <w:p w14:paraId="5B0C8259" w14:textId="77777777" w:rsidR="00876DCD" w:rsidRPr="00511817" w:rsidRDefault="00876DCD" w:rsidP="008965BB">
            <w:pPr>
              <w:pStyle w:val="ListParagraph"/>
              <w:spacing w:after="0"/>
              <w:ind w:left="18" w:right="-2"/>
              <w:rPr>
                <w:rFonts w:ascii="Arial" w:hAnsi="Arial" w:cs="Arial"/>
                <w:sz w:val="20"/>
                <w:szCs w:val="22"/>
              </w:rPr>
            </w:pPr>
            <w:r w:rsidRPr="00511817">
              <w:rPr>
                <w:rStyle w:val="TeksttreciCalibri85ptOdstpy0pt"/>
                <w:rFonts w:ascii="Arial" w:hAnsi="Arial" w:cs="Arial"/>
                <w:color w:val="auto"/>
                <w:sz w:val="20"/>
              </w:rPr>
              <w:t xml:space="preserve">Zarządzenie nr 5/2015 Zarządu  </w:t>
            </w:r>
          </w:p>
        </w:tc>
        <w:tc>
          <w:tcPr>
            <w:tcW w:w="1459" w:type="dxa"/>
            <w:tcBorders>
              <w:left w:val="single" w:sz="4" w:space="0" w:color="auto"/>
              <w:right w:val="single" w:sz="18" w:space="0" w:color="auto"/>
            </w:tcBorders>
            <w:vAlign w:val="center"/>
          </w:tcPr>
          <w:p w14:paraId="09F178F0"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17.02.2015 r.</w:t>
            </w:r>
          </w:p>
        </w:tc>
      </w:tr>
      <w:tr w:rsidR="003135DD" w:rsidRPr="00511817" w14:paraId="0F9468BE" w14:textId="77777777" w:rsidTr="003076E2">
        <w:trPr>
          <w:trHeight w:val="645"/>
        </w:trPr>
        <w:tc>
          <w:tcPr>
            <w:tcW w:w="467" w:type="dxa"/>
            <w:tcBorders>
              <w:left w:val="single" w:sz="18" w:space="0" w:color="auto"/>
              <w:right w:val="single" w:sz="4" w:space="0" w:color="auto"/>
            </w:tcBorders>
            <w:vAlign w:val="center"/>
          </w:tcPr>
          <w:p w14:paraId="4EC6E1E1"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8.</w:t>
            </w:r>
          </w:p>
        </w:tc>
        <w:tc>
          <w:tcPr>
            <w:tcW w:w="1207" w:type="dxa"/>
            <w:tcBorders>
              <w:left w:val="single" w:sz="4" w:space="0" w:color="auto"/>
              <w:right w:val="single" w:sz="4" w:space="0" w:color="auto"/>
            </w:tcBorders>
            <w:vAlign w:val="center"/>
          </w:tcPr>
          <w:p w14:paraId="3ED46668" w14:textId="77777777" w:rsidR="00876DCD" w:rsidRPr="00511817" w:rsidRDefault="00876DCD" w:rsidP="008965BB">
            <w:pPr>
              <w:pStyle w:val="ListParagraph"/>
              <w:spacing w:after="0"/>
              <w:ind w:left="-26" w:right="-42"/>
              <w:rPr>
                <w:rFonts w:ascii="Arial" w:hAnsi="Arial" w:cs="Arial"/>
                <w:b/>
                <w:sz w:val="20"/>
                <w:szCs w:val="18"/>
              </w:rPr>
            </w:pPr>
            <w:r w:rsidRPr="00511817">
              <w:rPr>
                <w:rStyle w:val="TeksttreciCalibri85ptOdstpy0pt"/>
                <w:rFonts w:ascii="Arial" w:hAnsi="Arial" w:cs="Arial"/>
                <w:b/>
                <w:color w:val="auto"/>
                <w:sz w:val="20"/>
              </w:rPr>
              <w:t>Ir-14</w:t>
            </w:r>
          </w:p>
        </w:tc>
        <w:tc>
          <w:tcPr>
            <w:tcW w:w="3900" w:type="dxa"/>
            <w:tcBorders>
              <w:left w:val="single" w:sz="4" w:space="0" w:color="auto"/>
              <w:right w:val="single" w:sz="4" w:space="0" w:color="auto"/>
            </w:tcBorders>
            <w:vAlign w:val="center"/>
          </w:tcPr>
          <w:p w14:paraId="75696C4F" w14:textId="77777777" w:rsidR="00876DCD" w:rsidRPr="00511817" w:rsidRDefault="00876DCD" w:rsidP="008965BB">
            <w:pPr>
              <w:pStyle w:val="ListParagraph"/>
              <w:spacing w:after="0"/>
              <w:ind w:left="32" w:right="87"/>
              <w:rPr>
                <w:rFonts w:ascii="Arial" w:hAnsi="Arial" w:cs="Arial"/>
                <w:szCs w:val="22"/>
              </w:rPr>
            </w:pPr>
            <w:r w:rsidRPr="00511817">
              <w:rPr>
                <w:rStyle w:val="TeksttreciCalibri85ptOdstpy0pt"/>
                <w:rFonts w:ascii="Arial" w:hAnsi="Arial" w:cs="Arial"/>
                <w:color w:val="auto"/>
                <w:sz w:val="20"/>
              </w:rPr>
              <w:t>Instrukcja o kontroli biegu pociągów pasażerskich i towarowych</w:t>
            </w:r>
          </w:p>
        </w:tc>
        <w:tc>
          <w:tcPr>
            <w:tcW w:w="2094" w:type="dxa"/>
            <w:tcBorders>
              <w:left w:val="single" w:sz="4" w:space="0" w:color="auto"/>
              <w:right w:val="single" w:sz="4" w:space="0" w:color="auto"/>
            </w:tcBorders>
            <w:vAlign w:val="center"/>
          </w:tcPr>
          <w:p w14:paraId="686D0C4E" w14:textId="77777777" w:rsidR="00876DCD" w:rsidRPr="00511817" w:rsidRDefault="00876DCD" w:rsidP="00EA39FA">
            <w:pPr>
              <w:pStyle w:val="ListParagraph"/>
              <w:spacing w:after="0"/>
              <w:ind w:left="18" w:right="-2"/>
              <w:rPr>
                <w:rFonts w:ascii="Arial" w:hAnsi="Arial" w:cs="Arial"/>
                <w:sz w:val="20"/>
                <w:szCs w:val="22"/>
              </w:rPr>
            </w:pPr>
            <w:r w:rsidRPr="00511817">
              <w:rPr>
                <w:rStyle w:val="TeksttreciCalibri85ptOdstpy0pt"/>
                <w:rFonts w:ascii="Arial" w:hAnsi="Arial" w:cs="Arial"/>
                <w:color w:val="auto"/>
                <w:sz w:val="20"/>
              </w:rPr>
              <w:t>Zarządzenie nr 50/2014</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 </w:t>
            </w:r>
          </w:p>
        </w:tc>
        <w:tc>
          <w:tcPr>
            <w:tcW w:w="1459" w:type="dxa"/>
            <w:tcBorders>
              <w:left w:val="single" w:sz="4" w:space="0" w:color="auto"/>
              <w:right w:val="single" w:sz="18" w:space="0" w:color="auto"/>
            </w:tcBorders>
            <w:vAlign w:val="center"/>
          </w:tcPr>
          <w:p w14:paraId="3A7E050C"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09.12.2014 r.</w:t>
            </w:r>
          </w:p>
        </w:tc>
      </w:tr>
      <w:tr w:rsidR="003135DD" w:rsidRPr="00511817" w14:paraId="074CA84F" w14:textId="77777777" w:rsidTr="003076E2">
        <w:trPr>
          <w:trHeight w:val="645"/>
        </w:trPr>
        <w:tc>
          <w:tcPr>
            <w:tcW w:w="467" w:type="dxa"/>
            <w:tcBorders>
              <w:left w:val="single" w:sz="18" w:space="0" w:color="auto"/>
              <w:right w:val="single" w:sz="4" w:space="0" w:color="auto"/>
            </w:tcBorders>
            <w:vAlign w:val="center"/>
          </w:tcPr>
          <w:p w14:paraId="4B82EA29"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9.</w:t>
            </w:r>
          </w:p>
        </w:tc>
        <w:tc>
          <w:tcPr>
            <w:tcW w:w="1207" w:type="dxa"/>
            <w:tcBorders>
              <w:left w:val="single" w:sz="4" w:space="0" w:color="auto"/>
              <w:right w:val="single" w:sz="4" w:space="0" w:color="auto"/>
            </w:tcBorders>
            <w:vAlign w:val="center"/>
          </w:tcPr>
          <w:p w14:paraId="785DF604" w14:textId="77777777" w:rsidR="00876DCD" w:rsidRPr="00511817" w:rsidRDefault="00876DCD" w:rsidP="008965BB">
            <w:pPr>
              <w:pStyle w:val="ListParagraph"/>
              <w:spacing w:after="0"/>
              <w:ind w:left="-26" w:right="-42"/>
              <w:rPr>
                <w:rStyle w:val="TeksttreciCalibri85ptOdstpy0pt"/>
                <w:rFonts w:ascii="Arial" w:hAnsi="Arial" w:cs="Arial"/>
                <w:color w:val="auto"/>
                <w:sz w:val="20"/>
              </w:rPr>
            </w:pPr>
            <w:r w:rsidRPr="00511817">
              <w:rPr>
                <w:rStyle w:val="TeksttreciCalibri85ptOdstpy0pt"/>
                <w:rFonts w:ascii="Arial" w:hAnsi="Arial" w:cs="Arial"/>
                <w:b/>
                <w:color w:val="auto"/>
                <w:sz w:val="20"/>
              </w:rPr>
              <w:t>Ir-15</w:t>
            </w:r>
            <w:r w:rsidRPr="00511817">
              <w:rPr>
                <w:rStyle w:val="TeksttreciCalibri85ptOdstpy0pt"/>
                <w:rFonts w:ascii="Arial" w:hAnsi="Arial" w:cs="Arial"/>
                <w:color w:val="auto"/>
                <w:sz w:val="20"/>
              </w:rPr>
              <w:t xml:space="preserve"> (D-21)</w:t>
            </w:r>
          </w:p>
        </w:tc>
        <w:tc>
          <w:tcPr>
            <w:tcW w:w="3900" w:type="dxa"/>
            <w:tcBorders>
              <w:left w:val="single" w:sz="4" w:space="0" w:color="auto"/>
              <w:right w:val="single" w:sz="4" w:space="0" w:color="auto"/>
            </w:tcBorders>
            <w:vAlign w:val="center"/>
          </w:tcPr>
          <w:p w14:paraId="47B3F076" w14:textId="77777777" w:rsidR="00876DCD" w:rsidRPr="00511817" w:rsidRDefault="00876DCD" w:rsidP="008965BB">
            <w:pPr>
              <w:pStyle w:val="ListParagraph"/>
              <w:spacing w:after="0"/>
              <w:ind w:left="32" w:right="87"/>
              <w:rPr>
                <w:rFonts w:ascii="Arial" w:eastAsia="Times New Roman" w:hAnsi="Arial" w:cs="Arial"/>
                <w:szCs w:val="20"/>
                <w:lang w:eastAsia="pl-PL"/>
              </w:rPr>
            </w:pPr>
            <w:r w:rsidRPr="00511817">
              <w:rPr>
                <w:rStyle w:val="TeksttreciCalibri85ptOdstpy0pt"/>
                <w:rFonts w:ascii="Arial" w:hAnsi="Arial" w:cs="Arial"/>
                <w:color w:val="auto"/>
                <w:sz w:val="20"/>
              </w:rPr>
              <w:t>Instrukcja o kolejowym ratownictwie technicznym</w:t>
            </w:r>
          </w:p>
        </w:tc>
        <w:tc>
          <w:tcPr>
            <w:tcW w:w="2094" w:type="dxa"/>
            <w:tcBorders>
              <w:left w:val="single" w:sz="4" w:space="0" w:color="auto"/>
              <w:right w:val="single" w:sz="4" w:space="0" w:color="auto"/>
            </w:tcBorders>
            <w:vAlign w:val="center"/>
          </w:tcPr>
          <w:p w14:paraId="5D1CC631" w14:textId="77777777" w:rsidR="00876DCD" w:rsidRPr="00511817" w:rsidRDefault="00876DCD" w:rsidP="00EA39FA">
            <w:pPr>
              <w:pStyle w:val="ListParagraph"/>
              <w:spacing w:after="0"/>
              <w:ind w:left="18" w:right="-2"/>
              <w:rPr>
                <w:rFonts w:ascii="Arial" w:eastAsia="Times New Roman" w:hAnsi="Arial" w:cs="Arial"/>
                <w:sz w:val="20"/>
                <w:szCs w:val="20"/>
                <w:lang w:eastAsia="pl-PL"/>
              </w:rPr>
            </w:pPr>
            <w:r w:rsidRPr="00511817">
              <w:rPr>
                <w:rStyle w:val="TeksttreciCalibri85ptOdstpy0pt"/>
                <w:rFonts w:ascii="Arial" w:hAnsi="Arial" w:cs="Arial"/>
                <w:color w:val="auto"/>
                <w:sz w:val="20"/>
              </w:rPr>
              <w:t>Uchwała nr 176/2016</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33EC3226"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02.03.2016 r.</w:t>
            </w:r>
          </w:p>
        </w:tc>
      </w:tr>
      <w:tr w:rsidR="003135DD" w:rsidRPr="00511817" w14:paraId="7C3239DD" w14:textId="77777777" w:rsidTr="003076E2">
        <w:trPr>
          <w:trHeight w:val="645"/>
        </w:trPr>
        <w:tc>
          <w:tcPr>
            <w:tcW w:w="467" w:type="dxa"/>
            <w:tcBorders>
              <w:left w:val="single" w:sz="18" w:space="0" w:color="auto"/>
              <w:right w:val="single" w:sz="4" w:space="0" w:color="auto"/>
            </w:tcBorders>
            <w:vAlign w:val="center"/>
          </w:tcPr>
          <w:p w14:paraId="22E1A3A3"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10.</w:t>
            </w:r>
          </w:p>
        </w:tc>
        <w:tc>
          <w:tcPr>
            <w:tcW w:w="1207" w:type="dxa"/>
            <w:tcBorders>
              <w:left w:val="single" w:sz="4" w:space="0" w:color="auto"/>
              <w:right w:val="single" w:sz="4" w:space="0" w:color="auto"/>
            </w:tcBorders>
            <w:vAlign w:val="center"/>
          </w:tcPr>
          <w:p w14:paraId="454F5BE3" w14:textId="77777777" w:rsidR="00876DCD" w:rsidRPr="00511817" w:rsidRDefault="00876DCD" w:rsidP="008965BB">
            <w:pPr>
              <w:pStyle w:val="ListParagraph"/>
              <w:spacing w:after="0"/>
              <w:ind w:left="-26" w:right="-28"/>
              <w:rPr>
                <w:rStyle w:val="TeksttreciCalibri85ptOdstpy0pt"/>
                <w:rFonts w:ascii="Arial" w:hAnsi="Arial" w:cs="Arial"/>
                <w:color w:val="auto"/>
                <w:sz w:val="20"/>
              </w:rPr>
            </w:pPr>
            <w:r w:rsidRPr="00511817">
              <w:rPr>
                <w:rStyle w:val="TeksttreciCalibri85ptOdstpy0pt"/>
                <w:rFonts w:ascii="Arial" w:hAnsi="Arial" w:cs="Arial"/>
                <w:b/>
                <w:color w:val="auto"/>
                <w:sz w:val="20"/>
              </w:rPr>
              <w:t>Id-1</w:t>
            </w:r>
            <w:r w:rsidRPr="00511817">
              <w:rPr>
                <w:rStyle w:val="TeksttreciCalibri85ptOdstpy0pt"/>
                <w:rFonts w:ascii="Arial" w:hAnsi="Arial" w:cs="Arial"/>
                <w:color w:val="auto"/>
                <w:sz w:val="20"/>
              </w:rPr>
              <w:t xml:space="preserve"> (D-1)</w:t>
            </w:r>
          </w:p>
        </w:tc>
        <w:tc>
          <w:tcPr>
            <w:tcW w:w="3900" w:type="dxa"/>
            <w:tcBorders>
              <w:left w:val="single" w:sz="4" w:space="0" w:color="auto"/>
              <w:right w:val="single" w:sz="4" w:space="0" w:color="auto"/>
            </w:tcBorders>
            <w:vAlign w:val="center"/>
          </w:tcPr>
          <w:p w14:paraId="1084EBBC" w14:textId="77777777" w:rsidR="00876DCD" w:rsidRPr="00511817" w:rsidRDefault="00876DCD" w:rsidP="008965BB">
            <w:pPr>
              <w:pStyle w:val="ListParagraph"/>
              <w:spacing w:after="0"/>
              <w:ind w:left="32" w:right="87"/>
              <w:rPr>
                <w:rFonts w:ascii="Arial" w:eastAsia="Times New Roman" w:hAnsi="Arial" w:cs="Arial"/>
                <w:szCs w:val="20"/>
                <w:lang w:eastAsia="pl-PL"/>
              </w:rPr>
            </w:pPr>
            <w:r w:rsidRPr="00511817">
              <w:rPr>
                <w:rStyle w:val="TeksttreciCalibri85ptOdstpy0pt"/>
                <w:rFonts w:ascii="Arial" w:hAnsi="Arial" w:cs="Arial"/>
                <w:color w:val="auto"/>
                <w:sz w:val="20"/>
              </w:rPr>
              <w:t>Warunki techniczne utrzymania nawierzchni na liniach kolejowych</w:t>
            </w:r>
          </w:p>
        </w:tc>
        <w:tc>
          <w:tcPr>
            <w:tcW w:w="2094" w:type="dxa"/>
            <w:tcBorders>
              <w:left w:val="single" w:sz="4" w:space="0" w:color="auto"/>
              <w:right w:val="single" w:sz="4" w:space="0" w:color="auto"/>
            </w:tcBorders>
            <w:vAlign w:val="center"/>
          </w:tcPr>
          <w:p w14:paraId="56543DB9" w14:textId="77777777" w:rsidR="00876DCD" w:rsidRPr="00511817" w:rsidRDefault="00876DCD" w:rsidP="00EA39FA">
            <w:pPr>
              <w:pStyle w:val="ListParagraph"/>
              <w:spacing w:after="0"/>
              <w:ind w:left="18" w:right="-2"/>
              <w:rPr>
                <w:rFonts w:ascii="Arial" w:eastAsia="Times New Roman" w:hAnsi="Arial" w:cs="Arial"/>
                <w:sz w:val="20"/>
                <w:szCs w:val="20"/>
                <w:lang w:eastAsia="pl-PL"/>
              </w:rPr>
            </w:pPr>
            <w:r w:rsidRPr="00511817">
              <w:rPr>
                <w:rStyle w:val="TeksttreciCalibri85ptOdstpy0pt"/>
                <w:rFonts w:ascii="Arial" w:hAnsi="Arial" w:cs="Arial"/>
                <w:color w:val="auto"/>
                <w:sz w:val="20"/>
              </w:rPr>
              <w:t>Uchwała nr 1223/2015</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        </w:t>
            </w:r>
          </w:p>
        </w:tc>
        <w:tc>
          <w:tcPr>
            <w:tcW w:w="1459" w:type="dxa"/>
            <w:tcBorders>
              <w:left w:val="single" w:sz="4" w:space="0" w:color="auto"/>
              <w:right w:val="single" w:sz="18" w:space="0" w:color="auto"/>
            </w:tcBorders>
            <w:vAlign w:val="center"/>
          </w:tcPr>
          <w:p w14:paraId="78D0C569"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22.12.2015 r.</w:t>
            </w:r>
          </w:p>
        </w:tc>
      </w:tr>
      <w:tr w:rsidR="003135DD" w:rsidRPr="00511817" w14:paraId="7152ABD5" w14:textId="77777777" w:rsidTr="003076E2">
        <w:trPr>
          <w:trHeight w:val="711"/>
        </w:trPr>
        <w:tc>
          <w:tcPr>
            <w:tcW w:w="467" w:type="dxa"/>
            <w:tcBorders>
              <w:left w:val="single" w:sz="18" w:space="0" w:color="auto"/>
              <w:right w:val="single" w:sz="4" w:space="0" w:color="auto"/>
            </w:tcBorders>
            <w:vAlign w:val="center"/>
          </w:tcPr>
          <w:p w14:paraId="2DE2C2B4"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11.</w:t>
            </w:r>
          </w:p>
        </w:tc>
        <w:tc>
          <w:tcPr>
            <w:tcW w:w="1207" w:type="dxa"/>
            <w:tcBorders>
              <w:left w:val="single" w:sz="4" w:space="0" w:color="auto"/>
              <w:right w:val="single" w:sz="4" w:space="0" w:color="auto"/>
            </w:tcBorders>
            <w:vAlign w:val="center"/>
          </w:tcPr>
          <w:p w14:paraId="6F545120" w14:textId="77777777" w:rsidR="00876DCD" w:rsidRPr="00511817" w:rsidRDefault="00876DCD" w:rsidP="008965BB">
            <w:pPr>
              <w:pStyle w:val="ListParagraph"/>
              <w:spacing w:after="0"/>
              <w:ind w:left="-26" w:right="-28"/>
              <w:rPr>
                <w:rFonts w:ascii="Arial" w:hAnsi="Arial" w:cs="Arial"/>
                <w:b/>
                <w:sz w:val="20"/>
                <w:szCs w:val="18"/>
              </w:rPr>
            </w:pPr>
            <w:r w:rsidRPr="00511817">
              <w:rPr>
                <w:rStyle w:val="TeksttreciCalibri85ptOdstpy0pt"/>
                <w:rFonts w:ascii="Arial" w:hAnsi="Arial" w:cs="Arial"/>
                <w:b/>
                <w:color w:val="auto"/>
                <w:sz w:val="20"/>
              </w:rPr>
              <w:t>Id-3</w:t>
            </w:r>
          </w:p>
        </w:tc>
        <w:tc>
          <w:tcPr>
            <w:tcW w:w="3900" w:type="dxa"/>
            <w:tcBorders>
              <w:left w:val="single" w:sz="4" w:space="0" w:color="auto"/>
              <w:right w:val="single" w:sz="4" w:space="0" w:color="auto"/>
            </w:tcBorders>
            <w:vAlign w:val="center"/>
          </w:tcPr>
          <w:p w14:paraId="10B91B62" w14:textId="77777777" w:rsidR="00876DCD" w:rsidRPr="00511817" w:rsidRDefault="00876DCD" w:rsidP="008965BB">
            <w:pPr>
              <w:pStyle w:val="ListParagraph"/>
              <w:spacing w:after="0"/>
              <w:ind w:left="32" w:right="87"/>
              <w:rPr>
                <w:rFonts w:ascii="Arial" w:hAnsi="Arial" w:cs="Arial"/>
                <w:szCs w:val="22"/>
              </w:rPr>
            </w:pPr>
            <w:r w:rsidRPr="00511817">
              <w:rPr>
                <w:rStyle w:val="TeksttreciCalibri85ptOdstpy0pt"/>
                <w:rFonts w:ascii="Arial" w:hAnsi="Arial" w:cs="Arial"/>
                <w:color w:val="auto"/>
                <w:sz w:val="20"/>
              </w:rPr>
              <w:t>Warunki techniczne utrzymania podtorza kolejowego</w:t>
            </w:r>
          </w:p>
        </w:tc>
        <w:tc>
          <w:tcPr>
            <w:tcW w:w="2094" w:type="dxa"/>
            <w:tcBorders>
              <w:left w:val="single" w:sz="4" w:space="0" w:color="auto"/>
              <w:right w:val="single" w:sz="4" w:space="0" w:color="auto"/>
            </w:tcBorders>
            <w:vAlign w:val="center"/>
          </w:tcPr>
          <w:p w14:paraId="285C41AA" w14:textId="77777777" w:rsidR="00876DCD" w:rsidRPr="00511817" w:rsidRDefault="00876DCD" w:rsidP="00EA39FA">
            <w:pPr>
              <w:pStyle w:val="ListParagraph"/>
              <w:spacing w:after="0"/>
              <w:ind w:left="18" w:right="-2"/>
              <w:rPr>
                <w:rFonts w:ascii="Arial" w:hAnsi="Arial" w:cs="Arial"/>
                <w:sz w:val="20"/>
                <w:szCs w:val="22"/>
              </w:rPr>
            </w:pPr>
            <w:r w:rsidRPr="00511817">
              <w:rPr>
                <w:rStyle w:val="TeksttreciCalibri85ptOdstpy0pt"/>
                <w:rFonts w:ascii="Arial" w:hAnsi="Arial" w:cs="Arial"/>
                <w:color w:val="auto"/>
                <w:sz w:val="20"/>
              </w:rPr>
              <w:t>Zarządzenie nr 9/2009</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764FE009"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04.05.2009 r.</w:t>
            </w:r>
          </w:p>
        </w:tc>
      </w:tr>
      <w:tr w:rsidR="003135DD" w:rsidRPr="00511817" w14:paraId="09BCF361" w14:textId="77777777" w:rsidTr="003076E2">
        <w:trPr>
          <w:trHeight w:val="673"/>
        </w:trPr>
        <w:tc>
          <w:tcPr>
            <w:tcW w:w="467" w:type="dxa"/>
            <w:tcBorders>
              <w:left w:val="single" w:sz="18" w:space="0" w:color="auto"/>
              <w:right w:val="single" w:sz="4" w:space="0" w:color="auto"/>
            </w:tcBorders>
            <w:vAlign w:val="center"/>
          </w:tcPr>
          <w:p w14:paraId="0B97003F"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12.</w:t>
            </w:r>
          </w:p>
        </w:tc>
        <w:tc>
          <w:tcPr>
            <w:tcW w:w="1207" w:type="dxa"/>
            <w:tcBorders>
              <w:left w:val="single" w:sz="4" w:space="0" w:color="auto"/>
              <w:right w:val="single" w:sz="4" w:space="0" w:color="auto"/>
            </w:tcBorders>
            <w:vAlign w:val="center"/>
          </w:tcPr>
          <w:p w14:paraId="3AF119B9" w14:textId="77777777" w:rsidR="00876DCD" w:rsidRPr="00511817" w:rsidRDefault="00876DCD" w:rsidP="008965BB">
            <w:pPr>
              <w:pStyle w:val="ListParagraph"/>
              <w:spacing w:after="0"/>
              <w:ind w:left="-26" w:right="-28"/>
              <w:rPr>
                <w:rFonts w:ascii="Arial" w:hAnsi="Arial" w:cs="Arial"/>
                <w:b/>
                <w:sz w:val="20"/>
                <w:szCs w:val="18"/>
              </w:rPr>
            </w:pPr>
            <w:r w:rsidRPr="00511817">
              <w:rPr>
                <w:rStyle w:val="TeksttreciCalibri85ptOdstpy0pt"/>
                <w:rFonts w:ascii="Arial" w:hAnsi="Arial" w:cs="Arial"/>
                <w:b/>
                <w:color w:val="auto"/>
                <w:sz w:val="20"/>
              </w:rPr>
              <w:t>Id-7</w:t>
            </w:r>
            <w:r w:rsidRPr="00511817">
              <w:rPr>
                <w:rStyle w:val="TeksttreciCalibri85ptOdstpy0pt"/>
                <w:rFonts w:ascii="Arial" w:hAnsi="Arial" w:cs="Arial"/>
                <w:color w:val="auto"/>
                <w:sz w:val="20"/>
              </w:rPr>
              <w:t xml:space="preserve"> (D-10)</w:t>
            </w:r>
          </w:p>
        </w:tc>
        <w:tc>
          <w:tcPr>
            <w:tcW w:w="3900" w:type="dxa"/>
            <w:tcBorders>
              <w:left w:val="single" w:sz="4" w:space="0" w:color="auto"/>
              <w:right w:val="single" w:sz="4" w:space="0" w:color="auto"/>
            </w:tcBorders>
            <w:vAlign w:val="center"/>
          </w:tcPr>
          <w:p w14:paraId="4E74A7D2" w14:textId="77777777" w:rsidR="00876DCD" w:rsidRPr="00511817" w:rsidRDefault="00876DCD" w:rsidP="008965BB">
            <w:pPr>
              <w:pStyle w:val="ListParagraph"/>
              <w:spacing w:after="0"/>
              <w:ind w:left="32" w:right="87"/>
              <w:rPr>
                <w:rFonts w:ascii="Arial" w:hAnsi="Arial" w:cs="Arial"/>
                <w:szCs w:val="22"/>
              </w:rPr>
            </w:pPr>
            <w:r w:rsidRPr="00511817">
              <w:rPr>
                <w:rStyle w:val="TeksttreciCalibri85ptOdstpy0pt"/>
                <w:rFonts w:ascii="Arial" w:hAnsi="Arial" w:cs="Arial"/>
                <w:color w:val="auto"/>
                <w:sz w:val="20"/>
              </w:rPr>
              <w:t>Instrukcja o dozorowaniu linii kolejowych</w:t>
            </w:r>
          </w:p>
        </w:tc>
        <w:tc>
          <w:tcPr>
            <w:tcW w:w="2094" w:type="dxa"/>
            <w:tcBorders>
              <w:left w:val="single" w:sz="4" w:space="0" w:color="auto"/>
              <w:right w:val="single" w:sz="4" w:space="0" w:color="auto"/>
            </w:tcBorders>
            <w:vAlign w:val="center"/>
          </w:tcPr>
          <w:p w14:paraId="6C57066B" w14:textId="77777777" w:rsidR="00876DCD" w:rsidRPr="00511817" w:rsidRDefault="00876DCD" w:rsidP="00EA39FA">
            <w:pPr>
              <w:pStyle w:val="ListParagraph"/>
              <w:spacing w:after="0"/>
              <w:ind w:left="18" w:right="-2"/>
              <w:rPr>
                <w:rFonts w:ascii="Arial" w:hAnsi="Arial" w:cs="Arial"/>
                <w:sz w:val="20"/>
                <w:szCs w:val="22"/>
              </w:rPr>
            </w:pPr>
            <w:r w:rsidRPr="00511817">
              <w:rPr>
                <w:rStyle w:val="TeksttreciCalibri85ptOdstpy0pt"/>
                <w:rFonts w:ascii="Arial" w:hAnsi="Arial" w:cs="Arial"/>
                <w:color w:val="auto"/>
                <w:sz w:val="20"/>
              </w:rPr>
              <w:t>Uchwała nr 1222/2015</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619E1C9F"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22.12.2015 r.</w:t>
            </w:r>
          </w:p>
        </w:tc>
      </w:tr>
      <w:tr w:rsidR="003135DD" w:rsidRPr="00511817" w14:paraId="38F59D6B" w14:textId="77777777" w:rsidTr="003076E2">
        <w:trPr>
          <w:trHeight w:val="673"/>
        </w:trPr>
        <w:tc>
          <w:tcPr>
            <w:tcW w:w="467" w:type="dxa"/>
            <w:tcBorders>
              <w:left w:val="single" w:sz="18" w:space="0" w:color="auto"/>
              <w:right w:val="single" w:sz="4" w:space="0" w:color="auto"/>
            </w:tcBorders>
            <w:vAlign w:val="center"/>
          </w:tcPr>
          <w:p w14:paraId="30D18E21"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13.</w:t>
            </w:r>
          </w:p>
        </w:tc>
        <w:tc>
          <w:tcPr>
            <w:tcW w:w="1207" w:type="dxa"/>
            <w:tcBorders>
              <w:left w:val="single" w:sz="4" w:space="0" w:color="auto"/>
              <w:right w:val="single" w:sz="4" w:space="0" w:color="auto"/>
            </w:tcBorders>
            <w:vAlign w:val="center"/>
          </w:tcPr>
          <w:p w14:paraId="7246632C"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Id-8</w:t>
            </w:r>
          </w:p>
        </w:tc>
        <w:tc>
          <w:tcPr>
            <w:tcW w:w="3900" w:type="dxa"/>
            <w:tcBorders>
              <w:left w:val="single" w:sz="4" w:space="0" w:color="auto"/>
              <w:right w:val="single" w:sz="4" w:space="0" w:color="auto"/>
            </w:tcBorders>
            <w:vAlign w:val="center"/>
          </w:tcPr>
          <w:p w14:paraId="1157915D"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Instrukcja diagnostyki nawierzchni kolejowej</w:t>
            </w:r>
          </w:p>
        </w:tc>
        <w:tc>
          <w:tcPr>
            <w:tcW w:w="2094" w:type="dxa"/>
            <w:tcBorders>
              <w:left w:val="single" w:sz="4" w:space="0" w:color="auto"/>
              <w:right w:val="single" w:sz="4" w:space="0" w:color="auto"/>
            </w:tcBorders>
            <w:vAlign w:val="center"/>
          </w:tcPr>
          <w:p w14:paraId="6770525B"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5/2005</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5B146864"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eastAsia="Times New Roman" w:hAnsi="Arial" w:cs="Arial"/>
                <w:sz w:val="20"/>
                <w:szCs w:val="20"/>
                <w:lang w:eastAsia="pl-PL"/>
              </w:rPr>
              <w:t>10.03.2005 r.</w:t>
            </w:r>
          </w:p>
        </w:tc>
      </w:tr>
      <w:tr w:rsidR="003135DD" w:rsidRPr="00511817" w14:paraId="4A66BCAE" w14:textId="77777777" w:rsidTr="003076E2">
        <w:trPr>
          <w:trHeight w:val="625"/>
        </w:trPr>
        <w:tc>
          <w:tcPr>
            <w:tcW w:w="467" w:type="dxa"/>
            <w:tcBorders>
              <w:left w:val="single" w:sz="18" w:space="0" w:color="auto"/>
              <w:right w:val="single" w:sz="4" w:space="0" w:color="auto"/>
            </w:tcBorders>
            <w:vAlign w:val="center"/>
          </w:tcPr>
          <w:p w14:paraId="41A4EA96"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14.</w:t>
            </w:r>
          </w:p>
        </w:tc>
        <w:tc>
          <w:tcPr>
            <w:tcW w:w="1207" w:type="dxa"/>
            <w:tcBorders>
              <w:left w:val="single" w:sz="4" w:space="0" w:color="auto"/>
              <w:right w:val="single" w:sz="4" w:space="0" w:color="auto"/>
            </w:tcBorders>
            <w:vAlign w:val="center"/>
          </w:tcPr>
          <w:p w14:paraId="6EC858BA" w14:textId="77777777" w:rsidR="00876DCD" w:rsidRPr="00511817" w:rsidRDefault="00876DCD" w:rsidP="008965BB">
            <w:pPr>
              <w:pStyle w:val="ListParagraph"/>
              <w:spacing w:after="0"/>
              <w:ind w:left="-26" w:right="-28"/>
              <w:rPr>
                <w:rStyle w:val="TeksttreciCalibri85ptOdstpy0pt"/>
                <w:rFonts w:ascii="Arial" w:hAnsi="Arial" w:cs="Arial"/>
                <w:color w:val="auto"/>
                <w:sz w:val="20"/>
              </w:rPr>
            </w:pPr>
            <w:r w:rsidRPr="00511817">
              <w:rPr>
                <w:rStyle w:val="TeksttreciCalibri85ptOdstpy0pt"/>
                <w:rFonts w:ascii="Arial" w:hAnsi="Arial" w:cs="Arial"/>
                <w:b/>
                <w:color w:val="auto"/>
                <w:sz w:val="20"/>
              </w:rPr>
              <w:t xml:space="preserve">Id-12 </w:t>
            </w:r>
            <w:r w:rsidRPr="00511817">
              <w:rPr>
                <w:rStyle w:val="TeksttreciCalibri85ptOdstpy0pt"/>
                <w:rFonts w:ascii="Arial" w:hAnsi="Arial" w:cs="Arial"/>
                <w:color w:val="auto"/>
                <w:sz w:val="20"/>
              </w:rPr>
              <w:t>(D-29)</w:t>
            </w:r>
          </w:p>
        </w:tc>
        <w:tc>
          <w:tcPr>
            <w:tcW w:w="3900" w:type="dxa"/>
            <w:tcBorders>
              <w:left w:val="single" w:sz="4" w:space="0" w:color="auto"/>
              <w:right w:val="single" w:sz="4" w:space="0" w:color="auto"/>
            </w:tcBorders>
            <w:vAlign w:val="center"/>
          </w:tcPr>
          <w:p w14:paraId="1700C86A"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Wykaz linii kolejowych</w:t>
            </w:r>
          </w:p>
        </w:tc>
        <w:tc>
          <w:tcPr>
            <w:tcW w:w="2094" w:type="dxa"/>
            <w:tcBorders>
              <w:left w:val="single" w:sz="4" w:space="0" w:color="auto"/>
              <w:right w:val="single" w:sz="4" w:space="0" w:color="auto"/>
            </w:tcBorders>
            <w:vAlign w:val="center"/>
          </w:tcPr>
          <w:p w14:paraId="14155344"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1/2009</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r w:rsidR="00EA39FA" w:rsidRPr="00511817">
              <w:rPr>
                <w:rStyle w:val="TeksttreciCalibri85ptOdstpy0pt"/>
                <w:rFonts w:ascii="Arial" w:hAnsi="Arial" w:cs="Arial"/>
                <w:color w:val="auto"/>
                <w:sz w:val="20"/>
              </w:rPr>
              <w:br/>
            </w:r>
            <w:r w:rsidRPr="00511817">
              <w:rPr>
                <w:rStyle w:val="TeksttreciCalibri85ptOdstpy0pt"/>
                <w:rFonts w:ascii="Arial" w:hAnsi="Arial" w:cs="Arial"/>
                <w:color w:val="auto"/>
                <w:sz w:val="20"/>
              </w:rPr>
              <w:t>z późn. zm</w:t>
            </w:r>
            <w:r w:rsidR="00EA39FA" w:rsidRPr="00511817">
              <w:rPr>
                <w:rStyle w:val="TeksttreciCalibri85ptOdstpy0pt"/>
                <w:rFonts w:ascii="Arial" w:hAnsi="Arial" w:cs="Arial"/>
                <w:color w:val="auto"/>
                <w:sz w:val="20"/>
              </w:rPr>
              <w:t>.</w:t>
            </w:r>
            <w:r w:rsidRPr="00511817">
              <w:rPr>
                <w:rStyle w:val="TeksttreciCalibri85ptOdstpy0pt"/>
                <w:rFonts w:ascii="Arial" w:hAnsi="Arial" w:cs="Arial"/>
                <w:color w:val="auto"/>
                <w:sz w:val="20"/>
              </w:rPr>
              <w:t xml:space="preserve"> </w:t>
            </w:r>
          </w:p>
        </w:tc>
        <w:tc>
          <w:tcPr>
            <w:tcW w:w="1459" w:type="dxa"/>
            <w:tcBorders>
              <w:left w:val="single" w:sz="4" w:space="0" w:color="auto"/>
              <w:right w:val="single" w:sz="18" w:space="0" w:color="auto"/>
            </w:tcBorders>
            <w:vAlign w:val="center"/>
          </w:tcPr>
          <w:p w14:paraId="1128197E"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09.02.2009 r.</w:t>
            </w:r>
          </w:p>
        </w:tc>
      </w:tr>
      <w:tr w:rsidR="003135DD" w:rsidRPr="00511817" w14:paraId="13612E71" w14:textId="77777777" w:rsidTr="003076E2">
        <w:trPr>
          <w:trHeight w:val="824"/>
        </w:trPr>
        <w:tc>
          <w:tcPr>
            <w:tcW w:w="467" w:type="dxa"/>
            <w:tcBorders>
              <w:left w:val="single" w:sz="18" w:space="0" w:color="auto"/>
              <w:right w:val="single" w:sz="4" w:space="0" w:color="auto"/>
            </w:tcBorders>
            <w:vAlign w:val="center"/>
          </w:tcPr>
          <w:p w14:paraId="62614B1B"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15.</w:t>
            </w:r>
          </w:p>
        </w:tc>
        <w:tc>
          <w:tcPr>
            <w:tcW w:w="1207" w:type="dxa"/>
            <w:tcBorders>
              <w:left w:val="single" w:sz="4" w:space="0" w:color="auto"/>
              <w:right w:val="single" w:sz="4" w:space="0" w:color="auto"/>
            </w:tcBorders>
            <w:vAlign w:val="center"/>
          </w:tcPr>
          <w:p w14:paraId="498B3A3A"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Id-21</w:t>
            </w:r>
          </w:p>
        </w:tc>
        <w:tc>
          <w:tcPr>
            <w:tcW w:w="3900" w:type="dxa"/>
            <w:tcBorders>
              <w:left w:val="single" w:sz="4" w:space="0" w:color="auto"/>
              <w:right w:val="single" w:sz="4" w:space="0" w:color="auto"/>
            </w:tcBorders>
            <w:vAlign w:val="center"/>
          </w:tcPr>
          <w:p w14:paraId="7D45A0BA"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Zasady wstępu na obszar kolejowy zarzą-dzany przez PKP Polskie Linie Kolejowe</w:t>
            </w:r>
          </w:p>
        </w:tc>
        <w:tc>
          <w:tcPr>
            <w:tcW w:w="2094" w:type="dxa"/>
            <w:tcBorders>
              <w:left w:val="single" w:sz="4" w:space="0" w:color="auto"/>
              <w:right w:val="single" w:sz="4" w:space="0" w:color="auto"/>
            </w:tcBorders>
            <w:vAlign w:val="center"/>
          </w:tcPr>
          <w:p w14:paraId="733401B8" w14:textId="77777777" w:rsidR="00876DCD" w:rsidRPr="00511817" w:rsidRDefault="00876DCD" w:rsidP="008965BB">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27/2013 Zarządu</w:t>
            </w:r>
          </w:p>
        </w:tc>
        <w:tc>
          <w:tcPr>
            <w:tcW w:w="1459" w:type="dxa"/>
            <w:tcBorders>
              <w:left w:val="single" w:sz="4" w:space="0" w:color="auto"/>
              <w:right w:val="single" w:sz="18" w:space="0" w:color="auto"/>
            </w:tcBorders>
            <w:vAlign w:val="center"/>
          </w:tcPr>
          <w:p w14:paraId="2D32DD51"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26.11.2013 r.</w:t>
            </w:r>
          </w:p>
        </w:tc>
      </w:tr>
      <w:tr w:rsidR="003135DD" w:rsidRPr="00511817" w14:paraId="66F773C4" w14:textId="77777777" w:rsidTr="003076E2">
        <w:trPr>
          <w:trHeight w:val="597"/>
        </w:trPr>
        <w:tc>
          <w:tcPr>
            <w:tcW w:w="467" w:type="dxa"/>
            <w:tcBorders>
              <w:left w:val="single" w:sz="18" w:space="0" w:color="auto"/>
              <w:bottom w:val="single" w:sz="4" w:space="0" w:color="000000"/>
              <w:right w:val="single" w:sz="4" w:space="0" w:color="auto"/>
            </w:tcBorders>
            <w:vAlign w:val="center"/>
          </w:tcPr>
          <w:p w14:paraId="123F5981"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14.</w:t>
            </w:r>
          </w:p>
        </w:tc>
        <w:tc>
          <w:tcPr>
            <w:tcW w:w="1207" w:type="dxa"/>
            <w:tcBorders>
              <w:left w:val="single" w:sz="4" w:space="0" w:color="auto"/>
              <w:bottom w:val="single" w:sz="4" w:space="0" w:color="000000"/>
              <w:right w:val="single" w:sz="4" w:space="0" w:color="auto"/>
            </w:tcBorders>
            <w:vAlign w:val="center"/>
          </w:tcPr>
          <w:p w14:paraId="23596309" w14:textId="77777777" w:rsidR="00876DCD" w:rsidRPr="00511817" w:rsidRDefault="00876DCD" w:rsidP="008965BB">
            <w:pPr>
              <w:pStyle w:val="ListParagraph"/>
              <w:spacing w:after="0"/>
              <w:ind w:left="-26" w:right="-28"/>
              <w:rPr>
                <w:rStyle w:val="TeksttreciCalibri85ptOdstpy0pt"/>
                <w:rFonts w:ascii="Arial" w:hAnsi="Arial" w:cs="Arial"/>
                <w:color w:val="auto"/>
                <w:sz w:val="20"/>
              </w:rPr>
            </w:pPr>
            <w:r w:rsidRPr="00511817">
              <w:rPr>
                <w:rStyle w:val="TeksttreciCalibri85ptOdstpy0pt"/>
                <w:rFonts w:ascii="Arial" w:hAnsi="Arial" w:cs="Arial"/>
                <w:b/>
                <w:color w:val="auto"/>
                <w:sz w:val="20"/>
              </w:rPr>
              <w:t>Ie-1</w:t>
            </w:r>
            <w:r w:rsidRPr="00511817">
              <w:rPr>
                <w:rStyle w:val="TeksttreciCalibri85ptOdstpy0pt"/>
                <w:rFonts w:ascii="Arial" w:hAnsi="Arial" w:cs="Arial"/>
                <w:color w:val="auto"/>
                <w:sz w:val="20"/>
              </w:rPr>
              <w:t xml:space="preserve"> (E-1)</w:t>
            </w:r>
          </w:p>
        </w:tc>
        <w:tc>
          <w:tcPr>
            <w:tcW w:w="3900" w:type="dxa"/>
            <w:tcBorders>
              <w:left w:val="single" w:sz="4" w:space="0" w:color="auto"/>
              <w:bottom w:val="single" w:sz="4" w:space="0" w:color="000000"/>
              <w:right w:val="single" w:sz="4" w:space="0" w:color="auto"/>
            </w:tcBorders>
            <w:vAlign w:val="center"/>
          </w:tcPr>
          <w:p w14:paraId="37391A73"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Instrukcja sygnalizacji</w:t>
            </w:r>
          </w:p>
        </w:tc>
        <w:tc>
          <w:tcPr>
            <w:tcW w:w="2094" w:type="dxa"/>
            <w:tcBorders>
              <w:left w:val="single" w:sz="4" w:space="0" w:color="auto"/>
              <w:bottom w:val="single" w:sz="4" w:space="0" w:color="000000"/>
              <w:right w:val="single" w:sz="4" w:space="0" w:color="auto"/>
            </w:tcBorders>
            <w:vAlign w:val="center"/>
          </w:tcPr>
          <w:p w14:paraId="24B880E0"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Uchwała nr 772/2016</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bottom w:val="single" w:sz="4" w:space="0" w:color="000000"/>
              <w:right w:val="single" w:sz="18" w:space="0" w:color="auto"/>
            </w:tcBorders>
            <w:vAlign w:val="center"/>
          </w:tcPr>
          <w:p w14:paraId="5534D5B5"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09.08.2016 r.</w:t>
            </w:r>
          </w:p>
        </w:tc>
      </w:tr>
      <w:tr w:rsidR="003135DD" w:rsidRPr="00511817" w14:paraId="6FCA94FC" w14:textId="77777777" w:rsidTr="003076E2">
        <w:trPr>
          <w:trHeight w:val="597"/>
        </w:trPr>
        <w:tc>
          <w:tcPr>
            <w:tcW w:w="467" w:type="dxa"/>
            <w:tcBorders>
              <w:top w:val="single" w:sz="4" w:space="0" w:color="000000"/>
              <w:left w:val="single" w:sz="18" w:space="0" w:color="auto"/>
              <w:bottom w:val="single" w:sz="4" w:space="0" w:color="auto"/>
              <w:right w:val="single" w:sz="4" w:space="0" w:color="auto"/>
            </w:tcBorders>
            <w:vAlign w:val="center"/>
          </w:tcPr>
          <w:p w14:paraId="3E211F70"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15.</w:t>
            </w:r>
          </w:p>
        </w:tc>
        <w:tc>
          <w:tcPr>
            <w:tcW w:w="1207" w:type="dxa"/>
            <w:tcBorders>
              <w:top w:val="single" w:sz="4" w:space="0" w:color="000000"/>
              <w:left w:val="single" w:sz="4" w:space="0" w:color="auto"/>
              <w:bottom w:val="single" w:sz="4" w:space="0" w:color="auto"/>
              <w:right w:val="single" w:sz="4" w:space="0" w:color="auto"/>
            </w:tcBorders>
            <w:vAlign w:val="center"/>
          </w:tcPr>
          <w:p w14:paraId="17BFE17C"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Ie-2</w:t>
            </w:r>
            <w:r w:rsidRPr="00511817">
              <w:rPr>
                <w:rStyle w:val="TeksttreciCalibri85ptOdstpy0pt"/>
                <w:rFonts w:ascii="Arial" w:hAnsi="Arial" w:cs="Arial"/>
                <w:color w:val="auto"/>
                <w:sz w:val="20"/>
              </w:rPr>
              <w:t xml:space="preserve"> (E-3)</w:t>
            </w:r>
          </w:p>
        </w:tc>
        <w:tc>
          <w:tcPr>
            <w:tcW w:w="3900" w:type="dxa"/>
            <w:tcBorders>
              <w:top w:val="single" w:sz="4" w:space="0" w:color="000000"/>
              <w:left w:val="single" w:sz="4" w:space="0" w:color="auto"/>
              <w:bottom w:val="single" w:sz="4" w:space="0" w:color="auto"/>
              <w:right w:val="single" w:sz="4" w:space="0" w:color="auto"/>
            </w:tcBorders>
            <w:vAlign w:val="center"/>
          </w:tcPr>
          <w:p w14:paraId="373A04B3" w14:textId="77777777" w:rsidR="00876DCD" w:rsidRPr="00511817" w:rsidRDefault="00876DCD" w:rsidP="008965BB">
            <w:pPr>
              <w:pStyle w:val="ListParagraph"/>
              <w:spacing w:after="0"/>
              <w:ind w:left="32" w:right="87"/>
              <w:rPr>
                <w:rStyle w:val="TeksttreciCalibri85ptOdstpy0pt"/>
                <w:rFonts w:ascii="Arial" w:hAnsi="Arial" w:cs="Arial"/>
                <w:color w:val="auto"/>
                <w:sz w:val="20"/>
              </w:rPr>
            </w:pPr>
            <w:r w:rsidRPr="00511817">
              <w:rPr>
                <w:rStyle w:val="TeksttreciCalibri85ptOdstpy0pt"/>
                <w:rFonts w:ascii="Arial" w:hAnsi="Arial" w:cs="Arial"/>
                <w:color w:val="auto"/>
                <w:sz w:val="20"/>
              </w:rPr>
              <w:t>Instrukcja o telefonicznej łączności ruchowej</w:t>
            </w:r>
          </w:p>
        </w:tc>
        <w:tc>
          <w:tcPr>
            <w:tcW w:w="2094" w:type="dxa"/>
            <w:tcBorders>
              <w:top w:val="single" w:sz="4" w:space="0" w:color="000000"/>
              <w:left w:val="single" w:sz="4" w:space="0" w:color="auto"/>
              <w:bottom w:val="single" w:sz="4" w:space="0" w:color="auto"/>
              <w:right w:val="single" w:sz="4" w:space="0" w:color="auto"/>
            </w:tcBorders>
            <w:vAlign w:val="center"/>
          </w:tcPr>
          <w:p w14:paraId="47D318C6"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10/2014</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top w:val="single" w:sz="4" w:space="0" w:color="000000"/>
              <w:left w:val="single" w:sz="4" w:space="0" w:color="auto"/>
              <w:bottom w:val="single" w:sz="4" w:space="0" w:color="auto"/>
              <w:right w:val="single" w:sz="18" w:space="0" w:color="auto"/>
            </w:tcBorders>
            <w:vAlign w:val="center"/>
          </w:tcPr>
          <w:p w14:paraId="086A444B"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08.04.2014 r.</w:t>
            </w:r>
          </w:p>
        </w:tc>
      </w:tr>
      <w:tr w:rsidR="003135DD" w:rsidRPr="00511817" w14:paraId="458ACDE0" w14:textId="77777777" w:rsidTr="003076E2">
        <w:trPr>
          <w:trHeight w:val="669"/>
        </w:trPr>
        <w:tc>
          <w:tcPr>
            <w:tcW w:w="467" w:type="dxa"/>
            <w:tcBorders>
              <w:top w:val="single" w:sz="4" w:space="0" w:color="auto"/>
              <w:left w:val="single" w:sz="18" w:space="0" w:color="auto"/>
              <w:right w:val="single" w:sz="4" w:space="0" w:color="auto"/>
            </w:tcBorders>
            <w:vAlign w:val="center"/>
          </w:tcPr>
          <w:p w14:paraId="49C27A09"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16.</w:t>
            </w:r>
          </w:p>
        </w:tc>
        <w:tc>
          <w:tcPr>
            <w:tcW w:w="1207" w:type="dxa"/>
            <w:tcBorders>
              <w:top w:val="single" w:sz="4" w:space="0" w:color="auto"/>
              <w:left w:val="single" w:sz="4" w:space="0" w:color="auto"/>
              <w:right w:val="single" w:sz="4" w:space="0" w:color="auto"/>
            </w:tcBorders>
            <w:vAlign w:val="center"/>
          </w:tcPr>
          <w:p w14:paraId="44D09A17"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Ie-4 </w:t>
            </w:r>
            <w:r w:rsidRPr="00511817">
              <w:rPr>
                <w:rStyle w:val="TeksttreciCalibri85ptOdstpy0pt"/>
                <w:rFonts w:ascii="Arial" w:hAnsi="Arial" w:cs="Arial"/>
                <w:color w:val="auto"/>
                <w:sz w:val="16"/>
              </w:rPr>
              <w:t>(WTB-E10)</w:t>
            </w:r>
          </w:p>
        </w:tc>
        <w:tc>
          <w:tcPr>
            <w:tcW w:w="3900" w:type="dxa"/>
            <w:tcBorders>
              <w:top w:val="single" w:sz="4" w:space="0" w:color="auto"/>
              <w:left w:val="single" w:sz="4" w:space="0" w:color="auto"/>
              <w:right w:val="single" w:sz="4" w:space="0" w:color="auto"/>
            </w:tcBorders>
            <w:vAlign w:val="center"/>
          </w:tcPr>
          <w:p w14:paraId="11B430A3"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 xml:space="preserve">Wytyczne techniczne budowy urządzeń sterowania ruchem kolejowym </w:t>
            </w:r>
          </w:p>
        </w:tc>
        <w:tc>
          <w:tcPr>
            <w:tcW w:w="2094" w:type="dxa"/>
            <w:tcBorders>
              <w:top w:val="single" w:sz="4" w:space="0" w:color="auto"/>
              <w:left w:val="single" w:sz="4" w:space="0" w:color="auto"/>
              <w:right w:val="single" w:sz="4" w:space="0" w:color="auto"/>
            </w:tcBorders>
            <w:vAlign w:val="center"/>
          </w:tcPr>
          <w:p w14:paraId="48BA8D3E" w14:textId="77777777" w:rsidR="00876DCD" w:rsidRPr="00511817" w:rsidRDefault="00876DCD" w:rsidP="008965BB">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1/2014 Zarządu</w:t>
            </w:r>
          </w:p>
        </w:tc>
        <w:tc>
          <w:tcPr>
            <w:tcW w:w="1459" w:type="dxa"/>
            <w:tcBorders>
              <w:top w:val="single" w:sz="4" w:space="0" w:color="auto"/>
              <w:left w:val="single" w:sz="4" w:space="0" w:color="auto"/>
              <w:right w:val="single" w:sz="18" w:space="0" w:color="auto"/>
            </w:tcBorders>
            <w:vAlign w:val="center"/>
          </w:tcPr>
          <w:p w14:paraId="37C96DEC"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14.01.2014 r.</w:t>
            </w:r>
          </w:p>
        </w:tc>
      </w:tr>
      <w:tr w:rsidR="003135DD" w:rsidRPr="00511817" w14:paraId="74992151" w14:textId="77777777" w:rsidTr="003076E2">
        <w:trPr>
          <w:trHeight w:val="710"/>
        </w:trPr>
        <w:tc>
          <w:tcPr>
            <w:tcW w:w="467" w:type="dxa"/>
            <w:tcBorders>
              <w:left w:val="single" w:sz="18" w:space="0" w:color="auto"/>
              <w:right w:val="single" w:sz="4" w:space="0" w:color="auto"/>
            </w:tcBorders>
            <w:vAlign w:val="center"/>
          </w:tcPr>
          <w:p w14:paraId="7908EDBA"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17.</w:t>
            </w:r>
          </w:p>
        </w:tc>
        <w:tc>
          <w:tcPr>
            <w:tcW w:w="1207" w:type="dxa"/>
            <w:tcBorders>
              <w:left w:val="single" w:sz="4" w:space="0" w:color="auto"/>
              <w:right w:val="single" w:sz="4" w:space="0" w:color="auto"/>
            </w:tcBorders>
            <w:vAlign w:val="center"/>
          </w:tcPr>
          <w:p w14:paraId="6694F33A"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Ie-5 </w:t>
            </w:r>
            <w:r w:rsidRPr="00511817">
              <w:rPr>
                <w:rStyle w:val="TeksttreciCalibri85ptOdstpy0pt"/>
                <w:rFonts w:ascii="Arial" w:hAnsi="Arial" w:cs="Arial"/>
                <w:color w:val="auto"/>
                <w:sz w:val="20"/>
              </w:rPr>
              <w:t>(E-11)</w:t>
            </w:r>
          </w:p>
        </w:tc>
        <w:tc>
          <w:tcPr>
            <w:tcW w:w="3900" w:type="dxa"/>
            <w:tcBorders>
              <w:left w:val="single" w:sz="4" w:space="0" w:color="auto"/>
              <w:right w:val="single" w:sz="4" w:space="0" w:color="auto"/>
            </w:tcBorders>
            <w:vAlign w:val="center"/>
          </w:tcPr>
          <w:p w14:paraId="7B43DF3E"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 xml:space="preserve">Instrukcja o zasadach eksploatacji i prowadzeniu robót w urządzeniach s.r.k. </w:t>
            </w:r>
          </w:p>
        </w:tc>
        <w:tc>
          <w:tcPr>
            <w:tcW w:w="2094" w:type="dxa"/>
            <w:tcBorders>
              <w:left w:val="single" w:sz="4" w:space="0" w:color="auto"/>
              <w:right w:val="single" w:sz="4" w:space="0" w:color="auto"/>
            </w:tcBorders>
            <w:vAlign w:val="center"/>
          </w:tcPr>
          <w:p w14:paraId="75D8524B"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17/2005</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06DA025B"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20.05.2005 r.</w:t>
            </w:r>
          </w:p>
        </w:tc>
      </w:tr>
      <w:tr w:rsidR="003135DD" w:rsidRPr="00511817" w14:paraId="6ECBC6F5" w14:textId="77777777" w:rsidTr="003076E2">
        <w:trPr>
          <w:trHeight w:val="669"/>
        </w:trPr>
        <w:tc>
          <w:tcPr>
            <w:tcW w:w="467" w:type="dxa"/>
            <w:tcBorders>
              <w:left w:val="single" w:sz="18" w:space="0" w:color="auto"/>
              <w:right w:val="single" w:sz="4" w:space="0" w:color="auto"/>
            </w:tcBorders>
            <w:vAlign w:val="center"/>
          </w:tcPr>
          <w:p w14:paraId="31A00C79"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18.</w:t>
            </w:r>
          </w:p>
        </w:tc>
        <w:tc>
          <w:tcPr>
            <w:tcW w:w="1207" w:type="dxa"/>
            <w:tcBorders>
              <w:left w:val="single" w:sz="4" w:space="0" w:color="auto"/>
              <w:right w:val="single" w:sz="4" w:space="0" w:color="auto"/>
            </w:tcBorders>
            <w:vAlign w:val="center"/>
          </w:tcPr>
          <w:p w14:paraId="640B5519"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Ie-6 </w:t>
            </w:r>
            <w:r w:rsidRPr="00511817">
              <w:rPr>
                <w:rStyle w:val="TeksttreciCalibri85ptOdstpy0pt"/>
                <w:rFonts w:ascii="Arial" w:hAnsi="Arial" w:cs="Arial"/>
                <w:color w:val="auto"/>
                <w:sz w:val="16"/>
              </w:rPr>
              <w:t>(WOT-E12)</w:t>
            </w:r>
          </w:p>
        </w:tc>
        <w:tc>
          <w:tcPr>
            <w:tcW w:w="3900" w:type="dxa"/>
            <w:tcBorders>
              <w:left w:val="single" w:sz="4" w:space="0" w:color="auto"/>
              <w:right w:val="single" w:sz="4" w:space="0" w:color="auto"/>
            </w:tcBorders>
            <w:vAlign w:val="center"/>
          </w:tcPr>
          <w:p w14:paraId="21CC8370" w14:textId="77777777" w:rsidR="00876DCD" w:rsidRPr="00511817" w:rsidRDefault="00876DCD" w:rsidP="008965BB">
            <w:pPr>
              <w:pStyle w:val="ListParagraph"/>
              <w:spacing w:after="0"/>
              <w:ind w:left="32" w:right="-47"/>
              <w:rPr>
                <w:rStyle w:val="TeksttreciCalibri85ptOdstpy0pt"/>
                <w:rFonts w:ascii="Arial" w:hAnsi="Arial" w:cs="Arial"/>
                <w:color w:val="auto"/>
                <w:sz w:val="16"/>
              </w:rPr>
            </w:pPr>
            <w:r w:rsidRPr="00511817">
              <w:rPr>
                <w:rStyle w:val="TeksttreciCalibri85ptOdstpy0pt"/>
                <w:rFonts w:ascii="Arial" w:hAnsi="Arial" w:cs="Arial"/>
                <w:color w:val="auto"/>
                <w:sz w:val="20"/>
              </w:rPr>
              <w:t xml:space="preserve">Wytyczne odbioru technicznego oraz przeka-zywania do eksploatacji urządzeń s.r.k. </w:t>
            </w:r>
          </w:p>
        </w:tc>
        <w:tc>
          <w:tcPr>
            <w:tcW w:w="2094" w:type="dxa"/>
            <w:tcBorders>
              <w:left w:val="single" w:sz="4" w:space="0" w:color="auto"/>
              <w:right w:val="single" w:sz="4" w:space="0" w:color="auto"/>
            </w:tcBorders>
            <w:vAlign w:val="center"/>
          </w:tcPr>
          <w:p w14:paraId="3DDB33FB"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23/2004</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1D660B4A"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27.12.2004 r.</w:t>
            </w:r>
          </w:p>
        </w:tc>
      </w:tr>
      <w:tr w:rsidR="003135DD" w:rsidRPr="00511817" w14:paraId="28CA1C07" w14:textId="77777777" w:rsidTr="003076E2">
        <w:trPr>
          <w:trHeight w:val="640"/>
        </w:trPr>
        <w:tc>
          <w:tcPr>
            <w:tcW w:w="467" w:type="dxa"/>
            <w:tcBorders>
              <w:left w:val="single" w:sz="18" w:space="0" w:color="auto"/>
              <w:right w:val="single" w:sz="4" w:space="0" w:color="auto"/>
            </w:tcBorders>
            <w:vAlign w:val="center"/>
          </w:tcPr>
          <w:p w14:paraId="1A9CA43C"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lastRenderedPageBreak/>
              <w:t>19.</w:t>
            </w:r>
          </w:p>
        </w:tc>
        <w:tc>
          <w:tcPr>
            <w:tcW w:w="1207" w:type="dxa"/>
            <w:tcBorders>
              <w:left w:val="single" w:sz="4" w:space="0" w:color="auto"/>
              <w:right w:val="single" w:sz="4" w:space="0" w:color="auto"/>
            </w:tcBorders>
            <w:vAlign w:val="center"/>
          </w:tcPr>
          <w:p w14:paraId="065555C3"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Ie-7 </w:t>
            </w:r>
            <w:r w:rsidRPr="00511817">
              <w:rPr>
                <w:rStyle w:val="TeksttreciCalibri85ptOdstpy0pt"/>
                <w:rFonts w:ascii="Arial" w:hAnsi="Arial" w:cs="Arial"/>
                <w:color w:val="auto"/>
                <w:sz w:val="20"/>
              </w:rPr>
              <w:t>(E-14)</w:t>
            </w:r>
          </w:p>
        </w:tc>
        <w:tc>
          <w:tcPr>
            <w:tcW w:w="3900" w:type="dxa"/>
            <w:tcBorders>
              <w:left w:val="single" w:sz="4" w:space="0" w:color="auto"/>
              <w:right w:val="single" w:sz="4" w:space="0" w:color="auto"/>
            </w:tcBorders>
            <w:vAlign w:val="center"/>
          </w:tcPr>
          <w:p w14:paraId="12C7C3A7"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 xml:space="preserve">Instrukcja diagnostyki technicznej i kontroli okresowych urządzeń s.r.k. </w:t>
            </w:r>
          </w:p>
        </w:tc>
        <w:tc>
          <w:tcPr>
            <w:tcW w:w="2094" w:type="dxa"/>
            <w:tcBorders>
              <w:left w:val="single" w:sz="4" w:space="0" w:color="auto"/>
              <w:right w:val="single" w:sz="4" w:space="0" w:color="auto"/>
            </w:tcBorders>
            <w:vAlign w:val="center"/>
          </w:tcPr>
          <w:p w14:paraId="14A99EC9"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18/2005</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4A3D3293"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20.05.2005 r.</w:t>
            </w:r>
          </w:p>
        </w:tc>
      </w:tr>
      <w:tr w:rsidR="003135DD" w:rsidRPr="00511817" w14:paraId="455AF41A" w14:textId="77777777" w:rsidTr="003076E2">
        <w:trPr>
          <w:trHeight w:val="705"/>
        </w:trPr>
        <w:tc>
          <w:tcPr>
            <w:tcW w:w="467" w:type="dxa"/>
            <w:tcBorders>
              <w:left w:val="single" w:sz="18" w:space="0" w:color="auto"/>
              <w:right w:val="single" w:sz="4" w:space="0" w:color="auto"/>
            </w:tcBorders>
            <w:vAlign w:val="center"/>
          </w:tcPr>
          <w:p w14:paraId="6CA1FE39" w14:textId="77777777" w:rsidR="00876DCD" w:rsidRPr="00511817" w:rsidRDefault="00876DCD" w:rsidP="008965BB">
            <w:pPr>
              <w:pStyle w:val="ListParagraph"/>
              <w:spacing w:before="40" w:after="4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20.</w:t>
            </w:r>
          </w:p>
        </w:tc>
        <w:tc>
          <w:tcPr>
            <w:tcW w:w="1207" w:type="dxa"/>
            <w:tcBorders>
              <w:left w:val="single" w:sz="4" w:space="0" w:color="auto"/>
              <w:right w:val="single" w:sz="4" w:space="0" w:color="auto"/>
            </w:tcBorders>
            <w:vAlign w:val="center"/>
          </w:tcPr>
          <w:p w14:paraId="1DA2CE11"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Ie-12 </w:t>
            </w:r>
            <w:r w:rsidRPr="00511817">
              <w:rPr>
                <w:rStyle w:val="TeksttreciCalibri85ptOdstpy0pt"/>
                <w:rFonts w:ascii="Arial" w:hAnsi="Arial" w:cs="Arial"/>
                <w:color w:val="auto"/>
                <w:sz w:val="20"/>
              </w:rPr>
              <w:t>(E-24)</w:t>
            </w:r>
          </w:p>
        </w:tc>
        <w:tc>
          <w:tcPr>
            <w:tcW w:w="3900" w:type="dxa"/>
            <w:tcBorders>
              <w:left w:val="single" w:sz="4" w:space="0" w:color="auto"/>
              <w:right w:val="single" w:sz="4" w:space="0" w:color="auto"/>
            </w:tcBorders>
            <w:vAlign w:val="center"/>
          </w:tcPr>
          <w:p w14:paraId="09C8114F"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Instrukcja konserwacji, przeglądów oraz napraw bieżących urządzeń s.r.k.</w:t>
            </w:r>
          </w:p>
        </w:tc>
        <w:tc>
          <w:tcPr>
            <w:tcW w:w="2094" w:type="dxa"/>
            <w:tcBorders>
              <w:left w:val="single" w:sz="4" w:space="0" w:color="auto"/>
              <w:right w:val="single" w:sz="4" w:space="0" w:color="auto"/>
            </w:tcBorders>
            <w:vAlign w:val="center"/>
          </w:tcPr>
          <w:p w14:paraId="5B4CC0D7" w14:textId="77777777" w:rsidR="00876DCD" w:rsidRPr="00511817" w:rsidRDefault="00876DCD" w:rsidP="008965BB">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17/2015 Zarządu</w:t>
            </w:r>
          </w:p>
        </w:tc>
        <w:tc>
          <w:tcPr>
            <w:tcW w:w="1459" w:type="dxa"/>
            <w:tcBorders>
              <w:left w:val="single" w:sz="4" w:space="0" w:color="auto"/>
              <w:right w:val="single" w:sz="18" w:space="0" w:color="auto"/>
            </w:tcBorders>
            <w:vAlign w:val="center"/>
          </w:tcPr>
          <w:p w14:paraId="2A8EDA57"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08.04.2015 r.</w:t>
            </w:r>
          </w:p>
        </w:tc>
      </w:tr>
      <w:tr w:rsidR="003135DD" w:rsidRPr="00511817" w14:paraId="7C4CBBB7" w14:textId="77777777" w:rsidTr="003076E2">
        <w:trPr>
          <w:trHeight w:val="808"/>
        </w:trPr>
        <w:tc>
          <w:tcPr>
            <w:tcW w:w="467" w:type="dxa"/>
            <w:tcBorders>
              <w:left w:val="single" w:sz="18" w:space="0" w:color="auto"/>
              <w:right w:val="single" w:sz="4" w:space="0" w:color="auto"/>
            </w:tcBorders>
            <w:vAlign w:val="center"/>
          </w:tcPr>
          <w:p w14:paraId="4D5361A3"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21.</w:t>
            </w:r>
          </w:p>
        </w:tc>
        <w:tc>
          <w:tcPr>
            <w:tcW w:w="1207" w:type="dxa"/>
            <w:tcBorders>
              <w:left w:val="single" w:sz="4" w:space="0" w:color="auto"/>
              <w:right w:val="single" w:sz="4" w:space="0" w:color="auto"/>
            </w:tcBorders>
            <w:vAlign w:val="center"/>
          </w:tcPr>
          <w:p w14:paraId="12D57C0A"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Ie-13 </w:t>
            </w:r>
            <w:r w:rsidRPr="00511817">
              <w:rPr>
                <w:rStyle w:val="TeksttreciCalibri85ptOdstpy0pt"/>
                <w:rFonts w:ascii="Arial" w:hAnsi="Arial" w:cs="Arial"/>
                <w:color w:val="auto"/>
                <w:sz w:val="20"/>
              </w:rPr>
              <w:t>(E-25)</w:t>
            </w:r>
          </w:p>
        </w:tc>
        <w:tc>
          <w:tcPr>
            <w:tcW w:w="3900" w:type="dxa"/>
            <w:tcBorders>
              <w:left w:val="single" w:sz="4" w:space="0" w:color="auto"/>
              <w:right w:val="single" w:sz="4" w:space="0" w:color="auto"/>
            </w:tcBorders>
            <w:vAlign w:val="center"/>
          </w:tcPr>
          <w:p w14:paraId="23044C99" w14:textId="77777777" w:rsidR="00876DCD" w:rsidRPr="00511817" w:rsidRDefault="00876DCD" w:rsidP="008965BB">
            <w:pPr>
              <w:pStyle w:val="ListParagraph"/>
              <w:spacing w:after="0"/>
              <w:ind w:left="32" w:right="87"/>
              <w:rPr>
                <w:rStyle w:val="TeksttreciCalibri85ptOdstpy0pt"/>
                <w:rFonts w:ascii="Arial" w:hAnsi="Arial" w:cs="Arial"/>
                <w:color w:val="auto"/>
                <w:sz w:val="16"/>
              </w:rPr>
            </w:pPr>
            <w:r w:rsidRPr="00511817">
              <w:rPr>
                <w:rStyle w:val="TeksttreciCalibri85ptOdstpy0pt"/>
                <w:rFonts w:ascii="Arial" w:hAnsi="Arial" w:cs="Arial"/>
                <w:color w:val="auto"/>
                <w:sz w:val="20"/>
              </w:rPr>
              <w:t xml:space="preserve">Instrukcja o zasadach wykonywania obsługi technicznej urządzeń telekomunikacji kolejowej </w:t>
            </w:r>
          </w:p>
        </w:tc>
        <w:tc>
          <w:tcPr>
            <w:tcW w:w="2094" w:type="dxa"/>
            <w:tcBorders>
              <w:left w:val="single" w:sz="4" w:space="0" w:color="auto"/>
              <w:right w:val="single" w:sz="4" w:space="0" w:color="auto"/>
            </w:tcBorders>
            <w:vAlign w:val="center"/>
          </w:tcPr>
          <w:p w14:paraId="76FB4F90" w14:textId="77777777" w:rsidR="00876DCD" w:rsidRPr="00511817" w:rsidRDefault="00876DCD" w:rsidP="00EA39FA">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Zarządzenie nr 9/2008</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22283A2E"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05.11.2008 r.</w:t>
            </w:r>
          </w:p>
        </w:tc>
      </w:tr>
      <w:tr w:rsidR="003135DD" w:rsidRPr="00511817" w14:paraId="457E4B13" w14:textId="77777777" w:rsidTr="003076E2">
        <w:trPr>
          <w:trHeight w:val="711"/>
        </w:trPr>
        <w:tc>
          <w:tcPr>
            <w:tcW w:w="467" w:type="dxa"/>
            <w:tcBorders>
              <w:left w:val="single" w:sz="18" w:space="0" w:color="auto"/>
              <w:right w:val="single" w:sz="4" w:space="0" w:color="auto"/>
            </w:tcBorders>
            <w:vAlign w:val="center"/>
          </w:tcPr>
          <w:p w14:paraId="26CA66D9"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24.</w:t>
            </w:r>
          </w:p>
        </w:tc>
        <w:tc>
          <w:tcPr>
            <w:tcW w:w="1207" w:type="dxa"/>
            <w:tcBorders>
              <w:left w:val="single" w:sz="4" w:space="0" w:color="auto"/>
              <w:right w:val="single" w:sz="4" w:space="0" w:color="auto"/>
            </w:tcBorders>
            <w:vAlign w:val="center"/>
          </w:tcPr>
          <w:p w14:paraId="3DD866FA"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Style w:val="TeksttreciCalibri85ptOdstpy0pt"/>
                <w:rFonts w:ascii="Arial" w:hAnsi="Arial" w:cs="Arial"/>
                <w:b/>
                <w:color w:val="auto"/>
                <w:sz w:val="20"/>
              </w:rPr>
              <w:t xml:space="preserve">Ie-14 </w:t>
            </w:r>
            <w:r w:rsidRPr="00511817">
              <w:rPr>
                <w:rStyle w:val="TeksttreciCalibri85ptOdstpy0pt"/>
                <w:rFonts w:ascii="Arial" w:hAnsi="Arial" w:cs="Arial"/>
                <w:color w:val="auto"/>
                <w:sz w:val="20"/>
              </w:rPr>
              <w:t>(E-36)</w:t>
            </w:r>
          </w:p>
        </w:tc>
        <w:tc>
          <w:tcPr>
            <w:tcW w:w="3900" w:type="dxa"/>
            <w:tcBorders>
              <w:left w:val="single" w:sz="4" w:space="0" w:color="auto"/>
              <w:right w:val="single" w:sz="4" w:space="0" w:color="auto"/>
            </w:tcBorders>
            <w:vAlign w:val="center"/>
          </w:tcPr>
          <w:p w14:paraId="31F35DFC" w14:textId="77777777" w:rsidR="00876DCD" w:rsidRPr="00511817" w:rsidRDefault="00876DCD" w:rsidP="008965BB">
            <w:pPr>
              <w:pStyle w:val="ListParagraph"/>
              <w:spacing w:after="0"/>
              <w:ind w:left="32" w:right="87"/>
              <w:rPr>
                <w:rStyle w:val="TeksttreciCalibri85ptOdstpy0pt"/>
                <w:rFonts w:ascii="Arial" w:hAnsi="Arial" w:cs="Arial"/>
                <w:color w:val="auto"/>
                <w:sz w:val="20"/>
              </w:rPr>
            </w:pPr>
            <w:r w:rsidRPr="00511817">
              <w:rPr>
                <w:rStyle w:val="TeksttreciCalibri85ptOdstpy0pt"/>
                <w:rFonts w:ascii="Arial" w:hAnsi="Arial" w:cs="Arial"/>
                <w:color w:val="auto"/>
                <w:sz w:val="20"/>
              </w:rPr>
              <w:t xml:space="preserve">Instrukcja o organizacji i użytkowaniu sieci radiotelefonicznej </w:t>
            </w:r>
            <w:r w:rsidRPr="00511817">
              <w:rPr>
                <w:rStyle w:val="TeksttreciCalibri85ptOdstpy0pt"/>
                <w:rFonts w:ascii="Arial" w:hAnsi="Arial" w:cs="Arial"/>
                <w:color w:val="auto"/>
                <w:sz w:val="16"/>
              </w:rPr>
              <w:t>……………………………………..</w:t>
            </w:r>
          </w:p>
        </w:tc>
        <w:tc>
          <w:tcPr>
            <w:tcW w:w="2094" w:type="dxa"/>
            <w:tcBorders>
              <w:left w:val="single" w:sz="4" w:space="0" w:color="auto"/>
              <w:right w:val="single" w:sz="4" w:space="0" w:color="auto"/>
            </w:tcBorders>
            <w:vAlign w:val="center"/>
          </w:tcPr>
          <w:p w14:paraId="60696C3B" w14:textId="77777777" w:rsidR="00876DCD" w:rsidRPr="00511817" w:rsidRDefault="00876DCD" w:rsidP="008965BB">
            <w:pPr>
              <w:pStyle w:val="ListParagraph"/>
              <w:spacing w:after="0"/>
              <w:ind w:left="18" w:right="-2"/>
              <w:rPr>
                <w:rStyle w:val="TeksttreciCalibri85ptOdstpy0pt"/>
                <w:rFonts w:ascii="Arial" w:hAnsi="Arial" w:cs="Arial"/>
                <w:color w:val="auto"/>
                <w:sz w:val="20"/>
              </w:rPr>
            </w:pPr>
            <w:r w:rsidRPr="00511817">
              <w:rPr>
                <w:rStyle w:val="TeksttreciCalibri85ptOdstpy0pt"/>
                <w:rFonts w:ascii="Arial" w:hAnsi="Arial" w:cs="Arial"/>
                <w:color w:val="auto"/>
                <w:sz w:val="20"/>
              </w:rPr>
              <w:t xml:space="preserve">Zarządzenie nr 41/2015 Zarządu  </w:t>
            </w:r>
          </w:p>
        </w:tc>
        <w:tc>
          <w:tcPr>
            <w:tcW w:w="1459" w:type="dxa"/>
            <w:tcBorders>
              <w:left w:val="single" w:sz="4" w:space="0" w:color="auto"/>
              <w:right w:val="single" w:sz="18" w:space="0" w:color="auto"/>
            </w:tcBorders>
            <w:vAlign w:val="center"/>
          </w:tcPr>
          <w:p w14:paraId="4769EB8D" w14:textId="77777777" w:rsidR="00876DCD" w:rsidRPr="00511817" w:rsidRDefault="00876DCD" w:rsidP="008965BB">
            <w:pPr>
              <w:pStyle w:val="ListParagraph"/>
              <w:spacing w:after="0"/>
              <w:ind w:left="-18" w:right="-6"/>
              <w:jc w:val="both"/>
              <w:rPr>
                <w:rFonts w:ascii="Arial" w:eastAsia="Times New Roman" w:hAnsi="Arial" w:cs="Arial"/>
                <w:sz w:val="20"/>
                <w:szCs w:val="20"/>
                <w:lang w:eastAsia="pl-PL"/>
              </w:rPr>
            </w:pPr>
            <w:r w:rsidRPr="00511817">
              <w:rPr>
                <w:rFonts w:ascii="Arial" w:eastAsia="Times New Roman" w:hAnsi="Arial" w:cs="Arial"/>
                <w:sz w:val="20"/>
                <w:szCs w:val="20"/>
                <w:lang w:eastAsia="pl-PL"/>
              </w:rPr>
              <w:t>13.08.2015 r.</w:t>
            </w:r>
          </w:p>
        </w:tc>
      </w:tr>
      <w:tr w:rsidR="003135DD" w:rsidRPr="00511817" w14:paraId="0070B4EC" w14:textId="77777777" w:rsidTr="003076E2">
        <w:trPr>
          <w:trHeight w:val="808"/>
        </w:trPr>
        <w:tc>
          <w:tcPr>
            <w:tcW w:w="467" w:type="dxa"/>
            <w:tcBorders>
              <w:left w:val="single" w:sz="18" w:space="0" w:color="auto"/>
              <w:right w:val="single" w:sz="4" w:space="0" w:color="auto"/>
            </w:tcBorders>
            <w:vAlign w:val="center"/>
          </w:tcPr>
          <w:p w14:paraId="1913035A"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25.</w:t>
            </w:r>
          </w:p>
        </w:tc>
        <w:tc>
          <w:tcPr>
            <w:tcW w:w="1207" w:type="dxa"/>
            <w:tcBorders>
              <w:left w:val="single" w:sz="4" w:space="0" w:color="auto"/>
              <w:right w:val="single" w:sz="4" w:space="0" w:color="0000FF"/>
            </w:tcBorders>
            <w:vAlign w:val="center"/>
          </w:tcPr>
          <w:p w14:paraId="0974594F" w14:textId="77777777" w:rsidR="00876DCD" w:rsidRPr="00511817" w:rsidRDefault="00876DCD" w:rsidP="008965BB">
            <w:pPr>
              <w:pStyle w:val="ListParagraph"/>
              <w:spacing w:after="0"/>
              <w:ind w:left="-26" w:right="-28"/>
              <w:rPr>
                <w:rFonts w:ascii="Arial" w:hAnsi="Arial" w:cs="Arial"/>
                <w:b/>
                <w:sz w:val="20"/>
                <w:szCs w:val="18"/>
              </w:rPr>
            </w:pPr>
            <w:r w:rsidRPr="00511817">
              <w:rPr>
                <w:rStyle w:val="TeksttreciCalibri85ptOdstpy0pt"/>
                <w:rFonts w:ascii="Arial" w:hAnsi="Arial" w:cs="Arial"/>
                <w:b/>
                <w:color w:val="auto"/>
                <w:sz w:val="20"/>
              </w:rPr>
              <w:t>Ia-5</w:t>
            </w:r>
          </w:p>
        </w:tc>
        <w:tc>
          <w:tcPr>
            <w:tcW w:w="3900" w:type="dxa"/>
            <w:tcBorders>
              <w:left w:val="single" w:sz="4" w:space="0" w:color="0000FF"/>
              <w:right w:val="single" w:sz="4" w:space="0" w:color="auto"/>
            </w:tcBorders>
            <w:vAlign w:val="center"/>
          </w:tcPr>
          <w:p w14:paraId="4F92D55C" w14:textId="77777777" w:rsidR="00876DCD" w:rsidRPr="00511817" w:rsidRDefault="00876DCD" w:rsidP="008965BB">
            <w:pPr>
              <w:pStyle w:val="ListParagraph"/>
              <w:spacing w:after="0"/>
              <w:ind w:left="32" w:right="87"/>
              <w:rPr>
                <w:rFonts w:ascii="Arial" w:hAnsi="Arial" w:cs="Arial"/>
                <w:szCs w:val="22"/>
              </w:rPr>
            </w:pPr>
            <w:r w:rsidRPr="00511817">
              <w:rPr>
                <w:rFonts w:ascii="Arial" w:hAnsi="Arial" w:cs="Arial"/>
                <w:sz w:val="20"/>
                <w:szCs w:val="20"/>
              </w:rPr>
              <w:t>Instrukcja o przygotowaniu zawodowym pracowników PKP Polskie Linie Kolejowe S.A.</w:t>
            </w:r>
            <w:r w:rsidRPr="00511817">
              <w:rPr>
                <w:rFonts w:ascii="Arial" w:hAnsi="Arial" w:cs="Arial"/>
                <w:szCs w:val="20"/>
              </w:rPr>
              <w:t xml:space="preserve"> ………………………………………………………….</w:t>
            </w:r>
          </w:p>
        </w:tc>
        <w:tc>
          <w:tcPr>
            <w:tcW w:w="2094" w:type="dxa"/>
            <w:tcBorders>
              <w:left w:val="single" w:sz="4" w:space="0" w:color="auto"/>
              <w:right w:val="single" w:sz="4" w:space="0" w:color="auto"/>
            </w:tcBorders>
            <w:vAlign w:val="center"/>
          </w:tcPr>
          <w:p w14:paraId="4F1003F6" w14:textId="77777777" w:rsidR="00876DCD" w:rsidRPr="00511817" w:rsidRDefault="00876DCD" w:rsidP="00EA39FA">
            <w:pPr>
              <w:pStyle w:val="ListParagraph"/>
              <w:spacing w:after="0"/>
              <w:ind w:left="18" w:right="-2"/>
              <w:rPr>
                <w:rFonts w:ascii="Arial" w:hAnsi="Arial" w:cs="Arial"/>
                <w:sz w:val="22"/>
                <w:szCs w:val="22"/>
              </w:rPr>
            </w:pPr>
            <w:r w:rsidRPr="00511817">
              <w:rPr>
                <w:rStyle w:val="TeksttreciCalibri85ptOdstpy0pt"/>
                <w:rFonts w:ascii="Arial" w:hAnsi="Arial" w:cs="Arial"/>
                <w:color w:val="auto"/>
                <w:sz w:val="20"/>
              </w:rPr>
              <w:t>Zarządzenie nr 28/2014</w:t>
            </w:r>
            <w:r w:rsidR="00EA39FA" w:rsidRPr="00511817">
              <w:rPr>
                <w:rStyle w:val="TeksttreciCalibri85ptOdstpy0pt"/>
                <w:rFonts w:ascii="Arial" w:hAnsi="Arial" w:cs="Arial"/>
                <w:color w:val="auto"/>
                <w:sz w:val="20"/>
              </w:rPr>
              <w:t xml:space="preserve"> </w:t>
            </w:r>
            <w:r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3474D088" w14:textId="77777777" w:rsidR="00876DCD" w:rsidRPr="00511817" w:rsidRDefault="00876DCD" w:rsidP="008965BB">
            <w:pPr>
              <w:pStyle w:val="ListParagraph"/>
              <w:spacing w:after="0"/>
              <w:ind w:left="-18" w:right="-6"/>
              <w:jc w:val="both"/>
              <w:rPr>
                <w:rFonts w:ascii="Arial" w:hAnsi="Arial" w:cs="Arial"/>
                <w:sz w:val="22"/>
                <w:szCs w:val="22"/>
              </w:rPr>
            </w:pPr>
            <w:r w:rsidRPr="00511817">
              <w:rPr>
                <w:rFonts w:ascii="Arial" w:hAnsi="Arial" w:cs="Arial"/>
                <w:sz w:val="20"/>
                <w:szCs w:val="20"/>
              </w:rPr>
              <w:t>26.08.2014 r.</w:t>
            </w:r>
          </w:p>
        </w:tc>
      </w:tr>
      <w:tr w:rsidR="003135DD" w:rsidRPr="00511817" w14:paraId="4F085CB0" w14:textId="77777777" w:rsidTr="003076E2">
        <w:trPr>
          <w:trHeight w:val="669"/>
        </w:trPr>
        <w:tc>
          <w:tcPr>
            <w:tcW w:w="467" w:type="dxa"/>
            <w:tcBorders>
              <w:left w:val="single" w:sz="18" w:space="0" w:color="auto"/>
              <w:right w:val="single" w:sz="4" w:space="0" w:color="auto"/>
            </w:tcBorders>
            <w:vAlign w:val="center"/>
          </w:tcPr>
          <w:p w14:paraId="7ED96818" w14:textId="77777777" w:rsidR="00876DCD" w:rsidRPr="00511817" w:rsidRDefault="00876DCD" w:rsidP="008965BB">
            <w:pPr>
              <w:pStyle w:val="ListParagraph"/>
              <w:spacing w:after="0"/>
              <w:ind w:left="-14" w:right="-52"/>
              <w:jc w:val="center"/>
              <w:rPr>
                <w:rFonts w:ascii="Arial" w:eastAsia="Times New Roman" w:hAnsi="Arial" w:cs="Arial"/>
                <w:sz w:val="18"/>
                <w:szCs w:val="22"/>
                <w:lang w:eastAsia="pl-PL"/>
              </w:rPr>
            </w:pPr>
            <w:r w:rsidRPr="00511817">
              <w:rPr>
                <w:rFonts w:ascii="Arial" w:eastAsia="Times New Roman" w:hAnsi="Arial" w:cs="Arial"/>
                <w:sz w:val="18"/>
                <w:szCs w:val="22"/>
                <w:lang w:eastAsia="pl-PL"/>
              </w:rPr>
              <w:t>26.</w:t>
            </w:r>
          </w:p>
        </w:tc>
        <w:tc>
          <w:tcPr>
            <w:tcW w:w="1207" w:type="dxa"/>
            <w:tcBorders>
              <w:left w:val="single" w:sz="4" w:space="0" w:color="auto"/>
              <w:right w:val="single" w:sz="4" w:space="0" w:color="0000FF"/>
            </w:tcBorders>
            <w:vAlign w:val="center"/>
          </w:tcPr>
          <w:p w14:paraId="757B60EB" w14:textId="77777777" w:rsidR="00876DCD" w:rsidRPr="00511817" w:rsidRDefault="00876DCD" w:rsidP="008965BB">
            <w:pPr>
              <w:pStyle w:val="ListParagraph"/>
              <w:spacing w:after="0"/>
              <w:ind w:left="-26" w:right="-28"/>
              <w:rPr>
                <w:rStyle w:val="TeksttreciCalibri85ptOdstpy0pt"/>
                <w:rFonts w:ascii="Arial" w:hAnsi="Arial" w:cs="Arial"/>
                <w:b/>
                <w:color w:val="auto"/>
                <w:sz w:val="20"/>
              </w:rPr>
            </w:pPr>
            <w:r w:rsidRPr="00511817">
              <w:rPr>
                <w:rFonts w:ascii="Arial" w:hAnsi="Arial" w:cs="Arial"/>
                <w:b/>
                <w:sz w:val="20"/>
              </w:rPr>
              <w:t>Ik-</w:t>
            </w:r>
            <w:ins w:id="100" w:author="rlesniowski" w:date="2018-03-02T09:46:00Z">
              <w:r w:rsidR="009414C5" w:rsidRPr="00511817">
                <w:rPr>
                  <w:rFonts w:ascii="Arial" w:hAnsi="Arial" w:cs="Arial"/>
                  <w:b/>
                  <w:sz w:val="20"/>
                </w:rPr>
                <w:t>2</w:t>
              </w:r>
            </w:ins>
            <w:del w:id="101" w:author="rlesniowski" w:date="2018-03-02T09:46:00Z">
              <w:r w:rsidRPr="00511817" w:rsidDel="009414C5">
                <w:rPr>
                  <w:rFonts w:ascii="Arial" w:hAnsi="Arial" w:cs="Arial"/>
                  <w:b/>
                  <w:sz w:val="20"/>
                </w:rPr>
                <w:delText>1c</w:delText>
              </w:r>
            </w:del>
          </w:p>
        </w:tc>
        <w:tc>
          <w:tcPr>
            <w:tcW w:w="3900" w:type="dxa"/>
            <w:tcBorders>
              <w:left w:val="single" w:sz="4" w:space="0" w:color="0000FF"/>
              <w:right w:val="single" w:sz="4" w:space="0" w:color="auto"/>
            </w:tcBorders>
            <w:vAlign w:val="center"/>
          </w:tcPr>
          <w:p w14:paraId="19421B06" w14:textId="77777777" w:rsidR="00876DCD" w:rsidRPr="00511817" w:rsidRDefault="00876DCD" w:rsidP="008965BB">
            <w:pPr>
              <w:spacing w:after="0"/>
              <w:ind w:right="87"/>
              <w:rPr>
                <w:rFonts w:ascii="Arial" w:hAnsi="Arial" w:cs="Arial"/>
                <w:szCs w:val="20"/>
              </w:rPr>
            </w:pPr>
            <w:r w:rsidRPr="00511817">
              <w:rPr>
                <w:rFonts w:ascii="Arial" w:hAnsi="Arial" w:cs="Arial"/>
                <w:sz w:val="20"/>
                <w:szCs w:val="20"/>
              </w:rPr>
              <w:t xml:space="preserve">Instrukcja kontroli w zakresie bezpieczeństwa ruchu kolejowego </w:t>
            </w:r>
            <w:r w:rsidRPr="00511817">
              <w:rPr>
                <w:rFonts w:ascii="Arial" w:hAnsi="Arial" w:cs="Arial"/>
                <w:szCs w:val="20"/>
              </w:rPr>
              <w:t>……………………………………….</w:t>
            </w:r>
          </w:p>
        </w:tc>
        <w:tc>
          <w:tcPr>
            <w:tcW w:w="2094" w:type="dxa"/>
            <w:tcBorders>
              <w:left w:val="single" w:sz="4" w:space="0" w:color="auto"/>
              <w:right w:val="single" w:sz="4" w:space="0" w:color="auto"/>
            </w:tcBorders>
            <w:vAlign w:val="center"/>
          </w:tcPr>
          <w:p w14:paraId="18136E34" w14:textId="77777777" w:rsidR="00876DCD" w:rsidRPr="00511817" w:rsidRDefault="008465E6" w:rsidP="008465E6">
            <w:pPr>
              <w:pStyle w:val="ListParagraph"/>
              <w:spacing w:after="0"/>
              <w:ind w:left="18" w:right="-2"/>
              <w:rPr>
                <w:rFonts w:ascii="Arial" w:hAnsi="Arial" w:cs="Arial"/>
                <w:sz w:val="22"/>
                <w:szCs w:val="22"/>
              </w:rPr>
            </w:pPr>
            <w:r w:rsidRPr="00511817">
              <w:rPr>
                <w:rStyle w:val="TeksttreciCalibri85ptOdstpy0pt"/>
                <w:rFonts w:ascii="Arial" w:hAnsi="Arial" w:cs="Arial"/>
                <w:color w:val="auto"/>
                <w:sz w:val="20"/>
              </w:rPr>
              <w:t xml:space="preserve">Uchwała </w:t>
            </w:r>
            <w:r w:rsidR="00876DCD" w:rsidRPr="00511817">
              <w:rPr>
                <w:rStyle w:val="TeksttreciCalibri85ptOdstpy0pt"/>
                <w:rFonts w:ascii="Arial" w:hAnsi="Arial" w:cs="Arial"/>
                <w:color w:val="auto"/>
                <w:sz w:val="20"/>
              </w:rPr>
              <w:t xml:space="preserve"> nr </w:t>
            </w:r>
            <w:r w:rsidRPr="00511817">
              <w:rPr>
                <w:rStyle w:val="TeksttreciCalibri85ptOdstpy0pt"/>
                <w:rFonts w:ascii="Arial" w:hAnsi="Arial" w:cs="Arial"/>
                <w:color w:val="auto"/>
                <w:sz w:val="20"/>
              </w:rPr>
              <w:t>1118/2015</w:t>
            </w:r>
            <w:r w:rsidR="00EA39FA" w:rsidRPr="00511817">
              <w:rPr>
                <w:rStyle w:val="TeksttreciCalibri85ptOdstpy0pt"/>
                <w:rFonts w:ascii="Arial" w:hAnsi="Arial" w:cs="Arial"/>
                <w:color w:val="auto"/>
                <w:sz w:val="20"/>
              </w:rPr>
              <w:t xml:space="preserve"> </w:t>
            </w:r>
            <w:r w:rsidR="00876DCD" w:rsidRPr="00511817">
              <w:rPr>
                <w:rStyle w:val="TeksttreciCalibri85ptOdstpy0pt"/>
                <w:rFonts w:ascii="Arial" w:hAnsi="Arial" w:cs="Arial"/>
                <w:color w:val="auto"/>
                <w:sz w:val="20"/>
              </w:rPr>
              <w:t xml:space="preserve">Zarządu  </w:t>
            </w:r>
          </w:p>
        </w:tc>
        <w:tc>
          <w:tcPr>
            <w:tcW w:w="1459" w:type="dxa"/>
            <w:tcBorders>
              <w:left w:val="single" w:sz="4" w:space="0" w:color="auto"/>
              <w:right w:val="single" w:sz="18" w:space="0" w:color="auto"/>
            </w:tcBorders>
            <w:vAlign w:val="center"/>
          </w:tcPr>
          <w:p w14:paraId="3C777D22" w14:textId="77777777" w:rsidR="00876DCD" w:rsidRPr="00511817" w:rsidRDefault="008465E6" w:rsidP="008965BB">
            <w:pPr>
              <w:pStyle w:val="ListParagraph"/>
              <w:spacing w:after="0"/>
              <w:ind w:left="-18" w:right="-6"/>
              <w:jc w:val="both"/>
              <w:rPr>
                <w:rFonts w:ascii="Arial" w:hAnsi="Arial" w:cs="Arial"/>
                <w:sz w:val="22"/>
                <w:szCs w:val="22"/>
              </w:rPr>
            </w:pPr>
            <w:r w:rsidRPr="00511817">
              <w:rPr>
                <w:rFonts w:ascii="Arial" w:hAnsi="Arial" w:cs="Arial"/>
                <w:sz w:val="20"/>
                <w:szCs w:val="20"/>
              </w:rPr>
              <w:t>01.12.2015</w:t>
            </w:r>
            <w:r w:rsidR="00876DCD" w:rsidRPr="00511817">
              <w:rPr>
                <w:rFonts w:ascii="Arial" w:hAnsi="Arial" w:cs="Arial"/>
                <w:sz w:val="20"/>
                <w:szCs w:val="20"/>
              </w:rPr>
              <w:t xml:space="preserve"> r.</w:t>
            </w:r>
          </w:p>
        </w:tc>
      </w:tr>
    </w:tbl>
    <w:p w14:paraId="0ED8B5E4" w14:textId="77777777" w:rsidR="00474234" w:rsidRPr="003135DD" w:rsidRDefault="00474234" w:rsidP="008965BB">
      <w:pPr>
        <w:spacing w:after="240" w:line="276" w:lineRule="auto"/>
        <w:ind w:left="709" w:hanging="709"/>
        <w:rPr>
          <w:rFonts w:ascii="Arial" w:hAnsi="Arial" w:cs="Arial"/>
          <w:b/>
          <w:color w:val="C00000"/>
          <w:sz w:val="22"/>
          <w:szCs w:val="24"/>
        </w:rPr>
      </w:pPr>
    </w:p>
    <w:p w14:paraId="2AC69929" w14:textId="57FFADAB" w:rsidR="008965BB" w:rsidRPr="00476D6E" w:rsidRDefault="008965BB" w:rsidP="00E964E6">
      <w:pPr>
        <w:pStyle w:val="Heading2"/>
      </w:pPr>
      <w:bookmarkStart w:id="102" w:name="_Toc521641229"/>
      <w:r w:rsidRPr="00476D6E">
        <w:t>III.3.</w:t>
      </w:r>
      <w:r w:rsidR="008374DC">
        <w:tab/>
      </w:r>
      <w:r w:rsidRPr="00476D6E">
        <w:t>Podsumowanie wysłuchań.</w:t>
      </w:r>
      <w:bookmarkEnd w:id="102"/>
    </w:p>
    <w:p w14:paraId="1FEE8F9D" w14:textId="77777777" w:rsidR="00474234" w:rsidRPr="00476D6E" w:rsidRDefault="00474234" w:rsidP="006E0853">
      <w:pPr>
        <w:pStyle w:val="ListParagraph"/>
        <w:spacing w:before="60" w:after="120" w:line="23" w:lineRule="atLeast"/>
        <w:ind w:left="726"/>
        <w:contextualSpacing w:val="0"/>
        <w:jc w:val="both"/>
        <w:rPr>
          <w:rFonts w:ascii="Arial" w:eastAsia="Times New Roman" w:hAnsi="Arial" w:cs="Arial"/>
          <w:sz w:val="22"/>
          <w:szCs w:val="22"/>
          <w:lang w:eastAsia="pl-PL"/>
        </w:rPr>
      </w:pPr>
      <w:r w:rsidRPr="00476D6E">
        <w:rPr>
          <w:rFonts w:ascii="Arial" w:eastAsia="Times New Roman" w:hAnsi="Arial" w:cs="Arial"/>
          <w:sz w:val="22"/>
          <w:szCs w:val="22"/>
          <w:lang w:eastAsia="pl-PL"/>
        </w:rPr>
        <w:t xml:space="preserve">Opisy wysłuchań dotyczą </w:t>
      </w:r>
      <w:r w:rsidRPr="00F36A2A">
        <w:rPr>
          <w:rFonts w:ascii="Arial" w:eastAsia="Times New Roman" w:hAnsi="Arial" w:cs="Arial"/>
          <w:sz w:val="22"/>
          <w:szCs w:val="22"/>
          <w:lang w:eastAsia="pl-PL"/>
        </w:rPr>
        <w:t xml:space="preserve">poważnego wypadku kolejowego kat. A18 zaistniałego w dniu </w:t>
      </w:r>
      <w:r w:rsidR="002A5A04" w:rsidRPr="00F36A2A">
        <w:rPr>
          <w:rFonts w:ascii="Arial" w:eastAsia="Times New Roman" w:hAnsi="Arial" w:cs="Arial"/>
          <w:sz w:val="22"/>
          <w:szCs w:val="22"/>
          <w:lang w:eastAsia="pl-PL"/>
        </w:rPr>
        <w:br/>
      </w:r>
      <w:r w:rsidR="00476D6E" w:rsidRPr="00F36A2A">
        <w:rPr>
          <w:rFonts w:ascii="Arial" w:eastAsia="Times New Roman" w:hAnsi="Arial" w:cs="Arial"/>
          <w:sz w:val="22"/>
          <w:szCs w:val="22"/>
          <w:lang w:eastAsia="pl-PL"/>
        </w:rPr>
        <w:t>2.11.2017 r. o godz . 18:49</w:t>
      </w:r>
      <w:r w:rsidRPr="00F36A2A">
        <w:rPr>
          <w:rFonts w:ascii="Arial" w:eastAsia="Times New Roman" w:hAnsi="Arial" w:cs="Arial"/>
          <w:sz w:val="22"/>
          <w:szCs w:val="22"/>
          <w:lang w:eastAsia="pl-PL"/>
        </w:rPr>
        <w:t xml:space="preserve"> na szlaku</w:t>
      </w:r>
      <w:r w:rsidR="00476D6E" w:rsidRPr="00F36A2A">
        <w:rPr>
          <w:rFonts w:ascii="Arial" w:eastAsia="Times New Roman" w:hAnsi="Arial" w:cs="Arial"/>
          <w:sz w:val="22"/>
          <w:szCs w:val="22"/>
          <w:lang w:eastAsia="pl-PL"/>
        </w:rPr>
        <w:t xml:space="preserve"> Śnadowo - Łapy, w</w:t>
      </w:r>
      <w:r w:rsidRPr="00F36A2A">
        <w:rPr>
          <w:rFonts w:ascii="Arial" w:eastAsia="Times New Roman" w:hAnsi="Arial" w:cs="Arial"/>
          <w:sz w:val="22"/>
          <w:szCs w:val="22"/>
          <w:lang w:eastAsia="pl-PL"/>
        </w:rPr>
        <w:t xml:space="preserve"> torze szlakowym nr 1, w km </w:t>
      </w:r>
      <w:r w:rsidR="00476D6E" w:rsidRPr="00F36A2A">
        <w:rPr>
          <w:rFonts w:ascii="Arial" w:eastAsia="Times New Roman" w:hAnsi="Arial" w:cs="Arial"/>
          <w:sz w:val="22"/>
          <w:szCs w:val="22"/>
          <w:lang w:eastAsia="pl-PL"/>
        </w:rPr>
        <w:t>37,119 linii kolejowej nr 36</w:t>
      </w:r>
      <w:r w:rsidRPr="00F36A2A">
        <w:rPr>
          <w:rFonts w:ascii="Arial" w:eastAsia="Times New Roman" w:hAnsi="Arial" w:cs="Arial"/>
          <w:sz w:val="22"/>
          <w:szCs w:val="22"/>
          <w:lang w:eastAsia="pl-PL"/>
        </w:rPr>
        <w:t>.</w:t>
      </w:r>
    </w:p>
    <w:p w14:paraId="0693ADC4" w14:textId="65DE3A70" w:rsidR="007B6604" w:rsidRPr="007B6604" w:rsidRDefault="008965BB" w:rsidP="007B6604">
      <w:pPr>
        <w:pStyle w:val="ListParagraph"/>
        <w:spacing w:before="60" w:after="240" w:line="276" w:lineRule="auto"/>
        <w:ind w:left="714"/>
        <w:contextualSpacing w:val="0"/>
        <w:jc w:val="both"/>
        <w:rPr>
          <w:rFonts w:ascii="Arial" w:eastAsia="Times New Roman" w:hAnsi="Arial" w:cs="Arial"/>
          <w:sz w:val="22"/>
          <w:szCs w:val="22"/>
          <w:lang w:eastAsia="pl-PL"/>
        </w:rPr>
      </w:pPr>
      <w:r w:rsidRPr="007B6604">
        <w:rPr>
          <w:rFonts w:ascii="Arial" w:eastAsia="Times New Roman" w:hAnsi="Arial" w:cs="Arial"/>
          <w:sz w:val="22"/>
          <w:szCs w:val="22"/>
          <w:lang w:eastAsia="pl-PL"/>
        </w:rPr>
        <w:t xml:space="preserve">Dane osobowe wysłuchiwanych pracowników podlegają ochronie zgodnie z wymogami </w:t>
      </w:r>
      <w:r w:rsidR="007B6604" w:rsidRPr="007B6604">
        <w:rPr>
          <w:rFonts w:ascii="Arial" w:eastAsia="Times New Roman" w:hAnsi="Arial" w:cs="Arial"/>
          <w:sz w:val="22"/>
          <w:szCs w:val="22"/>
          <w:lang w:eastAsia="pl-PL"/>
        </w:rPr>
        <w:t>rozporządzenia Parlamentu Europejskiego i Rady (UE) 2016/679 z dnia 27 kwietnia 2016 r. w sprawie ochrony osób fizycznych  w związku z przetwarzaniem danych osobowych i w sprawie swobodnego przepływu takich danych oraz uchylenia dyrektywy 95/46/WE (ogólne rozporządzenie o ochronie danych Dz. Urz. UE L 119 z 04.05.2016, str. 1 z późn. zm.) oraz związanej z tym rozporządzeniem ustawy z dnia 10 maja 2018 r. o ochronie danych osobowych (Dz. U. poz. 1000).</w:t>
      </w:r>
    </w:p>
    <w:p w14:paraId="19B60CCE" w14:textId="77777777" w:rsidR="007B6604" w:rsidRDefault="007B6604" w:rsidP="006E0853">
      <w:pPr>
        <w:pStyle w:val="ListParagraph"/>
        <w:spacing w:before="60" w:after="240" w:line="23" w:lineRule="atLeast"/>
        <w:ind w:left="714"/>
        <w:contextualSpacing w:val="0"/>
        <w:jc w:val="both"/>
        <w:rPr>
          <w:rFonts w:ascii="Arial" w:eastAsia="Times New Roman" w:hAnsi="Arial" w:cs="Arial"/>
          <w:color w:val="FF0000"/>
          <w:sz w:val="22"/>
          <w:szCs w:val="22"/>
          <w:lang w:eastAsia="pl-PL"/>
        </w:rPr>
      </w:pPr>
    </w:p>
    <w:p w14:paraId="3F5B977F" w14:textId="28C49EBD" w:rsidR="00D00C42" w:rsidRPr="00011A7A" w:rsidRDefault="00474234" w:rsidP="008374DC">
      <w:pPr>
        <w:pStyle w:val="Heading3"/>
      </w:pPr>
      <w:bookmarkStart w:id="103" w:name="_Toc521641230"/>
      <w:r w:rsidRPr="00011A7A">
        <w:t>III.3.1</w:t>
      </w:r>
      <w:r w:rsidR="008374DC">
        <w:t>.</w:t>
      </w:r>
      <w:r w:rsidR="008374DC">
        <w:tab/>
      </w:r>
      <w:r w:rsidR="008965BB" w:rsidRPr="00011A7A">
        <w:t>Wysłuchania pracowników kolejowych oraz pracowników podwykonawców.</w:t>
      </w:r>
      <w:bookmarkEnd w:id="103"/>
    </w:p>
    <w:p w14:paraId="37CFC31F" w14:textId="77777777" w:rsidR="00D00C42" w:rsidRPr="00011A7A" w:rsidRDefault="00D00C42" w:rsidP="006E0853">
      <w:pPr>
        <w:pStyle w:val="ListParagraph"/>
        <w:spacing w:after="0" w:line="23" w:lineRule="atLeast"/>
        <w:ind w:left="1276" w:right="-71" w:hanging="567"/>
        <w:rPr>
          <w:rFonts w:ascii="Arial" w:hAnsi="Arial" w:cs="Arial"/>
          <w:sz w:val="22"/>
          <w:szCs w:val="24"/>
        </w:rPr>
      </w:pPr>
    </w:p>
    <w:p w14:paraId="387D49E3" w14:textId="77777777" w:rsidR="009E6BEE" w:rsidRPr="000D69D5" w:rsidRDefault="008965BB" w:rsidP="006E0853">
      <w:pPr>
        <w:pStyle w:val="ListParagraph"/>
        <w:spacing w:after="0" w:line="23" w:lineRule="atLeast"/>
        <w:ind w:left="709" w:right="-71"/>
        <w:rPr>
          <w:rFonts w:ascii="Arial" w:hAnsi="Arial" w:cs="Arial"/>
          <w:sz w:val="22"/>
          <w:szCs w:val="24"/>
          <w:u w:val="single"/>
        </w:rPr>
      </w:pPr>
      <w:r w:rsidRPr="000D69D5">
        <w:rPr>
          <w:rFonts w:ascii="Arial" w:hAnsi="Arial" w:cs="Arial"/>
          <w:sz w:val="22"/>
          <w:szCs w:val="24"/>
          <w:u w:val="single"/>
        </w:rPr>
        <w:t>Wysłuchania pracowników kolejowy</w:t>
      </w:r>
      <w:r w:rsidR="00D00C42" w:rsidRPr="000D69D5">
        <w:rPr>
          <w:rFonts w:ascii="Arial" w:hAnsi="Arial" w:cs="Arial"/>
          <w:sz w:val="22"/>
          <w:szCs w:val="24"/>
          <w:u w:val="single"/>
        </w:rPr>
        <w:t xml:space="preserve">ch mających bezpośredni związek </w:t>
      </w:r>
      <w:r w:rsidR="00FF1476" w:rsidRPr="000D69D5">
        <w:rPr>
          <w:rFonts w:ascii="Arial" w:hAnsi="Arial" w:cs="Arial"/>
          <w:sz w:val="22"/>
          <w:szCs w:val="24"/>
          <w:u w:val="single"/>
        </w:rPr>
        <w:t xml:space="preserve">                                            </w:t>
      </w:r>
      <w:r w:rsidR="00E60B71" w:rsidRPr="000D69D5">
        <w:rPr>
          <w:rFonts w:ascii="Arial" w:hAnsi="Arial" w:cs="Arial"/>
          <w:sz w:val="22"/>
          <w:szCs w:val="24"/>
          <w:u w:val="single"/>
        </w:rPr>
        <w:t>z poważ</w:t>
      </w:r>
      <w:r w:rsidR="00476D6E" w:rsidRPr="000D69D5">
        <w:rPr>
          <w:rFonts w:ascii="Arial" w:hAnsi="Arial" w:cs="Arial"/>
          <w:sz w:val="22"/>
          <w:szCs w:val="24"/>
          <w:u w:val="single"/>
        </w:rPr>
        <w:t xml:space="preserve">nym </w:t>
      </w:r>
      <w:r w:rsidRPr="000D69D5">
        <w:rPr>
          <w:rFonts w:ascii="Arial" w:hAnsi="Arial" w:cs="Arial"/>
          <w:sz w:val="22"/>
          <w:szCs w:val="24"/>
          <w:u w:val="single"/>
        </w:rPr>
        <w:t>wypadkiem</w:t>
      </w:r>
    </w:p>
    <w:p w14:paraId="39886A33" w14:textId="77777777" w:rsidR="009E6BEE" w:rsidRPr="00011A7A" w:rsidRDefault="009E6BEE" w:rsidP="006E0853">
      <w:pPr>
        <w:pStyle w:val="ListParagraph"/>
        <w:spacing w:after="0" w:line="23" w:lineRule="atLeast"/>
        <w:ind w:left="1276" w:right="-71" w:hanging="567"/>
        <w:jc w:val="both"/>
        <w:rPr>
          <w:rFonts w:ascii="Arial" w:hAnsi="Arial" w:cs="Arial"/>
          <w:b/>
          <w:sz w:val="22"/>
          <w:szCs w:val="24"/>
        </w:rPr>
      </w:pPr>
    </w:p>
    <w:p w14:paraId="415EED1C" w14:textId="77777777" w:rsidR="00F25864" w:rsidRPr="00011A7A" w:rsidRDefault="00F25864" w:rsidP="006E0853">
      <w:pPr>
        <w:pStyle w:val="ListParagraph"/>
        <w:spacing w:after="0" w:line="23" w:lineRule="atLeast"/>
        <w:ind w:left="1276" w:right="-71" w:hanging="567"/>
        <w:jc w:val="both"/>
        <w:rPr>
          <w:rFonts w:ascii="Arial" w:hAnsi="Arial" w:cs="Arial"/>
          <w:b/>
          <w:sz w:val="22"/>
          <w:szCs w:val="24"/>
        </w:rPr>
      </w:pPr>
    </w:p>
    <w:p w14:paraId="71BB290E" w14:textId="368C6239" w:rsidR="00F25864" w:rsidRPr="003143DE" w:rsidRDefault="003143DE" w:rsidP="003143DE">
      <w:pPr>
        <w:spacing w:after="0" w:line="23" w:lineRule="atLeast"/>
        <w:ind w:right="-71"/>
        <w:jc w:val="both"/>
        <w:rPr>
          <w:rFonts w:ascii="Arial" w:hAnsi="Arial" w:cs="Arial"/>
          <w:b/>
          <w:sz w:val="22"/>
          <w:szCs w:val="24"/>
        </w:rPr>
      </w:pPr>
      <w:r>
        <w:rPr>
          <w:rFonts w:ascii="Arial" w:hAnsi="Arial" w:cs="Arial"/>
          <w:sz w:val="22"/>
          <w:szCs w:val="24"/>
        </w:rPr>
        <w:t xml:space="preserve">      </w:t>
      </w:r>
      <w:r w:rsidRPr="003143DE">
        <w:rPr>
          <w:rFonts w:ascii="Arial" w:hAnsi="Arial" w:cs="Arial"/>
          <w:sz w:val="22"/>
          <w:szCs w:val="24"/>
        </w:rPr>
        <w:t>K</w:t>
      </w:r>
      <w:r w:rsidR="00F25864" w:rsidRPr="003143DE">
        <w:rPr>
          <w:rFonts w:ascii="Arial" w:hAnsi="Arial" w:cs="Arial"/>
          <w:sz w:val="22"/>
          <w:szCs w:val="24"/>
        </w:rPr>
        <w:t xml:space="preserve">ierowca wózka motorowego </w:t>
      </w:r>
      <w:r w:rsidR="00A90AED" w:rsidRPr="003143DE">
        <w:rPr>
          <w:rFonts w:ascii="Arial" w:hAnsi="Arial" w:cs="Arial"/>
          <w:sz w:val="22"/>
          <w:szCs w:val="24"/>
        </w:rPr>
        <w:t>DS10-02</w:t>
      </w:r>
      <w:r w:rsidR="000D69D5" w:rsidRPr="003143DE">
        <w:rPr>
          <w:rFonts w:ascii="Arial" w:hAnsi="Arial" w:cs="Arial"/>
          <w:sz w:val="22"/>
          <w:szCs w:val="24"/>
        </w:rPr>
        <w:t>-221</w:t>
      </w:r>
    </w:p>
    <w:p w14:paraId="3422EEC7" w14:textId="77777777" w:rsidR="00F25864" w:rsidRDefault="00F25864" w:rsidP="006E0853">
      <w:pPr>
        <w:pStyle w:val="ListParagraph"/>
        <w:spacing w:after="0" w:line="23" w:lineRule="atLeast"/>
        <w:ind w:left="1276" w:right="-71" w:hanging="567"/>
        <w:jc w:val="both"/>
        <w:rPr>
          <w:rFonts w:ascii="Arial" w:hAnsi="Arial" w:cs="Arial"/>
          <w:b/>
          <w:color w:val="C00000"/>
          <w:sz w:val="22"/>
          <w:szCs w:val="24"/>
        </w:rPr>
      </w:pPr>
    </w:p>
    <w:p w14:paraId="3B2F2953" w14:textId="77777777" w:rsidR="00A90AED" w:rsidRPr="00011A7A" w:rsidRDefault="00A90AED" w:rsidP="006E0853">
      <w:pPr>
        <w:spacing w:line="23" w:lineRule="atLeast"/>
        <w:ind w:left="360"/>
        <w:jc w:val="both"/>
        <w:rPr>
          <w:rFonts w:ascii="Arial" w:hAnsi="Arial" w:cs="Arial"/>
          <w:sz w:val="22"/>
          <w:szCs w:val="22"/>
        </w:rPr>
      </w:pPr>
      <w:r w:rsidRPr="00011A7A">
        <w:rPr>
          <w:rFonts w:ascii="Arial" w:hAnsi="Arial" w:cs="Arial"/>
          <w:sz w:val="22"/>
          <w:szCs w:val="22"/>
        </w:rPr>
        <w:t>Z wysłuchania pracownika wynika między innymi:</w:t>
      </w:r>
    </w:p>
    <w:p w14:paraId="1B51379C" w14:textId="77777777" w:rsidR="00A90AED" w:rsidRPr="00011A7A" w:rsidRDefault="00A90AED"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 xml:space="preserve">pracownik znał postanowienia „Regulaminu tymczasowego prowadzenia ruchu na czas robót” na linii nr 36 – jego znajomość potwierdził dowodnie podpisem, w tym wiedział, że na przejeździe w km 37,119 wymagane jest zatrzymanie pociągu roboczego i wstrzymanie ruchu przez uprawninego pracownika, </w:t>
      </w:r>
    </w:p>
    <w:p w14:paraId="15CF2913" w14:textId="77777777" w:rsidR="00A90AED" w:rsidRPr="00011A7A" w:rsidRDefault="00A90AED"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 xml:space="preserve">tylko w dniu 2.11.2017 r. nie zapewniono drugiego pracownika do wstrzymania ruchu pociągu, </w:t>
      </w:r>
    </w:p>
    <w:p w14:paraId="476789BB" w14:textId="77777777" w:rsidR="00A90AED" w:rsidRPr="00011A7A" w:rsidRDefault="00A90AED"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lastRenderedPageBreak/>
        <w:t xml:space="preserve">jego przełożony poinformował go, że w dniu 2.11.2017 r. będzie kierował drezyną wykonując objazd z udziałem formy zewnętrznej, </w:t>
      </w:r>
    </w:p>
    <w:p w14:paraId="6A1B9DE1" w14:textId="77777777" w:rsidR="00A90AED" w:rsidRPr="00011A7A" w:rsidRDefault="00A90AED"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w czasie wypadku był sam w drezynie i nie było pracownika do wstrzymania ruchu na przejeździe w w km 37,119,</w:t>
      </w:r>
    </w:p>
    <w:p w14:paraId="40849D80" w14:textId="77777777" w:rsidR="00011A7A" w:rsidRPr="00011A7A" w:rsidRDefault="00A90AED"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dojeżdżając do przejazdu w km w km 37,119</w:t>
      </w:r>
      <w:r w:rsidR="00011A7A" w:rsidRPr="00011A7A">
        <w:rPr>
          <w:rFonts w:ascii="Arial" w:hAnsi="Arial" w:cs="Arial"/>
          <w:sz w:val="22"/>
          <w:szCs w:val="22"/>
        </w:rPr>
        <w:t xml:space="preserve"> podał kilkakrotnie sygnał Rp1 „Baczność” i przed przejazdem zatrzymał drezynę,  </w:t>
      </w:r>
    </w:p>
    <w:p w14:paraId="3A9B0C65" w14:textId="77777777" w:rsidR="00011A7A" w:rsidRPr="00011A7A" w:rsidRDefault="00011A7A"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 xml:space="preserve">po ruszeniu drezyna przejeżdżała przez przejazd z prędkością ok. 2-3 km/h i podczas dojeżdżania jej czoła do osi jezdni, samochód osobowy uderzył w prawą stronę drezyny i nastąpiło jej wykolejnie pierwszą osią, </w:t>
      </w:r>
    </w:p>
    <w:p w14:paraId="693750D0" w14:textId="77777777" w:rsidR="00A90AED" w:rsidRPr="00011A7A" w:rsidRDefault="00011A7A" w:rsidP="00F36A2A">
      <w:pPr>
        <w:pStyle w:val="ListParagraph"/>
        <w:numPr>
          <w:ilvl w:val="0"/>
          <w:numId w:val="45"/>
        </w:numPr>
        <w:spacing w:after="0" w:line="276" w:lineRule="auto"/>
        <w:ind w:left="1077" w:hanging="357"/>
        <w:jc w:val="both"/>
        <w:rPr>
          <w:rFonts w:ascii="Arial" w:hAnsi="Arial" w:cs="Arial"/>
          <w:sz w:val="22"/>
          <w:szCs w:val="22"/>
        </w:rPr>
      </w:pPr>
      <w:r w:rsidRPr="00011A7A">
        <w:rPr>
          <w:rFonts w:ascii="Arial" w:hAnsi="Arial" w:cs="Arial"/>
          <w:sz w:val="22"/>
          <w:szCs w:val="22"/>
        </w:rPr>
        <w:t>w chwili wypa</w:t>
      </w:r>
      <w:r>
        <w:rPr>
          <w:rFonts w:ascii="Arial" w:hAnsi="Arial" w:cs="Arial"/>
          <w:sz w:val="22"/>
          <w:szCs w:val="22"/>
        </w:rPr>
        <w:t xml:space="preserve">dku było ciemno i padała mżawka. </w:t>
      </w:r>
    </w:p>
    <w:p w14:paraId="0A241867" w14:textId="77777777" w:rsidR="00AB5F3E" w:rsidRDefault="00AB5F3E" w:rsidP="006E0853">
      <w:pPr>
        <w:spacing w:after="0" w:line="23" w:lineRule="atLeast"/>
        <w:jc w:val="both"/>
        <w:rPr>
          <w:rFonts w:ascii="Arial" w:eastAsia="Times New Roman" w:hAnsi="Arial" w:cs="Arial"/>
          <w:color w:val="C00000"/>
          <w:sz w:val="22"/>
          <w:szCs w:val="24"/>
          <w:lang w:eastAsia="pl-PL"/>
        </w:rPr>
      </w:pPr>
    </w:p>
    <w:p w14:paraId="25C8DCEB" w14:textId="77777777" w:rsidR="00FF1476" w:rsidRDefault="00FF1476" w:rsidP="006E0853">
      <w:pPr>
        <w:pStyle w:val="ListParagraph"/>
        <w:spacing w:after="0" w:line="23" w:lineRule="atLeast"/>
        <w:ind w:left="709" w:right="-71"/>
        <w:rPr>
          <w:rFonts w:ascii="Arial" w:hAnsi="Arial" w:cs="Arial"/>
          <w:sz w:val="22"/>
          <w:szCs w:val="24"/>
          <w:u w:val="single"/>
        </w:rPr>
      </w:pPr>
      <w:r w:rsidRPr="000D69D5">
        <w:rPr>
          <w:rFonts w:ascii="Arial" w:hAnsi="Arial" w:cs="Arial"/>
          <w:sz w:val="22"/>
          <w:szCs w:val="24"/>
          <w:u w:val="single"/>
        </w:rPr>
        <w:t>Wysłuchania innych pracowników kolejowych nie mających bezpośredniego związku                       z poważnym  wypadkiem</w:t>
      </w:r>
    </w:p>
    <w:p w14:paraId="25CFF160" w14:textId="77777777" w:rsidR="000D69D5" w:rsidRDefault="000D69D5" w:rsidP="006E0853">
      <w:pPr>
        <w:pStyle w:val="ListParagraph"/>
        <w:spacing w:after="0" w:line="23" w:lineRule="atLeast"/>
        <w:ind w:left="709" w:right="-71"/>
        <w:rPr>
          <w:rFonts w:ascii="Arial" w:hAnsi="Arial" w:cs="Arial"/>
          <w:sz w:val="22"/>
          <w:szCs w:val="24"/>
          <w:u w:val="single"/>
        </w:rPr>
      </w:pPr>
    </w:p>
    <w:p w14:paraId="356BA6B9" w14:textId="77777777" w:rsidR="000D69D5" w:rsidRPr="000D69D5" w:rsidRDefault="000D69D5" w:rsidP="006E0853">
      <w:pPr>
        <w:pStyle w:val="ListParagraph"/>
        <w:spacing w:after="0" w:line="23" w:lineRule="atLeast"/>
        <w:ind w:left="709" w:right="-71"/>
        <w:rPr>
          <w:rFonts w:ascii="Arial" w:hAnsi="Arial" w:cs="Arial"/>
          <w:sz w:val="22"/>
          <w:szCs w:val="24"/>
          <w:u w:val="single"/>
        </w:rPr>
      </w:pPr>
    </w:p>
    <w:p w14:paraId="7DE7DF8B" w14:textId="77777777" w:rsidR="000D69D5" w:rsidRPr="000D69D5" w:rsidRDefault="000D69D5" w:rsidP="00F36A2A">
      <w:pPr>
        <w:pStyle w:val="ListParagraph"/>
        <w:spacing w:after="0" w:line="276" w:lineRule="auto"/>
        <w:ind w:left="709" w:right="-71"/>
        <w:jc w:val="both"/>
        <w:rPr>
          <w:rFonts w:ascii="Arial" w:hAnsi="Arial" w:cs="Arial"/>
          <w:sz w:val="22"/>
          <w:szCs w:val="24"/>
        </w:rPr>
      </w:pPr>
      <w:r w:rsidRPr="000D69D5">
        <w:rPr>
          <w:rFonts w:ascii="Arial" w:hAnsi="Arial" w:cs="Arial"/>
          <w:sz w:val="22"/>
          <w:szCs w:val="24"/>
        </w:rPr>
        <w:t>Wysłuchano</w:t>
      </w:r>
      <w:r w:rsidRPr="000D69D5">
        <w:rPr>
          <w:rFonts w:ascii="Arial" w:eastAsia="Times New Roman" w:hAnsi="Arial" w:cs="Arial"/>
          <w:sz w:val="22"/>
          <w:szCs w:val="24"/>
          <w:lang w:eastAsia="pl-PL"/>
        </w:rPr>
        <w:t xml:space="preserve"> pracowników Sekcji Eksplotacji w Hajnówce związanych z organizacją  przejazdu wózka motorowego </w:t>
      </w:r>
      <w:r w:rsidRPr="000D69D5">
        <w:rPr>
          <w:rFonts w:ascii="Arial" w:hAnsi="Arial" w:cs="Arial"/>
          <w:sz w:val="22"/>
          <w:szCs w:val="24"/>
        </w:rPr>
        <w:t>DS10-02-221, miedzy</w:t>
      </w:r>
      <w:r w:rsidR="0096344A">
        <w:rPr>
          <w:rFonts w:ascii="Arial" w:hAnsi="Arial" w:cs="Arial"/>
          <w:sz w:val="22"/>
          <w:szCs w:val="24"/>
        </w:rPr>
        <w:t xml:space="preserve"> innymi zawiadowcę, naczelnika,  zastępcę naczelnika sekcji oraz dyżurnego ruch stacji Łapy:</w:t>
      </w:r>
    </w:p>
    <w:p w14:paraId="55F2FD71" w14:textId="77777777" w:rsidR="005F7297" w:rsidRDefault="005F7297" w:rsidP="00F36A2A">
      <w:pPr>
        <w:pStyle w:val="ListParagraph"/>
        <w:spacing w:after="0" w:line="276" w:lineRule="auto"/>
        <w:ind w:left="709" w:right="-71"/>
        <w:jc w:val="both"/>
        <w:rPr>
          <w:rFonts w:ascii="Arial" w:hAnsi="Arial" w:cs="Arial"/>
          <w:sz w:val="22"/>
          <w:szCs w:val="24"/>
        </w:rPr>
      </w:pPr>
    </w:p>
    <w:p w14:paraId="4377DD9E" w14:textId="77777777" w:rsidR="000D69D5" w:rsidRPr="000D69D5" w:rsidRDefault="000D69D5" w:rsidP="00F36A2A">
      <w:pPr>
        <w:pStyle w:val="ListParagraph"/>
        <w:spacing w:after="0" w:line="276" w:lineRule="auto"/>
        <w:ind w:left="709" w:right="-71"/>
        <w:jc w:val="both"/>
        <w:rPr>
          <w:rFonts w:ascii="Arial" w:hAnsi="Arial" w:cs="Arial"/>
          <w:sz w:val="22"/>
          <w:szCs w:val="24"/>
        </w:rPr>
      </w:pPr>
      <w:r w:rsidRPr="000D69D5">
        <w:rPr>
          <w:rFonts w:ascii="Arial" w:hAnsi="Arial" w:cs="Arial"/>
          <w:sz w:val="22"/>
          <w:szCs w:val="24"/>
        </w:rPr>
        <w:t>Z wysłuchania tych pracowników wynika między innymi:</w:t>
      </w:r>
    </w:p>
    <w:p w14:paraId="687DD5A1" w14:textId="77777777" w:rsidR="000D69D5" w:rsidRPr="000D69D5" w:rsidRDefault="000D69D5" w:rsidP="00F36A2A">
      <w:pPr>
        <w:pStyle w:val="ListParagraph"/>
        <w:numPr>
          <w:ilvl w:val="0"/>
          <w:numId w:val="46"/>
        </w:numPr>
        <w:spacing w:after="0" w:line="276" w:lineRule="auto"/>
        <w:ind w:right="-71"/>
        <w:jc w:val="both"/>
        <w:rPr>
          <w:rFonts w:ascii="Arial" w:hAnsi="Arial" w:cs="Arial"/>
          <w:sz w:val="22"/>
          <w:szCs w:val="24"/>
        </w:rPr>
      </w:pPr>
      <w:r w:rsidRPr="000D69D5">
        <w:rPr>
          <w:rFonts w:ascii="Arial" w:hAnsi="Arial" w:cs="Arial"/>
          <w:sz w:val="22"/>
          <w:szCs w:val="24"/>
        </w:rPr>
        <w:t xml:space="preserve">pracownicy znali postanowienia „Regulaminu tymczasowego prowadzenia ruchu podczas prowadznia robót” na linii nr 36, </w:t>
      </w:r>
    </w:p>
    <w:p w14:paraId="3E797C85" w14:textId="77777777" w:rsidR="000D69D5" w:rsidRPr="00DF646B" w:rsidRDefault="00DF646B" w:rsidP="00F36A2A">
      <w:pPr>
        <w:pStyle w:val="ListParagraph"/>
        <w:numPr>
          <w:ilvl w:val="0"/>
          <w:numId w:val="46"/>
        </w:numPr>
        <w:spacing w:after="0" w:line="276" w:lineRule="auto"/>
        <w:ind w:right="-71"/>
        <w:jc w:val="both"/>
        <w:rPr>
          <w:rFonts w:ascii="Arial" w:hAnsi="Arial" w:cs="Arial"/>
          <w:sz w:val="22"/>
          <w:szCs w:val="24"/>
        </w:rPr>
      </w:pPr>
      <w:r w:rsidRPr="00DF646B">
        <w:rPr>
          <w:rFonts w:ascii="Arial" w:hAnsi="Arial" w:cs="Arial"/>
          <w:sz w:val="22"/>
          <w:szCs w:val="24"/>
        </w:rPr>
        <w:t>byli świadomi, że obsada drezyny powinna składać się z kierowcy drezyny oraz kierownika pociągu roboczego jeżeli posiada uprawnienia do kierowania ruchem na przejazdach kolejowo-drogowych,</w:t>
      </w:r>
    </w:p>
    <w:p w14:paraId="55AADDE5" w14:textId="06884EC3" w:rsidR="00DF646B" w:rsidRPr="00DF646B" w:rsidRDefault="00DF646B" w:rsidP="00F36A2A">
      <w:pPr>
        <w:pStyle w:val="ListParagraph"/>
        <w:numPr>
          <w:ilvl w:val="0"/>
          <w:numId w:val="46"/>
        </w:numPr>
        <w:spacing w:after="0" w:line="276" w:lineRule="auto"/>
        <w:ind w:right="-71"/>
        <w:jc w:val="both"/>
        <w:rPr>
          <w:rFonts w:ascii="Arial" w:hAnsi="Arial" w:cs="Arial"/>
          <w:sz w:val="22"/>
          <w:szCs w:val="24"/>
        </w:rPr>
      </w:pPr>
      <w:r>
        <w:rPr>
          <w:rFonts w:ascii="Arial" w:hAnsi="Arial" w:cs="Arial"/>
          <w:sz w:val="22"/>
          <w:szCs w:val="24"/>
        </w:rPr>
        <w:t xml:space="preserve">w drezynach PKP PLK zawsze przed zaistnieniem poważnego wypadku </w:t>
      </w:r>
      <w:r w:rsidRPr="000600C7">
        <w:rPr>
          <w:rFonts w:ascii="Arial" w:hAnsi="Arial" w:cs="Arial"/>
          <w:sz w:val="22"/>
          <w:szCs w:val="24"/>
        </w:rPr>
        <w:t xml:space="preserve">była osoba uprawniona do kierowania (wstrzymania) ruchu na przejazdach kolejowo-drogowych, w </w:t>
      </w:r>
      <w:r w:rsidR="00C70119">
        <w:rPr>
          <w:rFonts w:ascii="Arial" w:hAnsi="Arial" w:cs="Arial"/>
          <w:sz w:val="22"/>
          <w:szCs w:val="24"/>
        </w:rPr>
        <w:t>tym na przejeździe w km 37,119,</w:t>
      </w:r>
    </w:p>
    <w:p w14:paraId="170F8365" w14:textId="77777777" w:rsidR="00DF646B" w:rsidRDefault="000600C7" w:rsidP="00F36A2A">
      <w:pPr>
        <w:pStyle w:val="ListParagraph"/>
        <w:numPr>
          <w:ilvl w:val="0"/>
          <w:numId w:val="46"/>
        </w:numPr>
        <w:spacing w:after="0" w:line="276" w:lineRule="auto"/>
        <w:ind w:right="-71"/>
        <w:jc w:val="both"/>
        <w:rPr>
          <w:rFonts w:ascii="Arial" w:hAnsi="Arial" w:cs="Arial"/>
          <w:sz w:val="22"/>
          <w:szCs w:val="24"/>
        </w:rPr>
      </w:pPr>
      <w:r>
        <w:rPr>
          <w:rFonts w:ascii="Arial" w:hAnsi="Arial" w:cs="Arial"/>
          <w:sz w:val="22"/>
          <w:szCs w:val="24"/>
        </w:rPr>
        <w:t>Zlecenie zorganizowania i opracowania przejazdu wpłynęło z firmy Pyrylandia do Dyrektora Zakładu, który wyraził zgodę na udostępnienie drezyny do wykonywanych prac przez ten podmiot,</w:t>
      </w:r>
    </w:p>
    <w:p w14:paraId="49306E11" w14:textId="64611157" w:rsidR="000600C7" w:rsidRDefault="000600C7" w:rsidP="00F36A2A">
      <w:pPr>
        <w:pStyle w:val="ListParagraph"/>
        <w:numPr>
          <w:ilvl w:val="0"/>
          <w:numId w:val="46"/>
        </w:numPr>
        <w:spacing w:after="0" w:line="276" w:lineRule="auto"/>
        <w:ind w:right="-71"/>
        <w:jc w:val="both"/>
        <w:rPr>
          <w:rFonts w:ascii="Arial" w:hAnsi="Arial" w:cs="Arial"/>
          <w:sz w:val="22"/>
          <w:szCs w:val="24"/>
        </w:rPr>
      </w:pPr>
      <w:r>
        <w:rPr>
          <w:rFonts w:ascii="Arial" w:hAnsi="Arial" w:cs="Arial"/>
          <w:sz w:val="22"/>
          <w:szCs w:val="24"/>
        </w:rPr>
        <w:t>Zlecenie wpłynęło do Sekcji, a następnie jeden z zastępców naczelnika sekcji p</w:t>
      </w:r>
      <w:r w:rsidR="007B6604">
        <w:rPr>
          <w:rFonts w:ascii="Arial" w:hAnsi="Arial" w:cs="Arial"/>
          <w:sz w:val="22"/>
          <w:szCs w:val="24"/>
        </w:rPr>
        <w:t xml:space="preserve">owiadomił kierowcę drezyny, </w:t>
      </w:r>
      <w:r>
        <w:rPr>
          <w:rFonts w:ascii="Arial" w:hAnsi="Arial" w:cs="Arial"/>
          <w:sz w:val="22"/>
          <w:szCs w:val="24"/>
        </w:rPr>
        <w:t xml:space="preserve">że będzie obsługiwał przejazd drezyny w dniu 2.11.2017 r. </w:t>
      </w:r>
    </w:p>
    <w:p w14:paraId="61FB5ABD" w14:textId="77777777" w:rsidR="000600C7" w:rsidRDefault="000600C7" w:rsidP="00F36A2A">
      <w:pPr>
        <w:pStyle w:val="ListParagraph"/>
        <w:numPr>
          <w:ilvl w:val="0"/>
          <w:numId w:val="46"/>
        </w:numPr>
        <w:spacing w:after="0" w:line="276" w:lineRule="auto"/>
        <w:ind w:right="-71"/>
        <w:jc w:val="both"/>
        <w:rPr>
          <w:rFonts w:ascii="Arial" w:hAnsi="Arial" w:cs="Arial"/>
          <w:sz w:val="22"/>
          <w:szCs w:val="24"/>
        </w:rPr>
      </w:pPr>
      <w:r>
        <w:rPr>
          <w:rFonts w:ascii="Arial" w:hAnsi="Arial" w:cs="Arial"/>
          <w:sz w:val="22"/>
          <w:szCs w:val="24"/>
        </w:rPr>
        <w:t>Żaden z wysłuchiwanych pracowników Sekcji nie upewnił się, czy podmiot wynajmujący drezynę zapewni dodatkowego pracownika do kierowania ruchem na przejazdach, o czym była mowa w „Regulaminie”; s</w:t>
      </w:r>
      <w:r w:rsidRPr="000600C7">
        <w:rPr>
          <w:rFonts w:ascii="Arial" w:hAnsi="Arial" w:cs="Arial"/>
          <w:sz w:val="22"/>
          <w:szCs w:val="24"/>
        </w:rPr>
        <w:t>ekcja nie miała obowiązku zweryfikowania</w:t>
      </w:r>
      <w:r>
        <w:rPr>
          <w:rFonts w:ascii="Arial" w:hAnsi="Arial" w:cs="Arial"/>
          <w:sz w:val="22"/>
          <w:szCs w:val="24"/>
        </w:rPr>
        <w:t>, czy pracownicy Pyrylandii posiadali wymagane Regulaminem uprawnienia do kierowania ruchem drogowym,</w:t>
      </w:r>
    </w:p>
    <w:p w14:paraId="02D4F954" w14:textId="77777777" w:rsidR="000600C7" w:rsidRDefault="000600C7" w:rsidP="00F36A2A">
      <w:pPr>
        <w:pStyle w:val="ListParagraph"/>
        <w:numPr>
          <w:ilvl w:val="0"/>
          <w:numId w:val="46"/>
        </w:numPr>
        <w:spacing w:after="0" w:line="276" w:lineRule="auto"/>
        <w:ind w:right="-71"/>
        <w:jc w:val="both"/>
        <w:rPr>
          <w:rFonts w:ascii="Arial" w:hAnsi="Arial" w:cs="Arial"/>
          <w:sz w:val="22"/>
          <w:szCs w:val="24"/>
        </w:rPr>
      </w:pPr>
      <w:r>
        <w:rPr>
          <w:rFonts w:ascii="Arial" w:hAnsi="Arial" w:cs="Arial"/>
          <w:sz w:val="22"/>
          <w:szCs w:val="24"/>
        </w:rPr>
        <w:t>Zdaniem wysłuchiwanych pracowników, podmiot wynajmujący drezynę powinien znać postanowienia Regulaminu i powinien zapewnić dodatkowego pracownika posiadającego uprawnienia do kierowania ruchem drogowym na przejazadch kolejow-drogowych.</w:t>
      </w:r>
    </w:p>
    <w:p w14:paraId="3F6DB7E0" w14:textId="77777777" w:rsidR="000600C7" w:rsidRPr="000600C7" w:rsidRDefault="000600C7" w:rsidP="00F36A2A">
      <w:pPr>
        <w:pStyle w:val="ListParagraph"/>
        <w:spacing w:after="0" w:line="276" w:lineRule="auto"/>
        <w:ind w:left="1429" w:right="-71"/>
        <w:jc w:val="both"/>
        <w:rPr>
          <w:rFonts w:ascii="Arial" w:hAnsi="Arial" w:cs="Arial"/>
          <w:sz w:val="22"/>
          <w:szCs w:val="24"/>
        </w:rPr>
      </w:pPr>
    </w:p>
    <w:p w14:paraId="6F33D43B" w14:textId="77777777" w:rsidR="000C62FC" w:rsidRDefault="000C62FC" w:rsidP="00F36A2A">
      <w:pPr>
        <w:pStyle w:val="ListParagraph"/>
        <w:spacing w:after="0" w:line="276" w:lineRule="auto"/>
        <w:ind w:left="709" w:right="-71"/>
        <w:rPr>
          <w:rFonts w:ascii="Arial" w:hAnsi="Arial" w:cs="Arial"/>
          <w:sz w:val="22"/>
          <w:szCs w:val="24"/>
          <w:u w:val="single"/>
        </w:rPr>
      </w:pPr>
    </w:p>
    <w:p w14:paraId="16659367" w14:textId="77777777" w:rsidR="006A66BF" w:rsidRDefault="006A66BF" w:rsidP="00F36A2A">
      <w:pPr>
        <w:pStyle w:val="ListParagraph"/>
        <w:spacing w:after="0" w:line="276" w:lineRule="auto"/>
        <w:ind w:left="709" w:right="-71"/>
        <w:rPr>
          <w:rFonts w:ascii="Arial" w:hAnsi="Arial" w:cs="Arial"/>
          <w:sz w:val="22"/>
          <w:szCs w:val="24"/>
          <w:u w:val="single"/>
        </w:rPr>
      </w:pPr>
    </w:p>
    <w:p w14:paraId="51D498A7" w14:textId="77777777" w:rsidR="006A66BF" w:rsidRDefault="006A66BF" w:rsidP="00F36A2A">
      <w:pPr>
        <w:pStyle w:val="ListParagraph"/>
        <w:spacing w:after="0" w:line="276" w:lineRule="auto"/>
        <w:ind w:left="709" w:right="-71"/>
        <w:rPr>
          <w:rFonts w:ascii="Arial" w:hAnsi="Arial" w:cs="Arial"/>
          <w:sz w:val="22"/>
          <w:szCs w:val="24"/>
          <w:u w:val="single"/>
        </w:rPr>
      </w:pPr>
    </w:p>
    <w:p w14:paraId="63F12E62" w14:textId="77777777" w:rsidR="006A66BF" w:rsidRPr="000D69D5" w:rsidRDefault="006A66BF" w:rsidP="00F36A2A">
      <w:pPr>
        <w:pStyle w:val="ListParagraph"/>
        <w:spacing w:after="0" w:line="276" w:lineRule="auto"/>
        <w:ind w:left="709" w:right="-71"/>
        <w:rPr>
          <w:rFonts w:ascii="Arial" w:hAnsi="Arial" w:cs="Arial"/>
          <w:sz w:val="22"/>
          <w:szCs w:val="24"/>
          <w:u w:val="single"/>
        </w:rPr>
      </w:pPr>
    </w:p>
    <w:p w14:paraId="3261D3B2" w14:textId="77777777" w:rsidR="00C80E64" w:rsidRPr="00363A94" w:rsidRDefault="000C62FC" w:rsidP="00F36A2A">
      <w:pPr>
        <w:pStyle w:val="Standardowy1"/>
        <w:spacing w:line="276" w:lineRule="auto"/>
        <w:rPr>
          <w:rFonts w:asciiTheme="majorHAnsi" w:hAnsiTheme="majorHAnsi"/>
          <w:sz w:val="24"/>
          <w:szCs w:val="24"/>
        </w:rPr>
      </w:pPr>
      <w:r w:rsidRPr="000D69D5">
        <w:rPr>
          <w:rFonts w:ascii="Arial" w:hAnsi="Arial" w:cs="Arial"/>
          <w:sz w:val="22"/>
          <w:szCs w:val="24"/>
        </w:rPr>
        <w:lastRenderedPageBreak/>
        <w:t xml:space="preserve">Wysłuchano </w:t>
      </w:r>
      <w:r>
        <w:rPr>
          <w:rFonts w:ascii="Arial" w:hAnsi="Arial" w:cs="Arial"/>
          <w:sz w:val="22"/>
          <w:szCs w:val="24"/>
        </w:rPr>
        <w:t xml:space="preserve">również </w:t>
      </w:r>
      <w:r w:rsidR="00540185">
        <w:rPr>
          <w:rFonts w:ascii="Arial" w:hAnsi="Arial" w:cs="Arial"/>
          <w:sz w:val="22"/>
          <w:szCs w:val="24"/>
        </w:rPr>
        <w:t xml:space="preserve">trzech </w:t>
      </w:r>
      <w:r w:rsidRPr="00F3040E">
        <w:rPr>
          <w:rFonts w:ascii="Arial" w:hAnsi="Arial" w:cs="Arial"/>
          <w:sz w:val="22"/>
          <w:szCs w:val="24"/>
        </w:rPr>
        <w:t xml:space="preserve">pracowników </w:t>
      </w:r>
      <w:r w:rsidR="00C02418" w:rsidRPr="00F3040E">
        <w:rPr>
          <w:rFonts w:ascii="Arial" w:hAnsi="Arial" w:cs="Arial"/>
          <w:sz w:val="22"/>
          <w:szCs w:val="24"/>
        </w:rPr>
        <w:t>przedsiębiorstwa Pyrylandia</w:t>
      </w:r>
      <w:r w:rsidR="00C80E64" w:rsidRPr="00F3040E">
        <w:rPr>
          <w:rFonts w:ascii="Arial" w:hAnsi="Arial" w:cs="Arial"/>
          <w:sz w:val="22"/>
          <w:szCs w:val="24"/>
        </w:rPr>
        <w:t xml:space="preserve"> oraz </w:t>
      </w:r>
      <w:r w:rsidR="00C80E64" w:rsidRPr="00F3040E">
        <w:rPr>
          <w:rFonts w:ascii="Arial" w:hAnsi="Arial" w:cs="Arial"/>
          <w:sz w:val="24"/>
          <w:szCs w:val="24"/>
        </w:rPr>
        <w:t>PBIiK Sp. z o. o.</w:t>
      </w:r>
      <w:r w:rsidR="00C80E64">
        <w:rPr>
          <w:rFonts w:asciiTheme="majorHAnsi" w:hAnsiTheme="majorHAnsi"/>
          <w:sz w:val="24"/>
          <w:szCs w:val="24"/>
        </w:rPr>
        <w:t xml:space="preserve"> </w:t>
      </w:r>
    </w:p>
    <w:p w14:paraId="6E031BAB" w14:textId="77777777" w:rsidR="00C02418" w:rsidRPr="00C80E64" w:rsidRDefault="00540185" w:rsidP="00F36A2A">
      <w:pPr>
        <w:spacing w:after="0" w:line="276" w:lineRule="auto"/>
        <w:ind w:right="-71"/>
        <w:jc w:val="both"/>
        <w:rPr>
          <w:rFonts w:ascii="Arial" w:hAnsi="Arial" w:cs="Arial"/>
          <w:sz w:val="22"/>
          <w:szCs w:val="24"/>
        </w:rPr>
      </w:pPr>
      <w:r w:rsidRPr="00C80E64">
        <w:rPr>
          <w:rFonts w:ascii="Arial" w:eastAsia="Times New Roman" w:hAnsi="Arial" w:cs="Arial"/>
          <w:sz w:val="22"/>
          <w:szCs w:val="24"/>
          <w:lang w:eastAsia="pl-PL"/>
        </w:rPr>
        <w:t>będące podwykonawcą</w:t>
      </w:r>
      <w:r w:rsidR="00C02418" w:rsidRPr="00C80E64">
        <w:rPr>
          <w:rFonts w:ascii="Arial" w:eastAsia="Times New Roman" w:hAnsi="Arial" w:cs="Arial"/>
          <w:sz w:val="22"/>
          <w:szCs w:val="24"/>
          <w:lang w:eastAsia="pl-PL"/>
        </w:rPr>
        <w:t>, które złożyło zlecenie na wynajem drezyny w dniu 2.11.2017 r. do wyko</w:t>
      </w:r>
      <w:r w:rsidRPr="00C80E64">
        <w:rPr>
          <w:rFonts w:ascii="Arial" w:eastAsia="Times New Roman" w:hAnsi="Arial" w:cs="Arial"/>
          <w:sz w:val="22"/>
          <w:szCs w:val="24"/>
          <w:lang w:eastAsia="pl-PL"/>
        </w:rPr>
        <w:t>nywania prac na linii nr 36</w:t>
      </w:r>
      <w:r w:rsidR="002A70B4" w:rsidRPr="00C80E64">
        <w:rPr>
          <w:rFonts w:ascii="Arial" w:eastAsia="Times New Roman" w:hAnsi="Arial" w:cs="Arial"/>
          <w:sz w:val="22"/>
          <w:szCs w:val="24"/>
          <w:lang w:eastAsia="pl-PL"/>
        </w:rPr>
        <w:t xml:space="preserve">. </w:t>
      </w:r>
      <w:r w:rsidRPr="00C80E64">
        <w:rPr>
          <w:rFonts w:ascii="Arial" w:eastAsia="Times New Roman" w:hAnsi="Arial" w:cs="Arial"/>
          <w:sz w:val="22"/>
          <w:szCs w:val="24"/>
          <w:lang w:eastAsia="pl-PL"/>
        </w:rPr>
        <w:t xml:space="preserve"> </w:t>
      </w:r>
      <w:r w:rsidRPr="00C80E64">
        <w:rPr>
          <w:rFonts w:ascii="Arial" w:hAnsi="Arial" w:cs="Arial"/>
          <w:sz w:val="22"/>
          <w:szCs w:val="24"/>
        </w:rPr>
        <w:t>Z wysłuchania tych pracowników wynika między innymi:</w:t>
      </w:r>
    </w:p>
    <w:p w14:paraId="08495E52" w14:textId="77777777" w:rsidR="00C02418" w:rsidRPr="0096344A" w:rsidRDefault="00540185" w:rsidP="00F36A2A">
      <w:pPr>
        <w:pStyle w:val="ListParagraph"/>
        <w:numPr>
          <w:ilvl w:val="0"/>
          <w:numId w:val="46"/>
        </w:numPr>
        <w:spacing w:after="0" w:line="276" w:lineRule="auto"/>
        <w:ind w:right="-71"/>
        <w:jc w:val="both"/>
        <w:rPr>
          <w:rFonts w:ascii="Arial" w:hAnsi="Arial" w:cs="Arial"/>
          <w:sz w:val="22"/>
          <w:szCs w:val="24"/>
        </w:rPr>
      </w:pPr>
      <w:r w:rsidRPr="0096344A">
        <w:rPr>
          <w:rFonts w:ascii="Arial" w:hAnsi="Arial" w:cs="Arial"/>
          <w:sz w:val="22"/>
          <w:szCs w:val="24"/>
        </w:rPr>
        <w:t>Pracownicy n</w:t>
      </w:r>
      <w:r w:rsidR="00C80E64">
        <w:rPr>
          <w:rFonts w:ascii="Arial" w:hAnsi="Arial" w:cs="Arial"/>
          <w:sz w:val="22"/>
          <w:szCs w:val="24"/>
        </w:rPr>
        <w:t>ie byli zapoznani z systemem za</w:t>
      </w:r>
      <w:r w:rsidRPr="0096344A">
        <w:rPr>
          <w:rFonts w:ascii="Arial" w:hAnsi="Arial" w:cs="Arial"/>
          <w:sz w:val="22"/>
          <w:szCs w:val="24"/>
        </w:rPr>
        <w:t>r</w:t>
      </w:r>
      <w:r w:rsidR="00C80E64">
        <w:rPr>
          <w:rFonts w:ascii="Arial" w:hAnsi="Arial" w:cs="Arial"/>
          <w:sz w:val="22"/>
          <w:szCs w:val="24"/>
        </w:rPr>
        <w:t>z</w:t>
      </w:r>
      <w:r w:rsidRPr="0096344A">
        <w:rPr>
          <w:rFonts w:ascii="Arial" w:hAnsi="Arial" w:cs="Arial"/>
          <w:sz w:val="22"/>
          <w:szCs w:val="24"/>
        </w:rPr>
        <w:t>ądzania bezpieczeństwem zarządcy infrastruktury, nie byli przeszkoleni z zakresu tematyki o zagrożeniach dla bezpieczeństwa i zdrowia wykonujących pracę na terenie zarządcy infrastruktury, ani nie byli też zapoznani z „Regulaminem tymczasowym”.</w:t>
      </w:r>
    </w:p>
    <w:p w14:paraId="01B4122F" w14:textId="77777777" w:rsidR="00540185" w:rsidRDefault="00540185" w:rsidP="00F36A2A">
      <w:pPr>
        <w:pStyle w:val="ListParagraph"/>
        <w:numPr>
          <w:ilvl w:val="0"/>
          <w:numId w:val="46"/>
        </w:numPr>
        <w:spacing w:after="0" w:line="276" w:lineRule="auto"/>
        <w:ind w:right="-71"/>
        <w:jc w:val="both"/>
        <w:rPr>
          <w:rFonts w:ascii="Arial" w:eastAsia="Times New Roman" w:hAnsi="Arial" w:cs="Arial"/>
          <w:sz w:val="22"/>
          <w:szCs w:val="24"/>
          <w:lang w:eastAsia="pl-PL"/>
        </w:rPr>
      </w:pPr>
      <w:r>
        <w:rPr>
          <w:rFonts w:ascii="Arial" w:eastAsia="Times New Roman" w:hAnsi="Arial" w:cs="Arial"/>
          <w:sz w:val="22"/>
          <w:szCs w:val="24"/>
          <w:lang w:eastAsia="pl-PL"/>
        </w:rPr>
        <w:t xml:space="preserve">Żaden z pracowników firmy Pyrlandia nie uczestniczył w przebiegu poważnego wypadku – pracownicy wykonujący prace wysiedli na stacji Śniadowo,  </w:t>
      </w:r>
    </w:p>
    <w:p w14:paraId="742A56DC" w14:textId="77777777" w:rsidR="00540185" w:rsidRDefault="00540185" w:rsidP="00F36A2A">
      <w:pPr>
        <w:pStyle w:val="ListParagraph"/>
        <w:numPr>
          <w:ilvl w:val="0"/>
          <w:numId w:val="46"/>
        </w:numPr>
        <w:spacing w:after="0" w:line="276" w:lineRule="auto"/>
        <w:ind w:right="-71"/>
        <w:jc w:val="both"/>
        <w:rPr>
          <w:rFonts w:ascii="Arial" w:eastAsia="Times New Roman" w:hAnsi="Arial" w:cs="Arial"/>
          <w:sz w:val="22"/>
          <w:szCs w:val="24"/>
          <w:lang w:eastAsia="pl-PL"/>
        </w:rPr>
      </w:pPr>
      <w:r>
        <w:rPr>
          <w:rFonts w:ascii="Arial" w:eastAsia="Times New Roman" w:hAnsi="Arial" w:cs="Arial"/>
          <w:sz w:val="22"/>
          <w:szCs w:val="24"/>
          <w:lang w:eastAsia="pl-PL"/>
        </w:rPr>
        <w:t>Kierowca drezyny był bardzo ostrożny przed przejazdami – zatrzymywał się i podawał sygnały Rp1 „Baczność”. Nie było przydzielonego pracownika do wstrzym</w:t>
      </w:r>
      <w:r w:rsidR="0096344A">
        <w:rPr>
          <w:rFonts w:ascii="Arial" w:eastAsia="Times New Roman" w:hAnsi="Arial" w:cs="Arial"/>
          <w:sz w:val="22"/>
          <w:szCs w:val="24"/>
          <w:lang w:eastAsia="pl-PL"/>
        </w:rPr>
        <w:t>ywania ruchu drogowego</w:t>
      </w:r>
      <w:r>
        <w:rPr>
          <w:rFonts w:ascii="Arial" w:eastAsia="Times New Roman" w:hAnsi="Arial" w:cs="Arial"/>
          <w:sz w:val="22"/>
          <w:szCs w:val="24"/>
          <w:lang w:eastAsia="pl-PL"/>
        </w:rPr>
        <w:t xml:space="preserve"> na przejazadch. </w:t>
      </w:r>
    </w:p>
    <w:p w14:paraId="17532233" w14:textId="77777777" w:rsidR="00540185" w:rsidRDefault="00540185" w:rsidP="00F36A2A">
      <w:pPr>
        <w:pStyle w:val="ListParagraph"/>
        <w:spacing w:after="0" w:line="276" w:lineRule="auto"/>
        <w:ind w:left="709" w:right="-71"/>
        <w:jc w:val="both"/>
        <w:rPr>
          <w:rFonts w:ascii="Arial" w:eastAsia="Times New Roman" w:hAnsi="Arial" w:cs="Arial"/>
          <w:sz w:val="22"/>
          <w:szCs w:val="24"/>
          <w:lang w:eastAsia="pl-PL"/>
        </w:rPr>
      </w:pPr>
    </w:p>
    <w:p w14:paraId="6B53B4B3" w14:textId="77777777" w:rsidR="002A70B4" w:rsidRDefault="002A70B4" w:rsidP="00F36A2A">
      <w:pPr>
        <w:pStyle w:val="ListParagraph"/>
        <w:spacing w:after="0" w:line="276" w:lineRule="auto"/>
        <w:ind w:left="709" w:right="-71"/>
        <w:jc w:val="both"/>
        <w:rPr>
          <w:rFonts w:ascii="Arial" w:hAnsi="Arial" w:cs="Arial"/>
          <w:sz w:val="22"/>
          <w:szCs w:val="24"/>
        </w:rPr>
      </w:pPr>
      <w:r>
        <w:rPr>
          <w:rFonts w:ascii="Arial" w:eastAsia="Times New Roman" w:hAnsi="Arial" w:cs="Arial"/>
          <w:sz w:val="22"/>
          <w:szCs w:val="24"/>
          <w:lang w:eastAsia="pl-PL"/>
        </w:rPr>
        <w:t xml:space="preserve">Wysłuchano też dwóch pracowników </w:t>
      </w:r>
      <w:r w:rsidR="00E037A3">
        <w:rPr>
          <w:rFonts w:ascii="Arial" w:eastAsia="Times New Roman" w:hAnsi="Arial" w:cs="Arial"/>
          <w:sz w:val="22"/>
          <w:szCs w:val="24"/>
          <w:lang w:eastAsia="pl-PL"/>
        </w:rPr>
        <w:t>kady kierowniczej zatrudnionych</w:t>
      </w:r>
      <w:r>
        <w:rPr>
          <w:rFonts w:ascii="Arial" w:eastAsia="Times New Roman" w:hAnsi="Arial" w:cs="Arial"/>
          <w:sz w:val="22"/>
          <w:szCs w:val="24"/>
          <w:lang w:eastAsia="pl-PL"/>
        </w:rPr>
        <w:t xml:space="preserve"> w Centrum Realizacji Inwestucji (CRI) zarządcy infrastruktury</w:t>
      </w:r>
      <w:r w:rsidR="00021D7C">
        <w:rPr>
          <w:rFonts w:ascii="Arial" w:eastAsia="Times New Roman" w:hAnsi="Arial" w:cs="Arial"/>
          <w:sz w:val="22"/>
          <w:szCs w:val="24"/>
          <w:lang w:eastAsia="pl-PL"/>
        </w:rPr>
        <w:t xml:space="preserve"> oraz przedstawicieli </w:t>
      </w:r>
      <w:r>
        <w:rPr>
          <w:rFonts w:ascii="Arial" w:eastAsia="Times New Roman" w:hAnsi="Arial" w:cs="Arial"/>
          <w:sz w:val="22"/>
          <w:szCs w:val="24"/>
          <w:lang w:eastAsia="pl-PL"/>
        </w:rPr>
        <w:t xml:space="preserve">. </w:t>
      </w:r>
      <w:r w:rsidR="00021D7C">
        <w:rPr>
          <w:rFonts w:ascii="Arial" w:hAnsi="Arial" w:cs="Arial"/>
          <w:sz w:val="22"/>
          <w:szCs w:val="24"/>
        </w:rPr>
        <w:t>Z wysłuchań</w:t>
      </w:r>
      <w:r w:rsidRPr="000D69D5">
        <w:rPr>
          <w:rFonts w:ascii="Arial" w:hAnsi="Arial" w:cs="Arial"/>
          <w:sz w:val="22"/>
          <w:szCs w:val="24"/>
        </w:rPr>
        <w:t xml:space="preserve"> tych pracowników wynika między innymi:</w:t>
      </w:r>
    </w:p>
    <w:p w14:paraId="05481D62" w14:textId="77777777" w:rsidR="00E037A3" w:rsidRPr="00F36A2A" w:rsidRDefault="003059A5"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 xml:space="preserve">Pracownicy </w:t>
      </w:r>
      <w:r w:rsidR="00E037A3" w:rsidRPr="00F36A2A">
        <w:rPr>
          <w:rFonts w:ascii="Arial" w:hAnsi="Arial" w:cs="Arial"/>
          <w:sz w:val="22"/>
          <w:szCs w:val="24"/>
        </w:rPr>
        <w:t xml:space="preserve">CRI nadzorujący roboty inwestycyjne </w:t>
      </w:r>
      <w:r w:rsidRPr="00F36A2A">
        <w:rPr>
          <w:rFonts w:ascii="Arial" w:hAnsi="Arial" w:cs="Arial"/>
          <w:sz w:val="22"/>
          <w:szCs w:val="24"/>
        </w:rPr>
        <w:t xml:space="preserve">nie byli </w:t>
      </w:r>
      <w:r w:rsidR="00E037A3" w:rsidRPr="00F36A2A">
        <w:rPr>
          <w:rFonts w:ascii="Arial" w:hAnsi="Arial" w:cs="Arial"/>
          <w:sz w:val="22"/>
          <w:szCs w:val="24"/>
        </w:rPr>
        <w:t xml:space="preserve">przeszkoleni z zakresu SMS, otrzymywali jedynie aktualizacje SMS; pierwsze szkolenie z tego zakresu dla kadry kierowniczej zaplanowano na marzec 2018 r. </w:t>
      </w:r>
    </w:p>
    <w:p w14:paraId="3A9BF0E0" w14:textId="77777777" w:rsidR="00E037A3" w:rsidRPr="00F36A2A" w:rsidRDefault="00E037A3"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 xml:space="preserve">Pracownicy CRI zapoznali się z postanowieniami Regulaminu tymczasowego, jednakże fakt zapoznania nie potwierdzili dowodnie składając podpis,  </w:t>
      </w:r>
    </w:p>
    <w:p w14:paraId="0B7484AA" w14:textId="77777777" w:rsidR="00E037A3" w:rsidRPr="00F36A2A" w:rsidRDefault="00250E48"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CRI uczestniczyło w opracowaniu „Regulaminu tymczasowego”,</w:t>
      </w:r>
    </w:p>
    <w:p w14:paraId="10122595" w14:textId="3F702896" w:rsidR="00250E48" w:rsidRPr="00F36A2A" w:rsidRDefault="00250E48"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Generalny wykonawca miał obowiązek znać „</w:t>
      </w:r>
      <w:r w:rsidR="003143DE">
        <w:rPr>
          <w:rFonts w:ascii="Arial" w:hAnsi="Arial" w:cs="Arial"/>
          <w:sz w:val="22"/>
          <w:szCs w:val="24"/>
        </w:rPr>
        <w:t>Regulamin tymczasowy” i zapozna</w:t>
      </w:r>
      <w:r w:rsidRPr="00F36A2A">
        <w:rPr>
          <w:rFonts w:ascii="Arial" w:hAnsi="Arial" w:cs="Arial"/>
          <w:sz w:val="22"/>
          <w:szCs w:val="24"/>
        </w:rPr>
        <w:t xml:space="preserve">ć z nim pracowników własnych i podwykonawców, miał też obowiązek opracować szereg planów np. </w:t>
      </w:r>
      <w:r w:rsidR="0011276E" w:rsidRPr="00F36A2A">
        <w:rPr>
          <w:rFonts w:ascii="Arial" w:hAnsi="Arial" w:cs="Arial"/>
          <w:sz w:val="22"/>
          <w:szCs w:val="24"/>
        </w:rPr>
        <w:t>projekt organizacji robót i technologii robót ,plan bezpieczeństwa i ochrony zdrowia, plan zarządzania ryzykiem”</w:t>
      </w:r>
      <w:r w:rsidRPr="00F36A2A">
        <w:rPr>
          <w:rFonts w:ascii="Arial" w:hAnsi="Arial" w:cs="Arial"/>
          <w:sz w:val="22"/>
          <w:szCs w:val="24"/>
        </w:rPr>
        <w:t xml:space="preserve">, przedstawić te plany do CRI i </w:t>
      </w:r>
      <w:r w:rsidR="0011276E" w:rsidRPr="00F36A2A">
        <w:rPr>
          <w:rFonts w:ascii="Arial" w:hAnsi="Arial" w:cs="Arial"/>
          <w:sz w:val="22"/>
          <w:szCs w:val="24"/>
        </w:rPr>
        <w:t>wymóc przestrzeganie tych planów przez pracowników własnych i podwykonawców,</w:t>
      </w:r>
    </w:p>
    <w:p w14:paraId="233884F8" w14:textId="77777777" w:rsidR="00A65FAA" w:rsidRPr="00F36A2A" w:rsidRDefault="00A65FAA"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 xml:space="preserve">Zarządca infrastruktury, w tym IZ Białystok, CRI oraz jego jednostki organizacyjne, ani wykonacy i podwykonawcy nie zrealizowali przed rozpoczęciem robót postanowień procedury nr SMS-PR-03 „Zarządzanie zmianą”, w tym nie przeprowadzono: oceny potencjalnego wpływu zmian technicznych, eksploatacyjnych i organizacyjnych na bezpieczeństwo systemu kolejowego, oceny wpływu tych zmian (w przypadku zmian mających wpływ na bezpieczeństwo), oceny znaczenia tych zmian oraz nie przeprowadzono analizy ryzyka. Zarządca powołał jedynie kilkudziesięcioosobowy zespół dla dla dokonania oceny znaczenia zmiany. Zespół do dnia wysłuchania pracowników CRI nie zakończył działalności. </w:t>
      </w:r>
    </w:p>
    <w:p w14:paraId="4A51EEA4" w14:textId="77777777" w:rsidR="00A65FAA" w:rsidRPr="00F36A2A" w:rsidRDefault="00021D7C" w:rsidP="00F36A2A">
      <w:pPr>
        <w:pStyle w:val="ListParagraph"/>
        <w:numPr>
          <w:ilvl w:val="0"/>
          <w:numId w:val="46"/>
        </w:numPr>
        <w:spacing w:after="0" w:line="276" w:lineRule="auto"/>
        <w:ind w:right="-71"/>
        <w:jc w:val="both"/>
        <w:rPr>
          <w:rFonts w:ascii="Arial" w:hAnsi="Arial" w:cs="Arial"/>
          <w:sz w:val="22"/>
          <w:szCs w:val="24"/>
        </w:rPr>
      </w:pPr>
      <w:r w:rsidRPr="00F36A2A">
        <w:rPr>
          <w:rFonts w:ascii="Arial" w:hAnsi="Arial" w:cs="Arial"/>
          <w:sz w:val="22"/>
          <w:szCs w:val="24"/>
        </w:rPr>
        <w:t>Generalny wykonawca do dnia zdarzenia nie przedstawił CRI informacji o  przeprowadzonych działaniach korygujących i zapobiegawczych oraz nie przedstawi</w:t>
      </w:r>
      <w:r w:rsidR="00560E47" w:rsidRPr="00F36A2A">
        <w:rPr>
          <w:rFonts w:ascii="Arial" w:hAnsi="Arial" w:cs="Arial"/>
          <w:sz w:val="22"/>
          <w:szCs w:val="24"/>
        </w:rPr>
        <w:t>a</w:t>
      </w:r>
      <w:r w:rsidRPr="00F36A2A">
        <w:rPr>
          <w:rFonts w:ascii="Arial" w:hAnsi="Arial" w:cs="Arial"/>
          <w:sz w:val="22"/>
          <w:szCs w:val="24"/>
        </w:rPr>
        <w:t xml:space="preserve">ł raportów z przeprowadzanych kontroli i wdrożonych działań korygujących. (CRI tego nie wyegzekwował). </w:t>
      </w:r>
    </w:p>
    <w:p w14:paraId="443CED88" w14:textId="77777777" w:rsidR="003059A5" w:rsidRPr="00F36A2A" w:rsidRDefault="003059A5" w:rsidP="00F36A2A">
      <w:pPr>
        <w:pStyle w:val="ListParagraph"/>
        <w:spacing w:after="0" w:line="276" w:lineRule="auto"/>
        <w:ind w:left="709" w:right="-71"/>
        <w:jc w:val="both"/>
        <w:rPr>
          <w:rFonts w:ascii="Arial" w:hAnsi="Arial" w:cs="Arial"/>
          <w:sz w:val="22"/>
          <w:szCs w:val="24"/>
        </w:rPr>
      </w:pPr>
    </w:p>
    <w:p w14:paraId="6F789010" w14:textId="77777777" w:rsidR="00C80E64" w:rsidRPr="00F36A2A" w:rsidRDefault="00C80E64" w:rsidP="00F36A2A">
      <w:pPr>
        <w:pStyle w:val="ListParagraph"/>
        <w:spacing w:after="0" w:line="276" w:lineRule="auto"/>
        <w:ind w:left="709" w:right="-71"/>
        <w:jc w:val="both"/>
        <w:rPr>
          <w:rFonts w:ascii="Arial" w:hAnsi="Arial" w:cs="Arial"/>
          <w:sz w:val="22"/>
          <w:szCs w:val="24"/>
        </w:rPr>
      </w:pPr>
    </w:p>
    <w:p w14:paraId="7F3B98DD" w14:textId="77777777" w:rsidR="00C80E64" w:rsidRPr="00F36A2A" w:rsidRDefault="00C80E64" w:rsidP="00F36A2A">
      <w:pPr>
        <w:pStyle w:val="ListParagraph"/>
        <w:spacing w:after="0" w:line="276" w:lineRule="auto"/>
        <w:ind w:left="709" w:right="-71"/>
        <w:jc w:val="both"/>
        <w:rPr>
          <w:rFonts w:ascii="Arial" w:hAnsi="Arial" w:cs="Arial"/>
          <w:sz w:val="22"/>
          <w:szCs w:val="24"/>
        </w:rPr>
      </w:pPr>
      <w:r w:rsidRPr="00F36A2A">
        <w:rPr>
          <w:rFonts w:ascii="Arial" w:hAnsi="Arial" w:cs="Arial"/>
          <w:sz w:val="22"/>
          <w:szCs w:val="24"/>
        </w:rPr>
        <w:t>Zespół badawczy dokonał również wysłuchania przedstawiciela przedsiębiorstwa PBIiK Sp. z o. o., którego pracownicy wykonywali roboty na linii nr 36. Z wysłuchania wynika między innymi:</w:t>
      </w:r>
    </w:p>
    <w:p w14:paraId="2C645B96" w14:textId="77777777" w:rsidR="003059A5" w:rsidRPr="00F36A2A" w:rsidRDefault="00C80E64" w:rsidP="00F36A2A">
      <w:pPr>
        <w:pStyle w:val="ListParagraph"/>
        <w:numPr>
          <w:ilvl w:val="0"/>
          <w:numId w:val="47"/>
        </w:numPr>
        <w:spacing w:after="0" w:line="276" w:lineRule="auto"/>
        <w:ind w:right="-71"/>
        <w:jc w:val="both"/>
        <w:rPr>
          <w:rFonts w:ascii="Arial" w:hAnsi="Arial" w:cs="Arial"/>
          <w:sz w:val="22"/>
          <w:szCs w:val="24"/>
        </w:rPr>
      </w:pPr>
      <w:r w:rsidRPr="00F36A2A">
        <w:rPr>
          <w:rFonts w:ascii="Arial" w:hAnsi="Arial" w:cs="Arial"/>
          <w:sz w:val="22"/>
          <w:szCs w:val="24"/>
        </w:rPr>
        <w:t xml:space="preserve">PBIiK zlecając roboty spółce Pyrylandia jako swojemu podwykonawcy nie przekazała  informacji o konieczności przestrzegania „Regulaminu tymczasowego”, gdyż w </w:t>
      </w:r>
      <w:r w:rsidRPr="00F36A2A">
        <w:rPr>
          <w:rFonts w:ascii="Arial" w:hAnsi="Arial" w:cs="Arial"/>
          <w:sz w:val="22"/>
          <w:szCs w:val="24"/>
        </w:rPr>
        <w:lastRenderedPageBreak/>
        <w:t xml:space="preserve">przekonaniu przedstawiciela  PBIiK, zleceniobiorca powinien mieć </w:t>
      </w:r>
      <w:r w:rsidR="00560E47" w:rsidRPr="00F36A2A">
        <w:rPr>
          <w:rFonts w:ascii="Arial" w:hAnsi="Arial" w:cs="Arial"/>
          <w:sz w:val="22"/>
          <w:szCs w:val="24"/>
        </w:rPr>
        <w:t>świadomość jego przestrzegania,</w:t>
      </w:r>
    </w:p>
    <w:p w14:paraId="211A425D" w14:textId="77777777" w:rsidR="00560E47" w:rsidRPr="00F36A2A" w:rsidRDefault="00560E47" w:rsidP="00F36A2A">
      <w:pPr>
        <w:pStyle w:val="ListParagraph"/>
        <w:numPr>
          <w:ilvl w:val="0"/>
          <w:numId w:val="47"/>
        </w:numPr>
        <w:spacing w:after="0" w:line="276" w:lineRule="auto"/>
        <w:ind w:right="-71"/>
        <w:jc w:val="both"/>
        <w:rPr>
          <w:rFonts w:ascii="Arial" w:hAnsi="Arial" w:cs="Arial"/>
          <w:sz w:val="22"/>
          <w:szCs w:val="24"/>
        </w:rPr>
      </w:pPr>
      <w:r w:rsidRPr="00F36A2A">
        <w:rPr>
          <w:rFonts w:ascii="Arial" w:hAnsi="Arial" w:cs="Arial"/>
          <w:sz w:val="22"/>
          <w:szCs w:val="24"/>
        </w:rPr>
        <w:t xml:space="preserve">PBIiK do dnia zdarzenia nie przedstawił CRI informacji o  przeprowadzonych działaniach korygujących i zapobiegawczych oraz nie przedstawiał raportów z przeprowadzanych kontroli i wdrożonych działań korygujących. (CRI tego nie wyegzekwował). </w:t>
      </w:r>
    </w:p>
    <w:p w14:paraId="0B474BB9" w14:textId="77777777" w:rsidR="002A70B4" w:rsidRPr="00F36A2A" w:rsidRDefault="002A70B4" w:rsidP="00F36A2A">
      <w:pPr>
        <w:spacing w:line="276" w:lineRule="auto"/>
        <w:rPr>
          <w:rFonts w:asciiTheme="majorHAnsi" w:hAnsiTheme="majorHAnsi"/>
        </w:rPr>
      </w:pPr>
    </w:p>
    <w:p w14:paraId="4930BB0B" w14:textId="77777777" w:rsidR="00FF1476" w:rsidRPr="003135DD" w:rsidRDefault="00FF1476" w:rsidP="006E0853">
      <w:pPr>
        <w:spacing w:after="0" w:line="23" w:lineRule="atLeast"/>
        <w:jc w:val="both"/>
        <w:rPr>
          <w:rFonts w:ascii="Arial" w:eastAsia="Times New Roman" w:hAnsi="Arial" w:cs="Arial"/>
          <w:color w:val="C00000"/>
          <w:sz w:val="22"/>
          <w:szCs w:val="24"/>
          <w:lang w:eastAsia="pl-PL"/>
        </w:rPr>
      </w:pPr>
    </w:p>
    <w:p w14:paraId="6D846FBB" w14:textId="0744285E" w:rsidR="0079140F" w:rsidRPr="0096344A" w:rsidRDefault="00BB6A46" w:rsidP="008374DC">
      <w:pPr>
        <w:pStyle w:val="Heading3"/>
      </w:pPr>
      <w:bookmarkStart w:id="104" w:name="_Toc521641231"/>
      <w:r w:rsidRPr="0096344A">
        <w:t>III.3.2</w:t>
      </w:r>
      <w:r w:rsidR="008374DC">
        <w:t>.</w:t>
      </w:r>
      <w:r w:rsidR="008374DC">
        <w:tab/>
      </w:r>
      <w:r w:rsidR="0079140F" w:rsidRPr="0096344A">
        <w:t>Wysłuchania innych świa</w:t>
      </w:r>
      <w:r w:rsidR="006563B7" w:rsidRPr="0096344A">
        <w:t>d</w:t>
      </w:r>
      <w:r w:rsidR="0079140F" w:rsidRPr="0096344A">
        <w:t>ków.</w:t>
      </w:r>
      <w:bookmarkEnd w:id="104"/>
    </w:p>
    <w:p w14:paraId="0CBF57DE" w14:textId="77777777" w:rsidR="00011A7A" w:rsidRPr="0096344A" w:rsidRDefault="00011A7A" w:rsidP="00F3040E">
      <w:pPr>
        <w:spacing w:after="0" w:line="276" w:lineRule="auto"/>
        <w:ind w:left="709"/>
        <w:jc w:val="both"/>
        <w:rPr>
          <w:rFonts w:ascii="Arial" w:hAnsi="Arial" w:cs="Arial"/>
          <w:sz w:val="22"/>
          <w:szCs w:val="24"/>
        </w:rPr>
      </w:pPr>
    </w:p>
    <w:p w14:paraId="239A87BD" w14:textId="77777777" w:rsidR="00011A7A" w:rsidRPr="001D1C82" w:rsidRDefault="00011A7A" w:rsidP="00F3040E">
      <w:pPr>
        <w:spacing w:after="0" w:line="276" w:lineRule="auto"/>
        <w:ind w:left="709"/>
        <w:jc w:val="both"/>
        <w:rPr>
          <w:rFonts w:ascii="Arial" w:hAnsi="Arial" w:cs="Arial"/>
          <w:sz w:val="22"/>
          <w:szCs w:val="24"/>
        </w:rPr>
      </w:pPr>
      <w:r w:rsidRPr="0096344A">
        <w:rPr>
          <w:rFonts w:ascii="Arial" w:hAnsi="Arial" w:cs="Arial"/>
          <w:sz w:val="22"/>
          <w:szCs w:val="24"/>
        </w:rPr>
        <w:t xml:space="preserve">Z otrzymanego z Prokuratury w Zambrowie przesłuchania kierowcy samochodu osobowego marki Volvo, który poruszał się za samochodem marki Volkswagen Golf uczestniczącym w </w:t>
      </w:r>
      <w:r w:rsidRPr="001D1C82">
        <w:rPr>
          <w:rFonts w:ascii="Arial" w:hAnsi="Arial" w:cs="Arial"/>
          <w:sz w:val="22"/>
          <w:szCs w:val="24"/>
        </w:rPr>
        <w:t>poważnym wypadku wynika między innymi:</w:t>
      </w:r>
    </w:p>
    <w:p w14:paraId="7A5617F3" w14:textId="10567594" w:rsidR="00011A7A" w:rsidRPr="001D1C82" w:rsidRDefault="000D69D5" w:rsidP="00F3040E">
      <w:pPr>
        <w:pStyle w:val="ListParagraph"/>
        <w:numPr>
          <w:ilvl w:val="0"/>
          <w:numId w:val="45"/>
        </w:numPr>
        <w:spacing w:line="276" w:lineRule="auto"/>
        <w:jc w:val="both"/>
        <w:rPr>
          <w:rFonts w:ascii="Arial" w:hAnsi="Arial" w:cs="Arial"/>
          <w:sz w:val="22"/>
          <w:szCs w:val="24"/>
        </w:rPr>
      </w:pPr>
      <w:r w:rsidRPr="001D1C82">
        <w:rPr>
          <w:rFonts w:ascii="Arial" w:hAnsi="Arial" w:cs="Arial"/>
          <w:sz w:val="22"/>
          <w:szCs w:val="24"/>
        </w:rPr>
        <w:t xml:space="preserve">prędkość samochodu osobowego </w:t>
      </w:r>
      <w:r w:rsidR="003143DE">
        <w:rPr>
          <w:rFonts w:ascii="Arial" w:hAnsi="Arial" w:cs="Arial"/>
          <w:sz w:val="22"/>
          <w:szCs w:val="24"/>
        </w:rPr>
        <w:t xml:space="preserve">świadka </w:t>
      </w:r>
      <w:r w:rsidRPr="001D1C82">
        <w:rPr>
          <w:rFonts w:ascii="Arial" w:hAnsi="Arial" w:cs="Arial"/>
          <w:sz w:val="22"/>
          <w:szCs w:val="24"/>
        </w:rPr>
        <w:t>przed przejazdem wynosiła ok 60 – 70 km/h,</w:t>
      </w:r>
    </w:p>
    <w:p w14:paraId="5FE9799E" w14:textId="1F2AF072" w:rsidR="003143DE" w:rsidRDefault="003143DE" w:rsidP="00F3040E">
      <w:pPr>
        <w:pStyle w:val="ListParagraph"/>
        <w:numPr>
          <w:ilvl w:val="0"/>
          <w:numId w:val="45"/>
        </w:numPr>
        <w:spacing w:line="276" w:lineRule="auto"/>
        <w:jc w:val="both"/>
        <w:rPr>
          <w:rFonts w:ascii="Arial" w:hAnsi="Arial" w:cs="Arial"/>
          <w:sz w:val="22"/>
          <w:szCs w:val="24"/>
        </w:rPr>
      </w:pPr>
      <w:r>
        <w:rPr>
          <w:rFonts w:ascii="Arial" w:hAnsi="Arial" w:cs="Arial"/>
          <w:sz w:val="22"/>
          <w:szCs w:val="24"/>
        </w:rPr>
        <w:t>samochód, który uległ wypadkowi wyprzedził samochód świadka przed przejazdem,</w:t>
      </w:r>
    </w:p>
    <w:p w14:paraId="53E1D19E" w14:textId="1CF3105D" w:rsidR="000D69D5" w:rsidRPr="001D1C82" w:rsidRDefault="0096344A" w:rsidP="00F3040E">
      <w:pPr>
        <w:pStyle w:val="ListParagraph"/>
        <w:numPr>
          <w:ilvl w:val="0"/>
          <w:numId w:val="45"/>
        </w:numPr>
        <w:spacing w:line="276" w:lineRule="auto"/>
        <w:jc w:val="both"/>
        <w:rPr>
          <w:rFonts w:ascii="Arial" w:hAnsi="Arial" w:cs="Arial"/>
          <w:sz w:val="22"/>
          <w:szCs w:val="24"/>
        </w:rPr>
      </w:pPr>
      <w:r w:rsidRPr="001D1C82">
        <w:rPr>
          <w:rFonts w:ascii="Arial" w:hAnsi="Arial" w:cs="Arial"/>
          <w:sz w:val="22"/>
          <w:szCs w:val="24"/>
        </w:rPr>
        <w:t>świade</w:t>
      </w:r>
      <w:r w:rsidR="003143DE">
        <w:rPr>
          <w:rFonts w:ascii="Arial" w:hAnsi="Arial" w:cs="Arial"/>
          <w:sz w:val="22"/>
          <w:szCs w:val="24"/>
        </w:rPr>
        <w:t>k zawiadomił służby po wypadku.</w:t>
      </w:r>
    </w:p>
    <w:p w14:paraId="673B4B9B" w14:textId="77777777" w:rsidR="00B424A6" w:rsidRPr="003135DD" w:rsidRDefault="00B424A6" w:rsidP="006E0853">
      <w:pPr>
        <w:pStyle w:val="ListParagraph"/>
        <w:spacing w:after="0" w:line="23" w:lineRule="atLeast"/>
        <w:ind w:left="0"/>
        <w:rPr>
          <w:rFonts w:ascii="Times New Roman" w:hAnsi="Times New Roman"/>
          <w:b/>
          <w:color w:val="C00000"/>
          <w:sz w:val="24"/>
          <w:szCs w:val="24"/>
        </w:rPr>
      </w:pPr>
    </w:p>
    <w:p w14:paraId="68D059BD" w14:textId="77777777" w:rsidR="00B424A6" w:rsidRPr="003135DD" w:rsidRDefault="00B424A6" w:rsidP="006E0853">
      <w:pPr>
        <w:pStyle w:val="ListParagraph"/>
        <w:spacing w:after="0" w:line="23" w:lineRule="atLeast"/>
        <w:ind w:left="0"/>
        <w:rPr>
          <w:rFonts w:ascii="Times New Roman" w:hAnsi="Times New Roman"/>
          <w:b/>
          <w:color w:val="C00000"/>
          <w:sz w:val="24"/>
          <w:szCs w:val="24"/>
        </w:rPr>
      </w:pPr>
    </w:p>
    <w:p w14:paraId="1C0F9F19" w14:textId="32199B21" w:rsidR="00BA6665" w:rsidRPr="001D1C82" w:rsidRDefault="0022352B" w:rsidP="00E964E6">
      <w:pPr>
        <w:pStyle w:val="Heading2"/>
      </w:pPr>
      <w:bookmarkStart w:id="105" w:name="_Toc521641232"/>
      <w:r w:rsidRPr="001D1C82">
        <w:t>III.4.</w:t>
      </w:r>
      <w:r w:rsidR="008374DC">
        <w:tab/>
      </w:r>
      <w:r w:rsidR="00BA6665" w:rsidRPr="001D1C82">
        <w:t xml:space="preserve">Funkcjonowanie budowli i urządzeń przeznaczonych do prowadzenia ruchu </w:t>
      </w:r>
      <w:r w:rsidR="001E31A7" w:rsidRPr="001D1C82">
        <w:t>kolejowego</w:t>
      </w:r>
      <w:r w:rsidR="008374DC">
        <w:t xml:space="preserve"> </w:t>
      </w:r>
      <w:r w:rsidR="00BA6665" w:rsidRPr="001D1C82">
        <w:t>oraz pojazdów kolejowych, w tym:</w:t>
      </w:r>
      <w:bookmarkEnd w:id="105"/>
    </w:p>
    <w:p w14:paraId="1E574A17" w14:textId="41088A41" w:rsidR="00E46C82" w:rsidRPr="001D1C82" w:rsidRDefault="00E46C82" w:rsidP="00F016CF">
      <w:pPr>
        <w:pStyle w:val="Heading3"/>
      </w:pPr>
      <w:bookmarkStart w:id="106" w:name="_Toc521641233"/>
      <w:r w:rsidRPr="001D1C82">
        <w:t>III.</w:t>
      </w:r>
      <w:r w:rsidR="000F04B6" w:rsidRPr="001D1C82">
        <w:t>4.1</w:t>
      </w:r>
      <w:r w:rsidR="00F016CF">
        <w:t>.</w:t>
      </w:r>
      <w:r w:rsidR="00F016CF">
        <w:tab/>
      </w:r>
      <w:r w:rsidR="000F04B6" w:rsidRPr="001D1C82">
        <w:t>s</w:t>
      </w:r>
      <w:r w:rsidRPr="001D1C82">
        <w:t xml:space="preserve">ystemu sygnalizacji, sterowania ruchem i zabezpieczeń łącznie z zapisem </w:t>
      </w:r>
      <w:r w:rsidR="00196B23" w:rsidRPr="001D1C82">
        <w:br/>
      </w:r>
      <w:r w:rsidRPr="001D1C82">
        <w:t>z auto</w:t>
      </w:r>
      <w:r w:rsidR="000F04B6" w:rsidRPr="001D1C82">
        <w:t>matycznych rejestratorów danych;</w:t>
      </w:r>
      <w:bookmarkEnd w:id="106"/>
    </w:p>
    <w:p w14:paraId="15C21D30" w14:textId="77777777" w:rsidR="001D1C82" w:rsidRPr="001D1C82" w:rsidRDefault="001D1C82" w:rsidP="00F3040E">
      <w:pPr>
        <w:spacing w:after="0" w:line="276" w:lineRule="auto"/>
        <w:ind w:left="709"/>
        <w:jc w:val="both"/>
        <w:rPr>
          <w:rFonts w:ascii="Arial" w:hAnsi="Arial" w:cs="Arial"/>
          <w:sz w:val="22"/>
          <w:szCs w:val="24"/>
        </w:rPr>
      </w:pPr>
      <w:r w:rsidRPr="001D1C82">
        <w:rPr>
          <w:rFonts w:ascii="Arial" w:hAnsi="Arial" w:cs="Arial"/>
          <w:sz w:val="22"/>
          <w:szCs w:val="24"/>
        </w:rPr>
        <w:t>a)</w:t>
      </w:r>
      <w:r w:rsidRPr="001D1C82">
        <w:rPr>
          <w:rFonts w:ascii="Arial" w:hAnsi="Arial" w:cs="Arial"/>
          <w:sz w:val="22"/>
          <w:szCs w:val="24"/>
        </w:rPr>
        <w:tab/>
        <w:t xml:space="preserve">system sygnalizacji nie miał wpływu na powstanie wypadku, ze względu na zawieszenie od roku 2000 ruchu pociągów na odcinku Śniadowo-Łapy. </w:t>
      </w:r>
    </w:p>
    <w:p w14:paraId="52E68331" w14:textId="77777777" w:rsidR="001D1C82" w:rsidRPr="001D1C82" w:rsidRDefault="001D1C82" w:rsidP="00F3040E">
      <w:pPr>
        <w:spacing w:after="0" w:line="276" w:lineRule="auto"/>
        <w:ind w:left="709"/>
        <w:jc w:val="both"/>
        <w:rPr>
          <w:rFonts w:ascii="Arial" w:hAnsi="Arial" w:cs="Arial"/>
          <w:sz w:val="22"/>
          <w:szCs w:val="24"/>
        </w:rPr>
      </w:pPr>
      <w:r w:rsidRPr="001D1C82">
        <w:rPr>
          <w:rFonts w:ascii="Arial" w:hAnsi="Arial" w:cs="Arial"/>
          <w:sz w:val="22"/>
          <w:szCs w:val="24"/>
        </w:rPr>
        <w:t>b)</w:t>
      </w:r>
      <w:r w:rsidRPr="001D1C82">
        <w:rPr>
          <w:rFonts w:ascii="Arial" w:hAnsi="Arial" w:cs="Arial"/>
          <w:sz w:val="22"/>
          <w:szCs w:val="24"/>
        </w:rPr>
        <w:tab/>
        <w:t>system sterowania ruchem i zabezpieczeń - miał wpływ na zaistniałe zdarzenie.</w:t>
      </w:r>
    </w:p>
    <w:p w14:paraId="7043D6F3" w14:textId="77777777" w:rsidR="001D1C82" w:rsidRPr="001D1C82" w:rsidRDefault="001D1C82" w:rsidP="00F3040E">
      <w:pPr>
        <w:spacing w:after="0" w:line="276" w:lineRule="auto"/>
        <w:ind w:left="709"/>
        <w:jc w:val="both"/>
        <w:rPr>
          <w:rFonts w:ascii="Arial" w:hAnsi="Arial" w:cs="Arial"/>
          <w:sz w:val="22"/>
          <w:szCs w:val="24"/>
        </w:rPr>
      </w:pPr>
      <w:r w:rsidRPr="001D1C82">
        <w:rPr>
          <w:rFonts w:ascii="Arial" w:hAnsi="Arial" w:cs="Arial"/>
          <w:sz w:val="22"/>
          <w:szCs w:val="24"/>
        </w:rPr>
        <w:t xml:space="preserve">W ramach przebudowy przejazdu wykonane zostały zgodnie z projektem wszystkie urządzenia konieczne do zapewnienia bezpiecznego ruchu pojazdów kolejowych i drogowych po oddaniu do eksploatacji zmodernizowanej linii kolejowej (s.s.p., mechanizmy napędowe, sygnalizacja świetlna, dźwiękowa, oświetlenie - cztery lampy, oznakowanie przejazdu od strony drogi). Zabudowane urządzenia nie zostały przejęte do eksploatacji przez zarządcę infrastruktury (wymagane wg. zapisów w umowie o realizację odbiory nie odbyły się jeszcze).  </w:t>
      </w:r>
    </w:p>
    <w:p w14:paraId="759A148C" w14:textId="77777777" w:rsidR="001D1C82" w:rsidRDefault="001D1C82" w:rsidP="00F3040E">
      <w:pPr>
        <w:spacing w:after="0" w:line="276" w:lineRule="auto"/>
        <w:ind w:left="709"/>
        <w:jc w:val="both"/>
        <w:rPr>
          <w:rFonts w:ascii="Arial" w:hAnsi="Arial" w:cs="Arial"/>
          <w:sz w:val="22"/>
          <w:szCs w:val="24"/>
        </w:rPr>
      </w:pPr>
      <w:r w:rsidRPr="001D1C82">
        <w:rPr>
          <w:rFonts w:ascii="Arial" w:hAnsi="Arial" w:cs="Arial"/>
          <w:sz w:val="22"/>
          <w:szCs w:val="24"/>
        </w:rPr>
        <w:t>Sposób wykonywania pracy przez kierującego wózkiem motorowym DS10-02-221 był niezgodny z Regulaminem tymczasowym prowadzenia ruchu w czasie wykonywania robót modernizacyjnych na linii nr 36 Ostrołęka - Łapy na odcinku Śniadowo – Łapy nr IZESa-703-06/2017 z 19 stycznia 2017 r. Pojazd w chwili wypadku miał obsadę jednoosobową, prowadzący pojazd nie był w stanie wstrzymać ruchu drogowego na czas przejazdu pojazdu kolejowego jednocześnie prowadząc pojazd kolejowy zgodnie z zapisami w § 6 tego regulaminu.</w:t>
      </w:r>
    </w:p>
    <w:p w14:paraId="33132AD5" w14:textId="77777777" w:rsidR="001D1C82" w:rsidRPr="001D1C82" w:rsidRDefault="001D1C82" w:rsidP="006E0853">
      <w:pPr>
        <w:spacing w:after="0" w:line="23" w:lineRule="atLeast"/>
        <w:ind w:left="709"/>
        <w:jc w:val="both"/>
        <w:rPr>
          <w:rFonts w:ascii="Arial" w:hAnsi="Arial" w:cs="Arial"/>
          <w:sz w:val="22"/>
          <w:szCs w:val="24"/>
        </w:rPr>
      </w:pPr>
    </w:p>
    <w:p w14:paraId="015EFD7B" w14:textId="7D7EFF68" w:rsidR="001E31A7" w:rsidRPr="001D1C82" w:rsidRDefault="006B0F11" w:rsidP="008374DC">
      <w:pPr>
        <w:pStyle w:val="Heading3"/>
      </w:pPr>
      <w:bookmarkStart w:id="107" w:name="_Toc521641234"/>
      <w:r w:rsidRPr="001D1C82">
        <w:t>III.4.2</w:t>
      </w:r>
      <w:r w:rsidR="008374DC">
        <w:t>.</w:t>
      </w:r>
      <w:r w:rsidR="008374DC">
        <w:tab/>
      </w:r>
      <w:r w:rsidR="001D1C82" w:rsidRPr="001D1C82">
        <w:t>infrastruktury kolejowej</w:t>
      </w:r>
      <w:bookmarkEnd w:id="107"/>
    </w:p>
    <w:p w14:paraId="342F11D4" w14:textId="77777777" w:rsidR="001D1C82" w:rsidRPr="001D1C82" w:rsidRDefault="001D1C82" w:rsidP="006E0853">
      <w:pPr>
        <w:spacing w:line="23" w:lineRule="atLeast"/>
        <w:ind w:firstLine="708"/>
        <w:rPr>
          <w:rFonts w:ascii="Arial" w:hAnsi="Arial" w:cs="Arial"/>
          <w:sz w:val="22"/>
          <w:szCs w:val="24"/>
        </w:rPr>
      </w:pPr>
      <w:r w:rsidRPr="001D1C82">
        <w:rPr>
          <w:rFonts w:ascii="Arial" w:hAnsi="Arial" w:cs="Arial"/>
          <w:sz w:val="22"/>
          <w:szCs w:val="24"/>
        </w:rPr>
        <w:t>a)</w:t>
      </w:r>
      <w:r w:rsidRPr="001D1C82">
        <w:rPr>
          <w:rFonts w:ascii="Arial" w:hAnsi="Arial" w:cs="Arial"/>
          <w:sz w:val="22"/>
          <w:szCs w:val="24"/>
        </w:rPr>
        <w:tab/>
        <w:t>Linia kolejowa:</w:t>
      </w:r>
    </w:p>
    <w:p w14:paraId="0CCBCA10" w14:textId="77777777" w:rsidR="001D1C82" w:rsidRPr="001D1C82" w:rsidRDefault="001D1C82" w:rsidP="00F3040E">
      <w:pPr>
        <w:spacing w:line="276" w:lineRule="auto"/>
        <w:ind w:left="709"/>
        <w:jc w:val="both"/>
        <w:rPr>
          <w:rFonts w:ascii="Arial" w:hAnsi="Arial" w:cs="Arial"/>
          <w:sz w:val="22"/>
          <w:szCs w:val="24"/>
        </w:rPr>
      </w:pPr>
      <w:r w:rsidRPr="001D1C82">
        <w:rPr>
          <w:rFonts w:ascii="Arial" w:hAnsi="Arial" w:cs="Arial"/>
          <w:sz w:val="22"/>
          <w:szCs w:val="24"/>
        </w:rPr>
        <w:t xml:space="preserve">Linia kolejowa nr 36 Ostrołęka – Łapy od km 0,811 do km 88,555 jest linią jednotorową, pierwszorzędną, niezelektryfikowaną, normalnotorową. Od roku 2000 ruch pociągów na odcinku Śniadowo – Łapy został zawieszony, od roku 2008 odcinek linii od stacji Sokoły do </w:t>
      </w:r>
      <w:r w:rsidRPr="001D1C82">
        <w:rPr>
          <w:rFonts w:ascii="Arial" w:hAnsi="Arial" w:cs="Arial"/>
          <w:sz w:val="22"/>
          <w:szCs w:val="24"/>
        </w:rPr>
        <w:lastRenderedPageBreak/>
        <w:t xml:space="preserve">stacji Łapy jest dostępny dla przewoźników, na pozostałym odcinku linia  jest zamknięta dla ruchu pociągów z uwagi na trwające roboty modernizacyjne. </w:t>
      </w:r>
    </w:p>
    <w:p w14:paraId="011370D7" w14:textId="77777777" w:rsidR="001D1C82" w:rsidRPr="001D1C82" w:rsidRDefault="001D1C82" w:rsidP="00F3040E">
      <w:pPr>
        <w:spacing w:line="276" w:lineRule="auto"/>
        <w:ind w:left="709"/>
        <w:jc w:val="both"/>
        <w:rPr>
          <w:rFonts w:ascii="Arial" w:hAnsi="Arial" w:cs="Arial"/>
          <w:sz w:val="22"/>
          <w:szCs w:val="24"/>
        </w:rPr>
      </w:pPr>
      <w:r w:rsidRPr="001D1C82">
        <w:rPr>
          <w:rFonts w:ascii="Arial" w:hAnsi="Arial" w:cs="Arial"/>
          <w:sz w:val="22"/>
          <w:szCs w:val="24"/>
        </w:rPr>
        <w:t>Roboty realizowane są zgodnie z Umową Nr 90/101/0117/16/Z/I na polepszenie jakości usług przewozowych na liniach objazdowych nr 31, 32 i 36, zawartą 27 stycznia 2017 r. pomiędzy PKP Polskie Linie Kolejowe S.A. z siedzibą w Warszawie, ul. Targowa 74, 03-734 Warszawa a Konsorcjum spółek, z których Liderem jest Trak Tec Construction sp. z o.o. z siedzibą we Wrocławiu ul. Wyścigowa 3, 53-011 Wrocław w systemie „projekt i budowa”. Inwestorem zadania jest PKP Polskie Linie Kolejowe S.A. Centrum Realizacji Inwestycji Region Centralny. Roboty realizowane są w oparciu o dwa projekty: „Prace na linii E75 na odcinku Sadowne – Czyżew wraz z robotami pozostałymi na odcinku Warszawa Rembertów – Sadowne” oraz „Prace na linii E75 na odcinku Czyżew – Białystok”.</w:t>
      </w:r>
    </w:p>
    <w:p w14:paraId="61DC9998" w14:textId="77777777" w:rsidR="001D1C82" w:rsidRPr="001D1C82" w:rsidRDefault="001D1C82" w:rsidP="00F3040E">
      <w:pPr>
        <w:spacing w:line="276" w:lineRule="auto"/>
        <w:ind w:left="709"/>
        <w:jc w:val="both"/>
        <w:rPr>
          <w:rFonts w:ascii="Arial" w:hAnsi="Arial" w:cs="Arial"/>
          <w:sz w:val="22"/>
          <w:szCs w:val="24"/>
        </w:rPr>
      </w:pPr>
      <w:r w:rsidRPr="001D1C82">
        <w:rPr>
          <w:rFonts w:ascii="Arial" w:hAnsi="Arial" w:cs="Arial"/>
          <w:sz w:val="22"/>
          <w:szCs w:val="24"/>
        </w:rPr>
        <w:t>Program Funkcjonalno – Użytkowy, zwany dalej „PFU” stanowi tom III Specyfikacji Istotnych Warunków Zamówienia dla przetargu ograniczonego na zaprojektowanie i wykonanie robót zakłada, że po zrealizowaniu zamówienia linia nr 36 spełniać będzie parametry techniczne: prędkość maksymalna (konstrukcyjna) dla pociągów pasażerskich - 120 km/h, towarowych – 80 km/h, dopuszczalny nacisk 221 kN/oś. Remont obiektów inżynieryjnych pozwoli na utrzymanie tych parametrów linii przez okres co najmniej 15 lat.</w:t>
      </w:r>
    </w:p>
    <w:p w14:paraId="66FD483A" w14:textId="77777777" w:rsidR="001D1C82" w:rsidRDefault="001D1C82" w:rsidP="00F3040E">
      <w:pPr>
        <w:spacing w:line="276" w:lineRule="auto"/>
        <w:ind w:firstLine="708"/>
        <w:rPr>
          <w:rFonts w:ascii="Arial" w:hAnsi="Arial" w:cs="Arial"/>
          <w:sz w:val="22"/>
          <w:szCs w:val="24"/>
        </w:rPr>
      </w:pPr>
      <w:r w:rsidRPr="001D1C82">
        <w:rPr>
          <w:rFonts w:ascii="Arial" w:hAnsi="Arial" w:cs="Arial"/>
          <w:sz w:val="22"/>
          <w:szCs w:val="24"/>
        </w:rPr>
        <w:t>Zakres robót do wykonania obejmował:</w:t>
      </w:r>
    </w:p>
    <w:p w14:paraId="1DC8CB43" w14:textId="77777777" w:rsidR="001D1C82" w:rsidRDefault="001D1C82" w:rsidP="00F3040E">
      <w:pPr>
        <w:pStyle w:val="ListParagraph"/>
        <w:numPr>
          <w:ilvl w:val="0"/>
          <w:numId w:val="49"/>
        </w:numPr>
        <w:spacing w:line="276" w:lineRule="auto"/>
        <w:rPr>
          <w:rFonts w:ascii="Arial" w:hAnsi="Arial" w:cs="Arial"/>
          <w:sz w:val="22"/>
          <w:szCs w:val="24"/>
        </w:rPr>
      </w:pPr>
      <w:r w:rsidRPr="001D1C82">
        <w:rPr>
          <w:rFonts w:ascii="Arial" w:hAnsi="Arial" w:cs="Arial"/>
          <w:sz w:val="22"/>
          <w:szCs w:val="24"/>
        </w:rPr>
        <w:t>przygotowanie toru do mechanicznego podbicia w tym wymiana uszkodzonych pojedynczych podkładów, wykonanie spoin lub zgrzewów, mechaniczne dokręcenie śrub stopowych i wkrętów i pierścieni , wymiana łubek oraz wymiana</w:t>
      </w:r>
      <w:r w:rsidR="00C13439">
        <w:rPr>
          <w:rFonts w:ascii="Arial" w:hAnsi="Arial" w:cs="Arial"/>
          <w:sz w:val="22"/>
          <w:szCs w:val="24"/>
        </w:rPr>
        <w:t xml:space="preserve"> </w:t>
      </w:r>
      <w:r w:rsidRPr="001D1C82">
        <w:rPr>
          <w:rFonts w:ascii="Arial" w:hAnsi="Arial" w:cs="Arial"/>
          <w:sz w:val="22"/>
          <w:szCs w:val="24"/>
        </w:rPr>
        <w:t>i uzupełnienie śrub łubkowych,</w:t>
      </w:r>
    </w:p>
    <w:p w14:paraId="3B2A9C49" w14:textId="77777777" w:rsidR="001D1C82"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mechaniczne oczyszczenie  tłucznia, uzupełnienie tłucznia brakującego w torach i rozjazdach, wymiana szyn S49 (800 mb), mechaniczna regulacja toru w planie  i profilu,</w:t>
      </w:r>
    </w:p>
    <w:p w14:paraId="6CBA7947"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remont lub wymiana rozjazdów i wstawek międzyrozjazdowych na stacjach CzarnowoUndy, Sokoły Czerwony Bór,</w:t>
      </w:r>
    </w:p>
    <w:p w14:paraId="48CB940D" w14:textId="77777777" w:rsidR="001D1C82"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mechaniczna regulacja w planie i profilu roz</w:t>
      </w:r>
      <w:r w:rsidR="00C13439">
        <w:rPr>
          <w:rFonts w:ascii="Arial" w:hAnsi="Arial" w:cs="Arial"/>
          <w:sz w:val="22"/>
          <w:szCs w:val="24"/>
        </w:rPr>
        <w:t xml:space="preserve">jazdów znajdujących się w torach </w:t>
      </w:r>
      <w:r w:rsidRPr="00C13439">
        <w:rPr>
          <w:rFonts w:ascii="Arial" w:hAnsi="Arial" w:cs="Arial"/>
          <w:sz w:val="22"/>
          <w:szCs w:val="24"/>
        </w:rPr>
        <w:t>głównych zasadniczych stacji Sokoły, Czarnowo Undy, Czerwony Bór,</w:t>
      </w:r>
    </w:p>
    <w:p w14:paraId="44FB88EB" w14:textId="77777777" w:rsidR="001D1C82"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poprawienie widzialności na przejazdach kolejowych ze względów bezpieczeństwa</w:t>
      </w:r>
      <w:r w:rsidRPr="00C13439">
        <w:rPr>
          <w:rFonts w:ascii="Arial" w:hAnsi="Arial" w:cs="Arial"/>
          <w:sz w:val="22"/>
          <w:szCs w:val="24"/>
        </w:rPr>
        <w:br/>
        <w:t>dla V=120 km/h,</w:t>
      </w:r>
    </w:p>
    <w:p w14:paraId="00C0832E"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zabudowa nowej nawierzchni przejazdowej i dost</w:t>
      </w:r>
      <w:r w:rsidR="00C13439" w:rsidRPr="00C13439">
        <w:rPr>
          <w:rFonts w:ascii="Arial" w:hAnsi="Arial" w:cs="Arial"/>
          <w:sz w:val="22"/>
          <w:szCs w:val="24"/>
        </w:rPr>
        <w:t xml:space="preserve">osowanie pochylenia na dojazdach </w:t>
      </w:r>
      <w:r w:rsidRPr="00C13439">
        <w:rPr>
          <w:rFonts w:ascii="Arial" w:hAnsi="Arial" w:cs="Arial"/>
          <w:sz w:val="22"/>
          <w:szCs w:val="24"/>
        </w:rPr>
        <w:t>do ≤ 2,5 % w km 37,119, 62,413, 76,671, 77,108,</w:t>
      </w:r>
    </w:p>
    <w:p w14:paraId="74752D16"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wyposażenie przejazdów w km 37,119, 62,413, 76,671, 77,108 w urządzenia SSP,</w:t>
      </w:r>
      <w:r w:rsidR="00C13439" w:rsidRPr="00C13439">
        <w:rPr>
          <w:rFonts w:ascii="Arial" w:hAnsi="Arial" w:cs="Arial"/>
          <w:sz w:val="22"/>
          <w:szCs w:val="24"/>
        </w:rPr>
        <w:t xml:space="preserve"> </w:t>
      </w:r>
      <w:r w:rsidRPr="00C13439">
        <w:rPr>
          <w:rFonts w:ascii="Arial" w:hAnsi="Arial" w:cs="Arial"/>
          <w:sz w:val="22"/>
          <w:szCs w:val="24"/>
        </w:rPr>
        <w:t xml:space="preserve">zmiana kategorii przejazdów do B, </w:t>
      </w:r>
    </w:p>
    <w:p w14:paraId="4E4F99BB"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wykonanie zasilania i oświetlenia przejazdów w k</w:t>
      </w:r>
      <w:r w:rsidR="00C13439" w:rsidRPr="00C13439">
        <w:rPr>
          <w:rFonts w:ascii="Arial" w:hAnsi="Arial" w:cs="Arial"/>
          <w:sz w:val="22"/>
          <w:szCs w:val="24"/>
        </w:rPr>
        <w:t xml:space="preserve">m 37,119, 62,413, 76,671, 77,10 </w:t>
      </w:r>
      <w:r w:rsidRPr="00C13439">
        <w:rPr>
          <w:rFonts w:ascii="Arial" w:hAnsi="Arial" w:cs="Arial"/>
          <w:sz w:val="22"/>
          <w:szCs w:val="24"/>
        </w:rPr>
        <w:t>w związku z zabudową SSP,</w:t>
      </w:r>
    </w:p>
    <w:p w14:paraId="5EC98029"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naprawa mostów znajdujących się w km 42,732, 44,307, 62,008, 81,234,</w:t>
      </w:r>
    </w:p>
    <w:p w14:paraId="73468DF1"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dostosowanie urządzeń srk, uruchomienie posterunku Czarnowo Undy,</w:t>
      </w:r>
    </w:p>
    <w:p w14:paraId="74C049B6"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 xml:space="preserve">zabudowa medium transmisyjnego łączności </w:t>
      </w:r>
      <w:r w:rsidR="00C13439" w:rsidRPr="00C13439">
        <w:rPr>
          <w:rFonts w:ascii="Arial" w:hAnsi="Arial" w:cs="Arial"/>
          <w:sz w:val="22"/>
          <w:szCs w:val="24"/>
        </w:rPr>
        <w:t xml:space="preserve">przewodowej w relacji Śniadowo - </w:t>
      </w:r>
      <w:r w:rsidRPr="00C13439">
        <w:rPr>
          <w:rFonts w:ascii="Arial" w:hAnsi="Arial" w:cs="Arial"/>
          <w:sz w:val="22"/>
          <w:szCs w:val="24"/>
        </w:rPr>
        <w:t>Łapy,</w:t>
      </w:r>
    </w:p>
    <w:p w14:paraId="0FD8D25E"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zabudowa nowego systemu radiołączności i łączności zapowiadawczej na stacji Czarnowo Undy,</w:t>
      </w:r>
    </w:p>
    <w:p w14:paraId="0C0B0E62"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t>instalacja łączności radiowej pociągowej (ratun</w:t>
      </w:r>
      <w:r w:rsidR="00C13439" w:rsidRPr="00C13439">
        <w:rPr>
          <w:rFonts w:ascii="Arial" w:hAnsi="Arial" w:cs="Arial"/>
          <w:sz w:val="22"/>
          <w:szCs w:val="24"/>
        </w:rPr>
        <w:t xml:space="preserve">kowej) i drogowej relacji Łapy </w:t>
      </w:r>
      <w:r w:rsidRPr="00C13439">
        <w:rPr>
          <w:rFonts w:ascii="Arial" w:hAnsi="Arial" w:cs="Arial"/>
          <w:sz w:val="22"/>
          <w:szCs w:val="24"/>
        </w:rPr>
        <w:t>Czarnowo Undy - Śniadowo,</w:t>
      </w:r>
    </w:p>
    <w:p w14:paraId="1F337BDA" w14:textId="77777777" w:rsidR="001D1C82" w:rsidRPr="00C13439" w:rsidRDefault="001D1C82" w:rsidP="00F3040E">
      <w:pPr>
        <w:pStyle w:val="ListParagraph"/>
        <w:numPr>
          <w:ilvl w:val="0"/>
          <w:numId w:val="49"/>
        </w:numPr>
        <w:spacing w:line="276" w:lineRule="auto"/>
        <w:rPr>
          <w:rFonts w:ascii="Arial" w:hAnsi="Arial" w:cs="Arial"/>
          <w:sz w:val="22"/>
          <w:szCs w:val="24"/>
        </w:rPr>
      </w:pPr>
      <w:r w:rsidRPr="00C13439">
        <w:rPr>
          <w:rFonts w:ascii="Arial" w:hAnsi="Arial" w:cs="Arial"/>
          <w:sz w:val="22"/>
          <w:szCs w:val="24"/>
        </w:rPr>
        <w:lastRenderedPageBreak/>
        <w:t>przestawienie tarcz ostrzegawczych semafor</w:t>
      </w:r>
      <w:r w:rsidR="00C13439" w:rsidRPr="00C13439">
        <w:rPr>
          <w:rFonts w:ascii="Arial" w:hAnsi="Arial" w:cs="Arial"/>
          <w:sz w:val="22"/>
          <w:szCs w:val="24"/>
        </w:rPr>
        <w:t xml:space="preserve">ów wjazdowych na stacji Śniadowo </w:t>
      </w:r>
      <w:r w:rsidRPr="00C13439">
        <w:rPr>
          <w:rFonts w:ascii="Arial" w:hAnsi="Arial" w:cs="Arial"/>
          <w:sz w:val="22"/>
          <w:szCs w:val="24"/>
        </w:rPr>
        <w:t>i wja</w:t>
      </w:r>
      <w:r w:rsidR="00C13439" w:rsidRPr="00C13439">
        <w:rPr>
          <w:rFonts w:ascii="Arial" w:hAnsi="Arial" w:cs="Arial"/>
          <w:sz w:val="22"/>
          <w:szCs w:val="24"/>
        </w:rPr>
        <w:t xml:space="preserve">zd na stację Łapy do V=120 km/h. </w:t>
      </w:r>
    </w:p>
    <w:p w14:paraId="15232128" w14:textId="760C6E5E" w:rsidR="001D1C82" w:rsidRPr="001D1C82" w:rsidRDefault="001D1C82" w:rsidP="00F3040E">
      <w:pPr>
        <w:spacing w:line="276" w:lineRule="auto"/>
        <w:ind w:left="709"/>
        <w:jc w:val="both"/>
        <w:rPr>
          <w:rFonts w:ascii="Arial" w:hAnsi="Arial" w:cs="Arial"/>
          <w:sz w:val="22"/>
          <w:szCs w:val="24"/>
        </w:rPr>
      </w:pPr>
      <w:r w:rsidRPr="001D1C82">
        <w:rPr>
          <w:rFonts w:ascii="Arial" w:hAnsi="Arial" w:cs="Arial"/>
          <w:sz w:val="22"/>
          <w:szCs w:val="24"/>
        </w:rPr>
        <w:t>W punkcie 10.9 PFU widnieje zapis zobowiązujący Wykonawcę do przeprowadzenia w ramach projektu wykonawczego oceny potencjalnego wpływu zmian technicznych, eksploatacyjnych i organizacyjnych na bezpieczeństwo systemu kolejowego, ocenę znaczenia tych zmian (w przypadku zmian mających wpływ na bezpieczeństwo) oraz analizę ryzyka (w przypadku zmian znaczących). Analiza ta zgodnie z zapisem w PFU powinna uwzględniać obowiązujące u zamawiającego procedury Systemu Zarządzania Bezpieczeństwem SMS/MMS-PR-02 „Ocena ryzyka technicznego i operacyjnego” oraz SMS/MMS-PR-03 „Zarządzanie zmianą” a także „Wytyczne Dyrektora Biura Bezpieczeństwa w PKP PLK S.A. przeprowadzania oceny potencjalnego wpływu zmian technicznych, eksploatacyjnych i organizacyjnych na bezpieczeństwo systemu kolejowego – pismo nr IBR3-00907-103/2014 z 30 kwietnia 2014 r. Zamawiający zastrzegł sobie prawo do udziału w procesie oceny znaczenia zmiany i analizy ryzyka oraz do weryfikacji wyników oceny znaczenia zmiany i analizy ryzyka. Zgodnie z powyższą procedurą PKP PLK S.A. Centrum realizacji Inwestycji Region Centralny zwrócił się pismem nr IRR1/7-CEF-LO/221/2017 z dnia 14.06.2017r. do PKP PLK S.A. Biura Bezpieczeństwa z wnioskiem o wydanie Decyzji powołującej Zespół dla dokonania oceny znaczenia zmiany technicznej/eksploatacyjnej polegającej na polepszeniu usług przewozow</w:t>
      </w:r>
      <w:r w:rsidR="005F7297">
        <w:rPr>
          <w:rFonts w:ascii="Arial" w:hAnsi="Arial" w:cs="Arial"/>
          <w:sz w:val="22"/>
          <w:szCs w:val="24"/>
        </w:rPr>
        <w:t>ych na linii nr 36 Ostrołęka – Ł</w:t>
      </w:r>
      <w:r w:rsidRPr="001D1C82">
        <w:rPr>
          <w:rFonts w:ascii="Arial" w:hAnsi="Arial" w:cs="Arial"/>
          <w:sz w:val="22"/>
          <w:szCs w:val="24"/>
        </w:rPr>
        <w:t>apy w ramach projektów pn.: „Prace na linii E75 Sadowne – Białystok wraz z robotami pozostałymi na odcinku Warszawa – Rembertów – Sadowne” oraz „Prace na odcinku Czyżew – Białystok”.</w:t>
      </w:r>
      <w:r w:rsidRPr="001D1C82">
        <w:rPr>
          <w:rFonts w:ascii="Arial" w:hAnsi="Arial" w:cs="Arial"/>
          <w:sz w:val="22"/>
          <w:szCs w:val="24"/>
        </w:rPr>
        <w:br/>
        <w:t>W dniu 16 czerwca 2017r. Biuro Bezpieczeństwa w Decyzją nr IBR3-00907-422/17 powołało zespół w składzie zgodnym z powyższym wnioskiem. W „Decyzji” zamieszczona jest uwaga, że dokumentacja z przeprowadzonej oceny znaczenia zmiany powinna być przekazana do weryfikacji do osoby nadzorującej zanim zostanie przekazana do akceptacji dyrektorowi Biura Bezpieczeństwa. Powyższa decyzja traci moc z dniem 31 sierpnia 2017</w:t>
      </w:r>
      <w:r w:rsidR="00305320">
        <w:rPr>
          <w:rFonts w:ascii="Arial" w:hAnsi="Arial" w:cs="Arial"/>
          <w:sz w:val="22"/>
          <w:szCs w:val="24"/>
        </w:rPr>
        <w:t xml:space="preserve"> </w:t>
      </w:r>
      <w:r w:rsidRPr="001D1C82">
        <w:rPr>
          <w:rFonts w:ascii="Arial" w:hAnsi="Arial" w:cs="Arial"/>
          <w:sz w:val="22"/>
          <w:szCs w:val="24"/>
        </w:rPr>
        <w:t xml:space="preserve">r. w przypadku nie przedłożenia Dyrektorowi Biura Bezpieczeństwa do akceptacji „Raportu…” z przeprowadzonej przez zespół oceny znaczenia zmiany. Do końca 2017 r. dokumentacja z przeprowadzonej zmiany opracowana przez zespół nie została pozytywnie zweryfikowana przez osobę nadzorującą. </w:t>
      </w:r>
    </w:p>
    <w:p w14:paraId="7FBBAF87" w14:textId="77777777" w:rsidR="001D1C82" w:rsidRPr="001D1C82" w:rsidRDefault="001D1C82" w:rsidP="00F3040E">
      <w:pPr>
        <w:spacing w:line="276" w:lineRule="auto"/>
        <w:ind w:left="709"/>
        <w:jc w:val="both"/>
        <w:rPr>
          <w:rFonts w:ascii="Arial" w:hAnsi="Arial" w:cs="Arial"/>
          <w:sz w:val="22"/>
          <w:szCs w:val="24"/>
        </w:rPr>
      </w:pPr>
      <w:r w:rsidRPr="001D1C82">
        <w:rPr>
          <w:rFonts w:ascii="Arial" w:hAnsi="Arial" w:cs="Arial"/>
          <w:sz w:val="22"/>
          <w:szCs w:val="24"/>
        </w:rPr>
        <w:t>W punkcie 10.10 PFU widnieje zapis, że w trakcie realizacji przedmiotu zamówienia Wykonawca ma obowiązek monitorować środki kontroli ryzyka na podstawie „Planu zarządzania ryzykiem”, o którym mowa w pkt 10.1 niniejszego PFU i przekazywać Zamawiającemu co kwartał raporty z przeprowadzanych kontroli i wdrożonych działań korygujących i zapobiegawczych.</w:t>
      </w:r>
    </w:p>
    <w:p w14:paraId="50D054C1" w14:textId="77777777" w:rsidR="001474E0" w:rsidRPr="00E23C82" w:rsidRDefault="001474E0" w:rsidP="00F3040E">
      <w:pPr>
        <w:spacing w:line="276" w:lineRule="auto"/>
        <w:rPr>
          <w:rFonts w:ascii="Arial" w:hAnsi="Arial" w:cs="Arial"/>
        </w:rPr>
      </w:pPr>
    </w:p>
    <w:p w14:paraId="635047ED" w14:textId="77777777" w:rsidR="001D1C82" w:rsidRPr="001474E0" w:rsidRDefault="001D1C82" w:rsidP="00F3040E">
      <w:pPr>
        <w:spacing w:line="276" w:lineRule="auto"/>
        <w:ind w:firstLine="708"/>
        <w:rPr>
          <w:rFonts w:ascii="Arial" w:hAnsi="Arial" w:cs="Arial"/>
          <w:sz w:val="22"/>
          <w:szCs w:val="24"/>
        </w:rPr>
      </w:pPr>
      <w:r w:rsidRPr="001474E0">
        <w:rPr>
          <w:rFonts w:ascii="Arial" w:hAnsi="Arial" w:cs="Arial"/>
          <w:sz w:val="22"/>
          <w:szCs w:val="24"/>
        </w:rPr>
        <w:t>b)</w:t>
      </w:r>
      <w:r w:rsidRPr="001474E0">
        <w:rPr>
          <w:rFonts w:ascii="Arial" w:hAnsi="Arial" w:cs="Arial"/>
          <w:sz w:val="22"/>
          <w:szCs w:val="24"/>
        </w:rPr>
        <w:tab/>
        <w:t>Przejazd w km. 37,119) linii kolejowej nr 36 Ostrołęka – Łapy.</w:t>
      </w:r>
    </w:p>
    <w:p w14:paraId="19E44ACF" w14:textId="77777777" w:rsidR="001D1C82" w:rsidRPr="001474E0" w:rsidRDefault="001D1C82" w:rsidP="00F3040E">
      <w:pPr>
        <w:spacing w:line="276" w:lineRule="auto"/>
        <w:ind w:left="709"/>
        <w:jc w:val="both"/>
        <w:rPr>
          <w:rFonts w:ascii="Arial" w:hAnsi="Arial" w:cs="Arial"/>
          <w:sz w:val="22"/>
          <w:szCs w:val="24"/>
        </w:rPr>
      </w:pPr>
      <w:r w:rsidRPr="001474E0">
        <w:rPr>
          <w:rFonts w:ascii="Arial" w:hAnsi="Arial" w:cs="Arial"/>
          <w:sz w:val="22"/>
          <w:szCs w:val="24"/>
        </w:rPr>
        <w:t xml:space="preserve">Jest to przejazd kategorii A (z zawieszoną obsługą). Planowane jest przekwalifikowanie przejazdu z kat. A na kat. B po zakończeniu modernizacji linii kolejowej. W ramach przebudowy przejazdu wykonane zostały zgodnie z projektem wszystkie urządzenia konieczne do zapewnienia bezpiecznego ruchu pojazdów kolejowych i drogowych po oddaniu do eksploatacji zmodernizowanej linii kolejowej (s.s.p., mechanizmy napędowe, sygnalizacja świetlna, dźwiękowa, oświetlenie - cztery lampy, oznakowanie przejazdu od strony drogi). </w:t>
      </w:r>
      <w:r w:rsidRPr="001474E0">
        <w:rPr>
          <w:rFonts w:ascii="Arial" w:hAnsi="Arial" w:cs="Arial"/>
          <w:sz w:val="22"/>
          <w:szCs w:val="24"/>
        </w:rPr>
        <w:lastRenderedPageBreak/>
        <w:t>Zabudowane urządzenia nie zostały przejęte do eksploatacji przez zarządcę infrastruktury (wymagane wg. zapisów w umowie o realizację odbiory nie odbyły się jeszcze).</w:t>
      </w:r>
    </w:p>
    <w:p w14:paraId="66169667" w14:textId="77777777" w:rsidR="001D1C82" w:rsidRPr="001474E0" w:rsidRDefault="001D1C82" w:rsidP="00F3040E">
      <w:pPr>
        <w:spacing w:after="0" w:line="276" w:lineRule="auto"/>
        <w:ind w:left="709"/>
        <w:jc w:val="both"/>
        <w:rPr>
          <w:rFonts w:ascii="Arial" w:hAnsi="Arial" w:cs="Arial"/>
          <w:sz w:val="22"/>
          <w:szCs w:val="24"/>
        </w:rPr>
      </w:pPr>
      <w:r w:rsidRPr="001474E0">
        <w:rPr>
          <w:rFonts w:ascii="Arial" w:hAnsi="Arial" w:cs="Arial"/>
          <w:sz w:val="22"/>
          <w:szCs w:val="24"/>
        </w:rPr>
        <w:t>Na czas prowadzenia robót na linii nr 36 Ostrołęka – Łapy, Zakład Linii Kolejowych w Białymstoku sporządził Regulamin tymczasowy prowadzenia ruchu w czasie wykonywania robót modernizacyjnych na linii nr 36 Ostrołęka - Łapy na odcinku Śniadowo – Łapy nr IZESa-703-06/2017 z 19 stycznia 2017 r., zwany dalej „Regulaminem tymczasowym”. W § 6 tego regulaminu tymczasowego prowadzenia ruchu pociągów sporządzonego na czas  wykonywania robót zawarty został zapis o treści „ Na przejazdach kolejowo – drogowych uprawniony pracownik Wykonawcy ze szczególnym zapewnieniem bezpieczeństwa własnego, wstrzyma ruch drogowy na czas przejazdu pojazdu kolejowego.</w:t>
      </w:r>
    </w:p>
    <w:p w14:paraId="0B94D7E5" w14:textId="77777777" w:rsidR="001D1C82" w:rsidRPr="001474E0" w:rsidRDefault="001D1C82" w:rsidP="00F3040E">
      <w:pPr>
        <w:spacing w:line="276" w:lineRule="auto"/>
        <w:ind w:left="709"/>
        <w:jc w:val="both"/>
        <w:rPr>
          <w:rFonts w:ascii="Arial" w:hAnsi="Arial" w:cs="Arial"/>
          <w:sz w:val="22"/>
          <w:szCs w:val="24"/>
        </w:rPr>
      </w:pPr>
      <w:r w:rsidRPr="00061498">
        <w:rPr>
          <w:rFonts w:ascii="Arial" w:hAnsi="Arial" w:cs="Arial"/>
        </w:rPr>
        <w:t xml:space="preserve"> </w:t>
      </w:r>
      <w:r w:rsidRPr="001474E0">
        <w:rPr>
          <w:rFonts w:ascii="Arial" w:hAnsi="Arial" w:cs="Arial"/>
          <w:sz w:val="22"/>
          <w:szCs w:val="24"/>
        </w:rPr>
        <w:t>Zgodnie z postanowieniami § 18 tego dokumentu IZ Białystok zobowiązany został, przed rozpoczęciem całodobowego zamknięcia, do powołania komisji celem protokólarnego stwierdzenia organizacyjnego przygotowania do robót. Wykonawcy, podwykonawcy oraz ISE Hajnówka zobowiązani zostali do dowodnego zapoznania zainteresowanych pracowników</w:t>
      </w:r>
      <w:r w:rsidRPr="001474E0">
        <w:rPr>
          <w:rFonts w:ascii="Arial" w:hAnsi="Arial" w:cs="Arial"/>
          <w:sz w:val="22"/>
          <w:szCs w:val="24"/>
        </w:rPr>
        <w:br/>
        <w:t>z postanowieniami Regulaminu tymczasowego. Do Regulaminu tymczasowego sporządzonych zostało 6 Aneksów: nr 1 z 21 marca 2017 r., nr 2 z 05 maja 2017 r., nr 3 z 03 lipca 2017 r., nr 4 z 31 sierpnia 2017 r., nr 5 z 28 września 2017 r. oraz nr 6 z 11 października 2017 r. Zarówno w Regulaminie tymczasowym jak i w § 6 Aneksu nr 1 do tego dokumentu znajduje się zapis dotyczący sposobu obsługi przejazdów kolejowo – drogowych na czas przejazdu pojazdu kolejowego.</w:t>
      </w:r>
    </w:p>
    <w:p w14:paraId="682B23F0" w14:textId="77777777" w:rsidR="001D1C82" w:rsidRPr="001474E0" w:rsidRDefault="001D1C82" w:rsidP="00F3040E">
      <w:pPr>
        <w:spacing w:line="276" w:lineRule="auto"/>
        <w:ind w:left="709"/>
        <w:jc w:val="both"/>
        <w:rPr>
          <w:rFonts w:ascii="Arial" w:hAnsi="Arial" w:cs="Arial"/>
          <w:sz w:val="22"/>
          <w:szCs w:val="24"/>
        </w:rPr>
      </w:pPr>
      <w:r w:rsidRPr="001474E0">
        <w:rPr>
          <w:rFonts w:ascii="Arial" w:hAnsi="Arial" w:cs="Arial"/>
          <w:sz w:val="22"/>
          <w:szCs w:val="24"/>
        </w:rPr>
        <w:t>Z dokumentów przedłożonych przez IZ Białystok wynika, że z treścią Regulaminu Tymczasowego oraz 6-cioma Aneksami do tego dokumentu zapoznanych zostało dowodnie</w:t>
      </w:r>
      <w:r w:rsidRPr="001474E0">
        <w:rPr>
          <w:rFonts w:ascii="Arial" w:hAnsi="Arial" w:cs="Arial"/>
          <w:sz w:val="22"/>
          <w:szCs w:val="24"/>
        </w:rPr>
        <w:br/>
        <w:t>9 pracowników nawierzchni Sekcji Eksploatacji w Hajnówce, 7 automatyków, 9 dyżurnych ruchu posterunku ruchu Łapy, a 151 pracowników posiada ukończone szkolenie</w:t>
      </w:r>
      <w:r w:rsidRPr="001474E0">
        <w:rPr>
          <w:rFonts w:ascii="Arial" w:hAnsi="Arial" w:cs="Arial"/>
          <w:sz w:val="22"/>
          <w:szCs w:val="24"/>
        </w:rPr>
        <w:br/>
        <w:t>z kierowania ruchem drogowym na przejeździe.</w:t>
      </w:r>
    </w:p>
    <w:p w14:paraId="5A0E8D6C" w14:textId="77777777" w:rsidR="001D1C82" w:rsidRPr="001474E0" w:rsidRDefault="001D1C82" w:rsidP="00F3040E">
      <w:pPr>
        <w:spacing w:line="276" w:lineRule="auto"/>
        <w:ind w:left="709"/>
        <w:jc w:val="both"/>
        <w:rPr>
          <w:rFonts w:ascii="Arial" w:hAnsi="Arial" w:cs="Arial"/>
          <w:sz w:val="22"/>
          <w:szCs w:val="24"/>
        </w:rPr>
      </w:pPr>
      <w:r w:rsidRPr="001474E0">
        <w:rPr>
          <w:rFonts w:ascii="Arial" w:hAnsi="Arial" w:cs="Arial"/>
          <w:sz w:val="22"/>
          <w:szCs w:val="24"/>
        </w:rPr>
        <w:t>Zakład Linii Kolejowych w Białymstoku opracował „Konspekt obejmujący tematykę</w:t>
      </w:r>
      <w:r w:rsidRPr="001474E0">
        <w:rPr>
          <w:rFonts w:ascii="Arial" w:hAnsi="Arial" w:cs="Arial"/>
          <w:sz w:val="22"/>
          <w:szCs w:val="24"/>
        </w:rPr>
        <w:br/>
        <w:t>o zagrożeniach dla bezpieczeństwa i zdrowia pracowników innego pracodawcy, wykonującego pracę na terenie PKP PLK S.A. Zakład Linii Kolejowych w Białymstoku” który jest podstawą do prowadzenia szkoleń pracowników innego pracodawcy odnośnie specyfiki pracy na kolei. Konspekt ten nie obejmuje tematyki dotyczącej sposobu obsługi przejazdów kolejowo-drogowych na czas przejazdu pojazdu kolejowego.</w:t>
      </w:r>
    </w:p>
    <w:p w14:paraId="57AFF216" w14:textId="77777777" w:rsidR="00177983" w:rsidRDefault="00177983" w:rsidP="00F3040E">
      <w:pPr>
        <w:spacing w:before="120" w:line="276" w:lineRule="auto"/>
        <w:jc w:val="both"/>
        <w:rPr>
          <w:rFonts w:ascii="Arial" w:hAnsi="Arial" w:cs="Arial"/>
        </w:rPr>
      </w:pPr>
    </w:p>
    <w:p w14:paraId="062D60E7" w14:textId="4062E8B7" w:rsidR="00185E13" w:rsidRPr="00635C0A" w:rsidRDefault="00185E13" w:rsidP="00F3040E">
      <w:pPr>
        <w:pStyle w:val="Heading3"/>
        <w:spacing w:line="276" w:lineRule="auto"/>
      </w:pPr>
      <w:bookmarkStart w:id="108" w:name="_Toc521641235"/>
      <w:r w:rsidRPr="00635C0A">
        <w:t>III.4.3</w:t>
      </w:r>
      <w:r w:rsidR="008374DC">
        <w:t>.</w:t>
      </w:r>
      <w:r w:rsidR="008374DC">
        <w:tab/>
      </w:r>
      <w:r w:rsidRPr="00635C0A">
        <w:t>sprzętu łączności:</w:t>
      </w:r>
      <w:bookmarkEnd w:id="108"/>
    </w:p>
    <w:p w14:paraId="15EB37B1" w14:textId="77777777" w:rsidR="004E4BD3" w:rsidRPr="00635C0A" w:rsidRDefault="00635C0A" w:rsidP="00F3040E">
      <w:pPr>
        <w:spacing w:line="276" w:lineRule="auto"/>
        <w:ind w:left="709"/>
        <w:jc w:val="both"/>
        <w:rPr>
          <w:rFonts w:ascii="Arial" w:hAnsi="Arial" w:cs="Arial"/>
          <w:sz w:val="22"/>
          <w:szCs w:val="24"/>
        </w:rPr>
      </w:pPr>
      <w:r w:rsidRPr="00635C0A">
        <w:rPr>
          <w:rFonts w:ascii="Arial" w:hAnsi="Arial" w:cs="Arial"/>
          <w:sz w:val="22"/>
          <w:szCs w:val="24"/>
        </w:rPr>
        <w:t>Urządzeń łączności brak - w związku z planowaniem przekwalifikowania przejazdu do kat. B projekt techniczny przebudowy nie przewidywał instalacji urządzeń łączności.</w:t>
      </w:r>
      <w:r w:rsidRPr="00635C0A">
        <w:rPr>
          <w:rFonts w:ascii="Arial" w:hAnsi="Arial" w:cs="Arial"/>
          <w:sz w:val="22"/>
          <w:szCs w:val="24"/>
        </w:rPr>
        <w:br/>
        <w:t>Pojazd kolejowy (wózek motorowy DS10-02-221) nie był wyposażony w radiostację pociągową. Kierowca drezyny kontaktował się z dyżurnymi ruchu i ze zwierzchnikami służbowymi przy pomocy przydzielonego mu telefonu komórkowego służbowego.</w:t>
      </w:r>
    </w:p>
    <w:p w14:paraId="40F90F08" w14:textId="77777777" w:rsidR="00E02F82" w:rsidRDefault="00E02F82" w:rsidP="00F3040E">
      <w:pPr>
        <w:spacing w:line="276" w:lineRule="auto"/>
      </w:pPr>
      <w:bookmarkStart w:id="109" w:name="_Toc521641236"/>
    </w:p>
    <w:p w14:paraId="47D9398A" w14:textId="50DFEB07" w:rsidR="00FA39C4" w:rsidRPr="00704C46" w:rsidRDefault="003C03DE" w:rsidP="00F3040E">
      <w:pPr>
        <w:pStyle w:val="Heading3"/>
        <w:spacing w:line="276" w:lineRule="auto"/>
      </w:pPr>
      <w:r w:rsidRPr="00704C46">
        <w:t>II</w:t>
      </w:r>
      <w:r w:rsidR="001874DD" w:rsidRPr="00704C46">
        <w:t>I</w:t>
      </w:r>
      <w:r w:rsidRPr="00704C46">
        <w:t>.4.4</w:t>
      </w:r>
      <w:r w:rsidR="008F4A38">
        <w:t>.</w:t>
      </w:r>
      <w:r w:rsidR="00FA39C4" w:rsidRPr="00704C46">
        <w:tab/>
        <w:t>Funkcjonowanie pojazdów kolejow</w:t>
      </w:r>
      <w:r w:rsidR="005671DF" w:rsidRPr="00704C46">
        <w:t xml:space="preserve">ych łącznie z analizą zapisów z </w:t>
      </w:r>
      <w:r w:rsidR="00FA39C4" w:rsidRPr="00704C46">
        <w:t>pokładowych rejestratorów danych</w:t>
      </w:r>
      <w:r w:rsidR="00590DE6" w:rsidRPr="00704C46">
        <w:t>.</w:t>
      </w:r>
      <w:bookmarkEnd w:id="109"/>
    </w:p>
    <w:p w14:paraId="73814848" w14:textId="77777777" w:rsidR="00704C46" w:rsidRPr="00704C46" w:rsidRDefault="00704C46" w:rsidP="00F3040E">
      <w:pPr>
        <w:spacing w:line="276" w:lineRule="auto"/>
        <w:ind w:left="709"/>
        <w:jc w:val="both"/>
        <w:rPr>
          <w:rFonts w:ascii="Arial" w:hAnsi="Arial" w:cs="Arial"/>
          <w:sz w:val="22"/>
          <w:szCs w:val="24"/>
        </w:rPr>
      </w:pPr>
      <w:r w:rsidRPr="00704C46">
        <w:rPr>
          <w:rFonts w:ascii="Arial" w:hAnsi="Arial" w:cs="Arial"/>
          <w:sz w:val="22"/>
          <w:szCs w:val="24"/>
        </w:rPr>
        <w:lastRenderedPageBreak/>
        <w:t>Pojazd kolejowy (wózek motorowy DS10-02-221) biorący udział w zdarzeniu nie był wyposażony w pokładowy rejestrator danych ani w urządzenie rejestrujące obraz i dźwięk</w:t>
      </w:r>
      <w:r w:rsidRPr="00704C46">
        <w:rPr>
          <w:rFonts w:ascii="Arial" w:hAnsi="Arial" w:cs="Arial"/>
          <w:sz w:val="22"/>
          <w:szCs w:val="24"/>
        </w:rPr>
        <w:br/>
        <w:t>w kabinie.</w:t>
      </w:r>
    </w:p>
    <w:bookmarkStart w:id="110" w:name="_Toc521641237"/>
    <w:p w14:paraId="56A0B6F1" w14:textId="7872FCF1" w:rsidR="00FA39C4" w:rsidRPr="00704C46" w:rsidRDefault="00122CFE" w:rsidP="00F3040E">
      <w:pPr>
        <w:pStyle w:val="Heading3"/>
        <w:spacing w:line="276" w:lineRule="auto"/>
      </w:pPr>
      <w:r w:rsidRPr="003135DD">
        <w:rPr>
          <w:noProof/>
          <w:lang w:val="en-US" w:eastAsia="zh-CN"/>
        </w:rPr>
        <mc:AlternateContent>
          <mc:Choice Requires="wps">
            <w:drawing>
              <wp:anchor distT="0" distB="0" distL="114300" distR="114300" simplePos="0" relativeHeight="251646976" behindDoc="0" locked="0" layoutInCell="1" allowOverlap="1" wp14:anchorId="7A953F3D" wp14:editId="4AA805F0">
                <wp:simplePos x="0" y="0"/>
                <wp:positionH relativeFrom="column">
                  <wp:posOffset>5786755</wp:posOffset>
                </wp:positionH>
                <wp:positionV relativeFrom="paragraph">
                  <wp:posOffset>2678430</wp:posOffset>
                </wp:positionV>
                <wp:extent cx="506730" cy="193675"/>
                <wp:effectExtent l="0" t="0" r="0" b="0"/>
                <wp:wrapNone/>
                <wp:docPr id="1621" name="Rectangle 1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1D72C" w14:textId="77777777" w:rsidR="00F84D69" w:rsidRPr="005A40A1" w:rsidRDefault="00F84D69" w:rsidP="005A40A1">
                            <w:pPr>
                              <w:rPr>
                                <w:rFonts w:ascii="Arial" w:hAnsi="Arial" w:cs="Arial"/>
                                <w:b/>
                                <w:color w:val="99CC00"/>
                                <w:sz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53F3D" id="Rectangle 1566" o:spid="_x0000_s1042" style="position:absolute;left:0;text-align:left;margin-left:455.65pt;margin-top:210.9pt;width:39.9pt;height:15.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" filled="f" stroked="f">
                <v:textbox>
                  <w:txbxContent>
                    <w:p w14:paraId="60A1D72C" w14:textId="77777777" w:rsidR="00F84D69" w:rsidRPr="005A40A1" w:rsidRDefault="00F84D69" w:rsidP="005A40A1">
                      <w:pPr>
                        <w:rPr>
                          <w:rFonts w:ascii="Arial" w:hAnsi="Arial" w:cs="Arial"/>
                          <w:b/>
                          <w:color w:val="99CC00"/>
                          <w:sz w:val="14"/>
                        </w:rPr>
                      </w:pPr>
                    </w:p>
                  </w:txbxContent>
                </v:textbox>
              </v:rect>
            </w:pict>
          </mc:Fallback>
        </mc:AlternateContent>
      </w:r>
      <w:r w:rsidRPr="003135DD">
        <w:rPr>
          <w:noProof/>
          <w:lang w:val="en-US" w:eastAsia="zh-CN"/>
        </w:rPr>
        <mc:AlternateContent>
          <mc:Choice Requires="wps">
            <w:drawing>
              <wp:anchor distT="0" distB="0" distL="114300" distR="114300" simplePos="0" relativeHeight="251644928" behindDoc="0" locked="0" layoutInCell="1" allowOverlap="1" wp14:anchorId="2AF8AEEA" wp14:editId="215B21F9">
                <wp:simplePos x="0" y="0"/>
                <wp:positionH relativeFrom="column">
                  <wp:posOffset>5050790</wp:posOffset>
                </wp:positionH>
                <wp:positionV relativeFrom="paragraph">
                  <wp:posOffset>1074420</wp:posOffset>
                </wp:positionV>
                <wp:extent cx="932815" cy="190500"/>
                <wp:effectExtent l="0" t="0" r="0" b="0"/>
                <wp:wrapNone/>
                <wp:docPr id="1604" name="Rectangle 1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281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E4304" w14:textId="77777777" w:rsidR="00F84D69" w:rsidRPr="00B55CBD" w:rsidRDefault="00F84D69" w:rsidP="00040C79">
                            <w:pPr>
                              <w:ind w:left="-98"/>
                              <w:rPr>
                                <w:rFonts w:ascii="Arial" w:hAnsi="Arial" w:cs="Arial"/>
                                <w:b/>
                                <w:color w:val="0033CC"/>
                                <w:sz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8AEEA" id="Rectangle 1140" o:spid="_x0000_s1043" style="position:absolute;left:0;text-align:left;margin-left:397.7pt;margin-top:84.6pt;width:73.45pt;height: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" filled="f" stroked="f">
                <v:textbox>
                  <w:txbxContent>
                    <w:p w14:paraId="189E4304" w14:textId="77777777" w:rsidR="00F84D69" w:rsidRPr="00B55CBD" w:rsidRDefault="00F84D69" w:rsidP="00040C79">
                      <w:pPr>
                        <w:ind w:left="-98"/>
                        <w:rPr>
                          <w:rFonts w:ascii="Arial" w:hAnsi="Arial" w:cs="Arial"/>
                          <w:b/>
                          <w:color w:val="0033CC"/>
                          <w:sz w:val="12"/>
                        </w:rPr>
                      </w:pPr>
                    </w:p>
                  </w:txbxContent>
                </v:textbox>
              </v:rect>
            </w:pict>
          </mc:Fallback>
        </mc:AlternateContent>
      </w:r>
      <w:r w:rsidRPr="003135DD">
        <w:rPr>
          <w:noProof/>
          <w:lang w:val="en-US" w:eastAsia="zh-CN"/>
        </w:rPr>
        <mc:AlternateContent>
          <mc:Choice Requires="wps">
            <w:drawing>
              <wp:anchor distT="0" distB="0" distL="114300" distR="114300" simplePos="0" relativeHeight="251640832" behindDoc="0" locked="0" layoutInCell="1" allowOverlap="1" wp14:anchorId="40331490" wp14:editId="02A8C09E">
                <wp:simplePos x="0" y="0"/>
                <wp:positionH relativeFrom="column">
                  <wp:posOffset>3218180</wp:posOffset>
                </wp:positionH>
                <wp:positionV relativeFrom="paragraph">
                  <wp:posOffset>5909310</wp:posOffset>
                </wp:positionV>
                <wp:extent cx="2757170" cy="233045"/>
                <wp:effectExtent l="0" t="0" r="0" b="0"/>
                <wp:wrapNone/>
                <wp:docPr id="1571" name="Rectangle 1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717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0000"/>
                              </a:solidFill>
                              <a:miter lim="800000"/>
                              <a:headEnd/>
                              <a:tailEnd/>
                            </a14:hiddenLine>
                          </a:ext>
                        </a:extLst>
                      </wps:spPr>
                      <wps:txbx>
                        <w:txbxContent>
                          <w:p w14:paraId="127C6253" w14:textId="77777777" w:rsidR="00F84D69" w:rsidRPr="00D95054" w:rsidRDefault="00F84D69" w:rsidP="007D16DA">
                            <w:pPr>
                              <w:rPr>
                                <w:rFonts w:ascii="Calibri" w:hAnsi="Calibri"/>
                                <w:color w:val="008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31490" id="Rectangle 1114" o:spid="_x0000_s1044" style="position:absolute;left:0;text-align:left;margin-left:253.4pt;margin-top:465.3pt;width:217.1pt;height:18.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" filled="f" stroked="f" strokecolor="red" strokeweight="0">
                <v:textbox>
                  <w:txbxContent>
                    <w:p w14:paraId="127C6253" w14:textId="77777777" w:rsidR="00F84D69" w:rsidRPr="00D95054" w:rsidRDefault="00F84D69" w:rsidP="007D16DA">
                      <w:pPr>
                        <w:rPr>
                          <w:rFonts w:ascii="Calibri" w:hAnsi="Calibri"/>
                          <w:color w:val="008000"/>
                        </w:rPr>
                      </w:pPr>
                    </w:p>
                  </w:txbxContent>
                </v:textbox>
              </v:rect>
            </w:pict>
          </mc:Fallback>
        </mc:AlternateContent>
      </w:r>
      <w:r w:rsidRPr="003135DD">
        <w:rPr>
          <w:noProof/>
          <w:lang w:val="en-US" w:eastAsia="zh-CN"/>
        </w:rPr>
        <mc:AlternateContent>
          <mc:Choice Requires="wps">
            <w:drawing>
              <wp:anchor distT="0" distB="0" distL="114300" distR="114300" simplePos="0" relativeHeight="251638784" behindDoc="0" locked="0" layoutInCell="1" allowOverlap="1" wp14:anchorId="1EF21AE2" wp14:editId="48FE0D65">
                <wp:simplePos x="0" y="0"/>
                <wp:positionH relativeFrom="column">
                  <wp:posOffset>6704965</wp:posOffset>
                </wp:positionH>
                <wp:positionV relativeFrom="paragraph">
                  <wp:posOffset>5909310</wp:posOffset>
                </wp:positionV>
                <wp:extent cx="2640330" cy="233045"/>
                <wp:effectExtent l="0" t="0" r="0" b="0"/>
                <wp:wrapNone/>
                <wp:docPr id="33" name="Rectangl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033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0000"/>
                              </a:solidFill>
                              <a:miter lim="800000"/>
                              <a:headEnd/>
                              <a:tailEnd/>
                            </a14:hiddenLine>
                          </a:ext>
                        </a:extLst>
                      </wps:spPr>
                      <wps:txbx>
                        <w:txbxContent>
                          <w:p w14:paraId="249E199C" w14:textId="77777777" w:rsidR="00F84D69" w:rsidRPr="00D95054" w:rsidRDefault="00F84D69">
                            <w:pPr>
                              <w:rPr>
                                <w:rFonts w:ascii="Calibri" w:hAnsi="Calibri"/>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21AE2" id="Rectangle 1111" o:spid="_x0000_s1045" style="position:absolute;left:0;text-align:left;margin-left:527.95pt;margin-top:465.3pt;width:207.9pt;height:18.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" filled="f" stroked="f" strokecolor="red" strokeweight="0">
                <v:textbox>
                  <w:txbxContent>
                    <w:p w14:paraId="249E199C" w14:textId="77777777" w:rsidR="00F84D69" w:rsidRPr="00D95054" w:rsidRDefault="00F84D69">
                      <w:pPr>
                        <w:rPr>
                          <w:rFonts w:ascii="Calibri" w:hAnsi="Calibri"/>
                          <w:color w:val="FF0000"/>
                          <w:sz w:val="18"/>
                        </w:rPr>
                      </w:pPr>
                    </w:p>
                  </w:txbxContent>
                </v:textbox>
              </v:rect>
            </w:pict>
          </mc:Fallback>
        </mc:AlternateContent>
      </w:r>
      <w:r w:rsidRPr="003135DD">
        <w:rPr>
          <w:noProof/>
          <w:lang w:val="en-US" w:eastAsia="zh-CN"/>
        </w:rPr>
        <mc:AlternateContent>
          <mc:Choice Requires="wps">
            <w:drawing>
              <wp:anchor distT="0" distB="0" distL="114300" distR="114300" simplePos="0" relativeHeight="251642880" behindDoc="0" locked="0" layoutInCell="1" allowOverlap="1" wp14:anchorId="5554BC7F" wp14:editId="2ED0480D">
                <wp:simplePos x="0" y="0"/>
                <wp:positionH relativeFrom="column">
                  <wp:posOffset>1069975</wp:posOffset>
                </wp:positionH>
                <wp:positionV relativeFrom="paragraph">
                  <wp:posOffset>5657215</wp:posOffset>
                </wp:positionV>
                <wp:extent cx="484505" cy="249555"/>
                <wp:effectExtent l="38100" t="0" r="29845" b="55245"/>
                <wp:wrapNone/>
                <wp:docPr id="18" name="AutoShap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505" cy="249555"/>
                        </a:xfrm>
                        <a:prstGeom prst="straightConnector1">
                          <a:avLst/>
                        </a:prstGeom>
                        <a:noFill/>
                        <a:ln w="0">
                          <a:solidFill>
                            <a:srgbClr val="FFFFFF"/>
                          </a:solidFill>
                          <a:round/>
                          <a:headEnd/>
                          <a:tailEnd type="triangl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DD8C7C" id="AutoShape 1122" o:spid="_x0000_s1026" type="#_x0000_t32" style="position:absolute;margin-left:84.25pt;margin-top:445.45pt;width:38.15pt;height:19.6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" strokecolor="white" strokeweight="0">
                <v:stroke endarrow="block" endarrowwidth="narrow" endarrowlength="long"/>
              </v:shape>
            </w:pict>
          </mc:Fallback>
        </mc:AlternateContent>
      </w:r>
      <w:r w:rsidR="00FA39C4" w:rsidRPr="00704C46">
        <w:t>III.4.</w:t>
      </w:r>
      <w:r w:rsidR="00704C46" w:rsidRPr="00704C46">
        <w:t>5</w:t>
      </w:r>
      <w:r w:rsidR="008F4A38">
        <w:t>.</w:t>
      </w:r>
      <w:r w:rsidR="008F4A38">
        <w:tab/>
      </w:r>
      <w:r w:rsidR="00FA39C4" w:rsidRPr="00704C46">
        <w:t>Funkcjonowanie pojazd</w:t>
      </w:r>
      <w:r w:rsidR="0024584B" w:rsidRPr="00704C46">
        <w:t>u</w:t>
      </w:r>
      <w:r w:rsidR="00FA39C4" w:rsidRPr="00704C46">
        <w:t xml:space="preserve"> samochod</w:t>
      </w:r>
      <w:r w:rsidR="0024584B" w:rsidRPr="00704C46">
        <w:t>owego.</w:t>
      </w:r>
      <w:bookmarkEnd w:id="110"/>
    </w:p>
    <w:p w14:paraId="6E9722F3" w14:textId="77777777" w:rsidR="00FA39C4" w:rsidRPr="00704C46" w:rsidRDefault="00FA39C4" w:rsidP="00F3040E">
      <w:pPr>
        <w:spacing w:after="0" w:line="276" w:lineRule="auto"/>
        <w:ind w:left="800" w:hanging="800"/>
        <w:jc w:val="both"/>
        <w:rPr>
          <w:rFonts w:ascii="Times New Roman" w:hAnsi="Times New Roman"/>
          <w:b/>
          <w:sz w:val="2"/>
          <w:szCs w:val="24"/>
        </w:rPr>
      </w:pPr>
    </w:p>
    <w:p w14:paraId="3724B798" w14:textId="77777777" w:rsidR="004C3EE1" w:rsidRPr="00704C46" w:rsidRDefault="00FA39C4" w:rsidP="00F3040E">
      <w:pPr>
        <w:spacing w:line="276" w:lineRule="auto"/>
        <w:ind w:left="709"/>
        <w:jc w:val="both"/>
        <w:rPr>
          <w:rFonts w:ascii="Arial" w:hAnsi="Arial" w:cs="Arial"/>
          <w:sz w:val="22"/>
          <w:szCs w:val="24"/>
        </w:rPr>
      </w:pPr>
      <w:r w:rsidRPr="00704C46">
        <w:rPr>
          <w:rFonts w:ascii="Arial" w:hAnsi="Arial" w:cs="Arial"/>
          <w:sz w:val="22"/>
          <w:szCs w:val="24"/>
        </w:rPr>
        <w:t xml:space="preserve">Samochód osobowy </w:t>
      </w:r>
      <w:r w:rsidR="00FF51DF" w:rsidRPr="00704C46">
        <w:rPr>
          <w:rFonts w:ascii="Arial" w:hAnsi="Arial" w:cs="Arial"/>
          <w:sz w:val="22"/>
          <w:szCs w:val="24"/>
        </w:rPr>
        <w:t xml:space="preserve">marki </w:t>
      </w:r>
      <w:r w:rsidR="00704C46" w:rsidRPr="00704C46">
        <w:rPr>
          <w:rFonts w:ascii="Arial" w:hAnsi="Arial" w:cs="Arial"/>
          <w:sz w:val="22"/>
          <w:szCs w:val="24"/>
        </w:rPr>
        <w:t>Volkswagen Golf</w:t>
      </w:r>
      <w:r w:rsidR="00FF51DF" w:rsidRPr="00704C46">
        <w:rPr>
          <w:rFonts w:ascii="Arial" w:hAnsi="Arial" w:cs="Arial"/>
          <w:sz w:val="22"/>
          <w:szCs w:val="24"/>
        </w:rPr>
        <w:t xml:space="preserve"> </w:t>
      </w:r>
      <w:r w:rsidRPr="00704C46">
        <w:rPr>
          <w:rFonts w:ascii="Arial" w:hAnsi="Arial" w:cs="Arial"/>
          <w:sz w:val="22"/>
          <w:szCs w:val="24"/>
        </w:rPr>
        <w:t>uczestniczący w wypadku – uszkodzenia stwierdzone w obrębie podstawowych układów mających wpływ na bezpieczeństwo jazdy samochodu powstały na skutek działania zewnętrznych sił doraźnych w</w:t>
      </w:r>
      <w:r w:rsidR="00D610BD" w:rsidRPr="00704C46">
        <w:rPr>
          <w:rFonts w:ascii="Arial" w:hAnsi="Arial" w:cs="Arial"/>
          <w:sz w:val="22"/>
          <w:szCs w:val="24"/>
        </w:rPr>
        <w:t xml:space="preserve"> </w:t>
      </w:r>
      <w:r w:rsidRPr="00704C46">
        <w:rPr>
          <w:rFonts w:ascii="Arial" w:hAnsi="Arial" w:cs="Arial"/>
          <w:sz w:val="22"/>
          <w:szCs w:val="24"/>
        </w:rPr>
        <w:t xml:space="preserve">trakcie wypadku. </w:t>
      </w:r>
    </w:p>
    <w:p w14:paraId="16A40AAD" w14:textId="77777777" w:rsidR="00CC185D" w:rsidRPr="00704C46" w:rsidRDefault="00CC185D" w:rsidP="00F3040E">
      <w:pPr>
        <w:spacing w:after="240" w:line="276" w:lineRule="auto"/>
        <w:ind w:left="700"/>
        <w:jc w:val="both"/>
        <w:rPr>
          <w:rFonts w:ascii="Arial" w:hAnsi="Arial" w:cs="Arial"/>
          <w:sz w:val="20"/>
          <w:szCs w:val="22"/>
          <w:lang w:bidi="pl-PL"/>
        </w:rPr>
      </w:pPr>
      <w:r w:rsidRPr="00704C46">
        <w:rPr>
          <w:rFonts w:ascii="Arial" w:hAnsi="Arial" w:cs="Arial"/>
          <w:sz w:val="22"/>
          <w:szCs w:val="24"/>
        </w:rPr>
        <w:t xml:space="preserve">Ujawnione uszkodzenia w układach hamulcowym, kierowniczym oraz jezdnym mają charakter powstałych podczas wypadku. </w:t>
      </w:r>
    </w:p>
    <w:p w14:paraId="2E3A5B20" w14:textId="77777777" w:rsidR="0048082C" w:rsidRPr="003135DD" w:rsidRDefault="0048082C" w:rsidP="00F3040E">
      <w:pPr>
        <w:pStyle w:val="Heading2"/>
        <w:spacing w:line="276" w:lineRule="auto"/>
      </w:pPr>
      <w:bookmarkStart w:id="111" w:name="_Toc521641238"/>
      <w:r w:rsidRPr="003135DD">
        <w:t xml:space="preserve">III.5 Dokumantacja </w:t>
      </w:r>
      <w:r w:rsidR="00C56452" w:rsidRPr="003135DD">
        <w:t>prowadzenia ruchu kolejowego</w:t>
      </w:r>
      <w:bookmarkEnd w:id="111"/>
      <w:r w:rsidR="00C56452" w:rsidRPr="003135DD">
        <w:t xml:space="preserve"> </w:t>
      </w:r>
    </w:p>
    <w:p w14:paraId="0FC6B105" w14:textId="77777777" w:rsidR="00C56452" w:rsidRPr="003135DD" w:rsidRDefault="00C56452" w:rsidP="00F3040E">
      <w:pPr>
        <w:spacing w:after="0" w:line="276" w:lineRule="auto"/>
        <w:ind w:left="700" w:hanging="700"/>
        <w:jc w:val="both"/>
        <w:rPr>
          <w:rFonts w:ascii="Arial" w:hAnsi="Arial" w:cs="Arial"/>
          <w:b/>
          <w:color w:val="C00000"/>
          <w:sz w:val="22"/>
          <w:szCs w:val="24"/>
        </w:rPr>
      </w:pPr>
    </w:p>
    <w:p w14:paraId="5481D0DA" w14:textId="22A21804" w:rsidR="00FA39C4" w:rsidRPr="003135DD" w:rsidRDefault="00FA39C4" w:rsidP="00F3040E">
      <w:pPr>
        <w:pStyle w:val="Heading3"/>
        <w:spacing w:line="276" w:lineRule="auto"/>
      </w:pPr>
      <w:bookmarkStart w:id="112" w:name="_Toc521641239"/>
      <w:r w:rsidRPr="003135DD">
        <w:t>III.5.</w:t>
      </w:r>
      <w:r w:rsidR="00F25FAB" w:rsidRPr="003135DD">
        <w:t>1</w:t>
      </w:r>
      <w:r w:rsidR="008F4A38">
        <w:t>.</w:t>
      </w:r>
      <w:r w:rsidRPr="003135DD">
        <w:tab/>
      </w:r>
      <w:r w:rsidR="00C56452" w:rsidRPr="003135DD">
        <w:t>Środki podjęte przez personel kolejowy dla kontroli ruchu i sygnalizacji</w:t>
      </w:r>
      <w:bookmarkEnd w:id="112"/>
    </w:p>
    <w:p w14:paraId="13361257" w14:textId="77777777" w:rsidR="00FA39C4" w:rsidRPr="003135DD" w:rsidRDefault="00FA39C4" w:rsidP="00F3040E">
      <w:pPr>
        <w:spacing w:after="0" w:line="276" w:lineRule="auto"/>
        <w:ind w:left="800" w:hanging="800"/>
        <w:jc w:val="both"/>
        <w:rPr>
          <w:rFonts w:ascii="Times New Roman" w:hAnsi="Times New Roman"/>
          <w:b/>
          <w:color w:val="C00000"/>
          <w:sz w:val="18"/>
          <w:szCs w:val="24"/>
        </w:rPr>
      </w:pPr>
    </w:p>
    <w:p w14:paraId="1C6A5099" w14:textId="77777777" w:rsidR="00311BB5" w:rsidRPr="00D76966" w:rsidRDefault="00FA39C4" w:rsidP="00F3040E">
      <w:pPr>
        <w:spacing w:after="240" w:line="276" w:lineRule="auto"/>
        <w:ind w:left="728"/>
        <w:jc w:val="both"/>
        <w:rPr>
          <w:rFonts w:ascii="Arial" w:hAnsi="Arial" w:cs="Arial"/>
          <w:sz w:val="22"/>
          <w:szCs w:val="24"/>
        </w:rPr>
      </w:pPr>
      <w:r w:rsidRPr="00D76966">
        <w:rPr>
          <w:rFonts w:ascii="Arial" w:hAnsi="Arial" w:cs="Arial"/>
          <w:sz w:val="22"/>
          <w:szCs w:val="24"/>
        </w:rPr>
        <w:t>Prowadzenie dokumentacji techniczno–ruchowej na posterunkach technicznych</w:t>
      </w:r>
      <w:r w:rsidR="00311BB5" w:rsidRPr="00D76966">
        <w:rPr>
          <w:rFonts w:ascii="Arial" w:hAnsi="Arial" w:cs="Arial"/>
          <w:sz w:val="22"/>
          <w:szCs w:val="24"/>
        </w:rPr>
        <w:t>,</w:t>
      </w:r>
      <w:r w:rsidRPr="00D76966">
        <w:rPr>
          <w:rFonts w:ascii="Arial" w:hAnsi="Arial" w:cs="Arial"/>
          <w:sz w:val="22"/>
          <w:szCs w:val="24"/>
        </w:rPr>
        <w:t xml:space="preserve"> w tym</w:t>
      </w:r>
      <w:r w:rsidR="00311BB5" w:rsidRPr="00D76966">
        <w:rPr>
          <w:rFonts w:ascii="Arial" w:hAnsi="Arial" w:cs="Arial"/>
          <w:sz w:val="22"/>
          <w:szCs w:val="24"/>
        </w:rPr>
        <w:t>:</w:t>
      </w:r>
    </w:p>
    <w:p w14:paraId="35A2D1E1" w14:textId="5557874B" w:rsidR="00FA39C4" w:rsidRPr="00D76966" w:rsidRDefault="008B727A" w:rsidP="00F3040E">
      <w:pPr>
        <w:spacing w:after="120" w:line="276" w:lineRule="auto"/>
        <w:ind w:left="708"/>
        <w:jc w:val="both"/>
        <w:rPr>
          <w:rFonts w:ascii="Arial" w:hAnsi="Arial" w:cs="Arial"/>
          <w:sz w:val="22"/>
          <w:szCs w:val="22"/>
        </w:rPr>
      </w:pPr>
      <w:r w:rsidRPr="00D76966">
        <w:rPr>
          <w:rFonts w:ascii="Arial" w:hAnsi="Arial" w:cs="Arial"/>
          <w:sz w:val="22"/>
          <w:szCs w:val="24"/>
        </w:rPr>
        <w:t>„</w:t>
      </w:r>
      <w:r w:rsidR="00A73A76" w:rsidRPr="00D76966">
        <w:rPr>
          <w:rFonts w:ascii="Arial" w:hAnsi="Arial" w:cs="Arial"/>
          <w:sz w:val="22"/>
          <w:szCs w:val="22"/>
        </w:rPr>
        <w:t>Dziennik</w:t>
      </w:r>
      <w:r w:rsidR="00311BB5" w:rsidRPr="00D76966">
        <w:rPr>
          <w:rFonts w:ascii="Arial" w:hAnsi="Arial" w:cs="Arial"/>
          <w:sz w:val="22"/>
          <w:szCs w:val="22"/>
        </w:rPr>
        <w:t xml:space="preserve"> ruchu</w:t>
      </w:r>
      <w:r w:rsidR="00E178C3" w:rsidRPr="00D76966">
        <w:rPr>
          <w:rFonts w:ascii="Arial" w:hAnsi="Arial" w:cs="Arial"/>
          <w:sz w:val="22"/>
          <w:szCs w:val="22"/>
        </w:rPr>
        <w:t xml:space="preserve"> posterunku zapowiadawczego</w:t>
      </w:r>
      <w:r w:rsidRPr="00D76966">
        <w:rPr>
          <w:rFonts w:ascii="Arial" w:hAnsi="Arial" w:cs="Arial"/>
          <w:sz w:val="22"/>
          <w:szCs w:val="22"/>
        </w:rPr>
        <w:t>”</w:t>
      </w:r>
      <w:r w:rsidR="006109E1" w:rsidRPr="00D76966">
        <w:rPr>
          <w:rFonts w:ascii="Arial" w:hAnsi="Arial" w:cs="Arial"/>
          <w:sz w:val="22"/>
          <w:szCs w:val="22"/>
        </w:rPr>
        <w:t xml:space="preserve"> </w:t>
      </w:r>
      <w:r w:rsidR="00311BB5" w:rsidRPr="00D76966">
        <w:rPr>
          <w:rFonts w:ascii="Arial" w:hAnsi="Arial" w:cs="Arial"/>
          <w:i/>
          <w:sz w:val="22"/>
          <w:szCs w:val="22"/>
        </w:rPr>
        <w:t>(R-146)</w:t>
      </w:r>
      <w:r w:rsidR="00023A25" w:rsidRPr="00D76966">
        <w:rPr>
          <w:rFonts w:ascii="Arial" w:hAnsi="Arial" w:cs="Arial"/>
          <w:i/>
          <w:sz w:val="22"/>
          <w:szCs w:val="22"/>
        </w:rPr>
        <w:t xml:space="preserve"> </w:t>
      </w:r>
      <w:r w:rsidR="00EF6BB8" w:rsidRPr="00D76966">
        <w:rPr>
          <w:rFonts w:ascii="Arial" w:hAnsi="Arial" w:cs="Arial"/>
          <w:sz w:val="22"/>
          <w:szCs w:val="22"/>
        </w:rPr>
        <w:t>–</w:t>
      </w:r>
      <w:r w:rsidR="00023A25" w:rsidRPr="00D76966">
        <w:rPr>
          <w:rFonts w:ascii="Arial" w:hAnsi="Arial" w:cs="Arial"/>
          <w:i/>
          <w:sz w:val="22"/>
          <w:szCs w:val="22"/>
        </w:rPr>
        <w:t xml:space="preserve"> </w:t>
      </w:r>
      <w:r w:rsidR="00FA39C4" w:rsidRPr="00D76966">
        <w:rPr>
          <w:rFonts w:ascii="Arial" w:hAnsi="Arial" w:cs="Arial"/>
          <w:sz w:val="22"/>
          <w:szCs w:val="22"/>
        </w:rPr>
        <w:t>regulują postanowienia</w:t>
      </w:r>
      <w:r w:rsidR="00576712" w:rsidRPr="00D76966">
        <w:rPr>
          <w:rFonts w:ascii="Arial" w:hAnsi="Arial" w:cs="Arial"/>
          <w:sz w:val="22"/>
          <w:szCs w:val="22"/>
        </w:rPr>
        <w:t xml:space="preserve"> §3</w:t>
      </w:r>
      <w:r w:rsidR="002264B6" w:rsidRPr="00D76966">
        <w:rPr>
          <w:rFonts w:ascii="Arial" w:hAnsi="Arial" w:cs="Arial"/>
          <w:sz w:val="22"/>
          <w:szCs w:val="22"/>
        </w:rPr>
        <w:t>7</w:t>
      </w:r>
      <w:r w:rsidR="00576712" w:rsidRPr="00D76966">
        <w:rPr>
          <w:rFonts w:ascii="Arial" w:hAnsi="Arial" w:cs="Arial"/>
          <w:sz w:val="22"/>
          <w:szCs w:val="22"/>
        </w:rPr>
        <w:t xml:space="preserve"> „Instrukcji o prowadzeniu ruchu pociągów” Ir-1</w:t>
      </w:r>
      <w:r w:rsidR="00412329" w:rsidRPr="00D76966">
        <w:rPr>
          <w:rFonts w:ascii="Arial" w:hAnsi="Arial" w:cs="Arial"/>
          <w:i/>
          <w:sz w:val="22"/>
          <w:szCs w:val="22"/>
        </w:rPr>
        <w:t xml:space="preserve"> </w:t>
      </w:r>
      <w:r w:rsidR="00A65FF3" w:rsidRPr="00D76966">
        <w:rPr>
          <w:rFonts w:ascii="Arial" w:hAnsi="Arial" w:cs="Arial"/>
          <w:sz w:val="22"/>
          <w:szCs w:val="22"/>
        </w:rPr>
        <w:t>stanowiąc</w:t>
      </w:r>
      <w:r w:rsidR="002264B6" w:rsidRPr="00D76966">
        <w:rPr>
          <w:rFonts w:ascii="Arial" w:hAnsi="Arial" w:cs="Arial"/>
          <w:sz w:val="22"/>
          <w:szCs w:val="22"/>
        </w:rPr>
        <w:t>ej</w:t>
      </w:r>
      <w:r w:rsidR="00A65FF3" w:rsidRPr="00D76966">
        <w:rPr>
          <w:rFonts w:ascii="Arial" w:hAnsi="Arial" w:cs="Arial"/>
          <w:sz w:val="22"/>
          <w:szCs w:val="22"/>
        </w:rPr>
        <w:t xml:space="preserve"> załącznik</w:t>
      </w:r>
      <w:r w:rsidR="00493992" w:rsidRPr="00D76966">
        <w:rPr>
          <w:rFonts w:ascii="Arial" w:hAnsi="Arial" w:cs="Arial"/>
          <w:sz w:val="22"/>
          <w:szCs w:val="22"/>
        </w:rPr>
        <w:t xml:space="preserve"> do </w:t>
      </w:r>
      <w:r w:rsidR="002264B6" w:rsidRPr="00D76966">
        <w:rPr>
          <w:rFonts w:ascii="Arial" w:hAnsi="Arial" w:cs="Arial"/>
          <w:sz w:val="22"/>
          <w:szCs w:val="22"/>
        </w:rPr>
        <w:t>Uchwały</w:t>
      </w:r>
      <w:r w:rsidR="00493992" w:rsidRPr="00D76966">
        <w:rPr>
          <w:rFonts w:ascii="Arial" w:hAnsi="Arial" w:cs="Arial"/>
          <w:sz w:val="22"/>
          <w:szCs w:val="22"/>
        </w:rPr>
        <w:t xml:space="preserve"> nr</w:t>
      </w:r>
      <w:r w:rsidR="00D76966" w:rsidRPr="00D76966">
        <w:rPr>
          <w:rFonts w:ascii="Arial" w:hAnsi="Arial" w:cs="Arial"/>
          <w:sz w:val="22"/>
          <w:szCs w:val="22"/>
        </w:rPr>
        <w:t> </w:t>
      </w:r>
      <w:r w:rsidR="002264B6" w:rsidRPr="00D76966">
        <w:rPr>
          <w:rFonts w:ascii="Arial" w:hAnsi="Arial" w:cs="Arial"/>
          <w:sz w:val="22"/>
          <w:szCs w:val="22"/>
        </w:rPr>
        <w:t>693</w:t>
      </w:r>
      <w:r w:rsidR="00493992" w:rsidRPr="00D76966">
        <w:rPr>
          <w:rFonts w:ascii="Arial" w:hAnsi="Arial" w:cs="Arial"/>
          <w:sz w:val="22"/>
          <w:szCs w:val="22"/>
        </w:rPr>
        <w:t>/201</w:t>
      </w:r>
      <w:r w:rsidR="002264B6" w:rsidRPr="00D76966">
        <w:rPr>
          <w:rFonts w:ascii="Arial" w:hAnsi="Arial" w:cs="Arial"/>
          <w:sz w:val="22"/>
          <w:szCs w:val="22"/>
        </w:rPr>
        <w:t>7</w:t>
      </w:r>
      <w:r w:rsidR="00493992" w:rsidRPr="00D76966">
        <w:rPr>
          <w:rFonts w:ascii="Arial" w:hAnsi="Arial" w:cs="Arial"/>
          <w:sz w:val="22"/>
          <w:szCs w:val="22"/>
        </w:rPr>
        <w:t xml:space="preserve"> Zarządu PKP PLK S.A. z dnia </w:t>
      </w:r>
      <w:r w:rsidR="002264B6" w:rsidRPr="00D76966">
        <w:rPr>
          <w:rFonts w:ascii="Arial" w:hAnsi="Arial" w:cs="Arial"/>
          <w:sz w:val="22"/>
          <w:szCs w:val="22"/>
        </w:rPr>
        <w:t>27</w:t>
      </w:r>
      <w:r w:rsidR="00493992" w:rsidRPr="00D76966">
        <w:rPr>
          <w:rFonts w:ascii="Arial" w:hAnsi="Arial" w:cs="Arial"/>
          <w:sz w:val="22"/>
          <w:szCs w:val="22"/>
        </w:rPr>
        <w:t xml:space="preserve"> </w:t>
      </w:r>
      <w:r w:rsidR="002264B6" w:rsidRPr="00D76966">
        <w:rPr>
          <w:rFonts w:ascii="Arial" w:hAnsi="Arial" w:cs="Arial"/>
          <w:sz w:val="22"/>
          <w:szCs w:val="22"/>
        </w:rPr>
        <w:t>czerwca 2017 r.</w:t>
      </w:r>
      <w:r w:rsidR="00B6688B" w:rsidRPr="00D76966">
        <w:rPr>
          <w:rFonts w:ascii="Arial" w:hAnsi="Arial" w:cs="Arial"/>
          <w:sz w:val="22"/>
          <w:szCs w:val="22"/>
        </w:rPr>
        <w:t xml:space="preserve"> </w:t>
      </w:r>
      <w:r w:rsidR="00576712" w:rsidRPr="00D76966">
        <w:rPr>
          <w:rFonts w:ascii="Arial" w:hAnsi="Arial" w:cs="Arial"/>
          <w:sz w:val="22"/>
          <w:szCs w:val="22"/>
        </w:rPr>
        <w:t xml:space="preserve">oraz </w:t>
      </w:r>
      <w:r w:rsidR="009D329C" w:rsidRPr="00D76966">
        <w:rPr>
          <w:rFonts w:ascii="Arial" w:hAnsi="Arial" w:cs="Arial"/>
          <w:sz w:val="22"/>
          <w:szCs w:val="22"/>
        </w:rPr>
        <w:t>§ 4, ust</w:t>
      </w:r>
      <w:r w:rsidR="00F47015" w:rsidRPr="00D76966">
        <w:rPr>
          <w:rFonts w:ascii="Arial" w:hAnsi="Arial" w:cs="Arial"/>
          <w:sz w:val="22"/>
          <w:szCs w:val="22"/>
        </w:rPr>
        <w:t xml:space="preserve">. 1, pkt 2) </w:t>
      </w:r>
      <w:r w:rsidR="009F3D94" w:rsidRPr="00D76966">
        <w:rPr>
          <w:rFonts w:ascii="Arial" w:hAnsi="Arial" w:cs="Arial"/>
          <w:sz w:val="22"/>
          <w:szCs w:val="22"/>
        </w:rPr>
        <w:t xml:space="preserve">i § 11 </w:t>
      </w:r>
      <w:r w:rsidR="00FA39C4" w:rsidRPr="00D76966">
        <w:rPr>
          <w:rFonts w:ascii="Arial" w:hAnsi="Arial" w:cs="Arial"/>
          <w:sz w:val="22"/>
          <w:szCs w:val="22"/>
        </w:rPr>
        <w:t>„Instrukcji dla personelu obsługi ruchowych posterunków technicznych</w:t>
      </w:r>
      <w:r w:rsidR="00084A35" w:rsidRPr="00D76966">
        <w:rPr>
          <w:rFonts w:ascii="Arial" w:hAnsi="Arial" w:cs="Arial"/>
          <w:sz w:val="22"/>
          <w:szCs w:val="22"/>
        </w:rPr>
        <w:t>”</w:t>
      </w:r>
      <w:r w:rsidR="00D76966" w:rsidRPr="00D76966">
        <w:rPr>
          <w:rFonts w:ascii="Arial" w:hAnsi="Arial" w:cs="Arial"/>
          <w:sz w:val="22"/>
          <w:szCs w:val="22"/>
        </w:rPr>
        <w:t xml:space="preserve"> </w:t>
      </w:r>
      <w:r w:rsidR="00FA39C4" w:rsidRPr="00D76966">
        <w:rPr>
          <w:rFonts w:ascii="Arial" w:hAnsi="Arial" w:cs="Arial"/>
          <w:sz w:val="22"/>
          <w:szCs w:val="22"/>
        </w:rPr>
        <w:t>Ir-2</w:t>
      </w:r>
      <w:r w:rsidR="00D76966" w:rsidRPr="00D76966">
        <w:rPr>
          <w:rFonts w:ascii="Arial" w:hAnsi="Arial" w:cs="Arial"/>
          <w:sz w:val="22"/>
          <w:szCs w:val="22"/>
        </w:rPr>
        <w:br/>
      </w:r>
      <w:r w:rsidR="00FA39C4" w:rsidRPr="00D76966">
        <w:rPr>
          <w:rFonts w:ascii="Arial" w:hAnsi="Arial" w:cs="Arial"/>
          <w:i/>
          <w:sz w:val="22"/>
          <w:szCs w:val="22"/>
        </w:rPr>
        <w:t>(R-7)”,</w:t>
      </w:r>
      <w:r w:rsidR="00D76966" w:rsidRPr="00D76966">
        <w:rPr>
          <w:rFonts w:ascii="Arial" w:hAnsi="Arial" w:cs="Arial"/>
          <w:i/>
          <w:sz w:val="22"/>
          <w:szCs w:val="22"/>
        </w:rPr>
        <w:t xml:space="preserve"> </w:t>
      </w:r>
      <w:r w:rsidR="00493992" w:rsidRPr="00D76966">
        <w:rPr>
          <w:rFonts w:ascii="Arial" w:hAnsi="Arial" w:cs="Arial"/>
          <w:sz w:val="22"/>
          <w:szCs w:val="22"/>
        </w:rPr>
        <w:t xml:space="preserve">stanowiącej załącznik do Zarządzenia </w:t>
      </w:r>
      <w:r w:rsidR="00383C81" w:rsidRPr="00D76966">
        <w:rPr>
          <w:rFonts w:ascii="Arial" w:hAnsi="Arial" w:cs="Arial"/>
          <w:sz w:val="22"/>
          <w:szCs w:val="22"/>
        </w:rPr>
        <w:t xml:space="preserve">nr 11/2015 </w:t>
      </w:r>
      <w:r w:rsidR="006915D8" w:rsidRPr="00D76966">
        <w:rPr>
          <w:rFonts w:ascii="Arial" w:hAnsi="Arial" w:cs="Arial"/>
          <w:sz w:val="22"/>
          <w:szCs w:val="22"/>
        </w:rPr>
        <w:t xml:space="preserve">Zarządu PKP PLK S.A. z </w:t>
      </w:r>
      <w:r w:rsidR="00383C81" w:rsidRPr="00D76966">
        <w:rPr>
          <w:rFonts w:ascii="Arial" w:hAnsi="Arial" w:cs="Arial"/>
          <w:sz w:val="22"/>
          <w:szCs w:val="22"/>
        </w:rPr>
        <w:t>dnia 31</w:t>
      </w:r>
      <w:r w:rsidR="00D76966" w:rsidRPr="00D76966">
        <w:rPr>
          <w:rFonts w:ascii="Arial" w:hAnsi="Arial" w:cs="Arial"/>
          <w:sz w:val="22"/>
          <w:szCs w:val="22"/>
        </w:rPr>
        <w:t> </w:t>
      </w:r>
      <w:r w:rsidR="00383C81" w:rsidRPr="00D76966">
        <w:rPr>
          <w:rFonts w:ascii="Arial" w:hAnsi="Arial" w:cs="Arial"/>
          <w:sz w:val="22"/>
          <w:szCs w:val="22"/>
        </w:rPr>
        <w:t>marca 2015 r.</w:t>
      </w:r>
      <w:r w:rsidR="00D76966" w:rsidRPr="00D76966">
        <w:rPr>
          <w:rFonts w:ascii="Arial" w:hAnsi="Arial" w:cs="Arial"/>
          <w:sz w:val="22"/>
          <w:szCs w:val="22"/>
        </w:rPr>
        <w:t xml:space="preserve"> </w:t>
      </w:r>
      <w:r w:rsidR="00383C81" w:rsidRPr="00D76966">
        <w:rPr>
          <w:rFonts w:ascii="Arial" w:hAnsi="Arial" w:cs="Arial"/>
          <w:sz w:val="22"/>
          <w:szCs w:val="22"/>
        </w:rPr>
        <w:t>zatwierdzony Uchwałą nr 264/2015 z dnia 31 marca 2015 r.</w:t>
      </w:r>
    </w:p>
    <w:p w14:paraId="425A657A" w14:textId="2AE37FC2" w:rsidR="00EF0BFB" w:rsidRPr="00D76966" w:rsidRDefault="008B727A" w:rsidP="00F3040E">
      <w:pPr>
        <w:spacing w:after="120" w:line="276" w:lineRule="auto"/>
        <w:ind w:left="708"/>
        <w:jc w:val="both"/>
        <w:rPr>
          <w:rFonts w:ascii="Arial" w:hAnsi="Arial" w:cs="Arial"/>
          <w:sz w:val="22"/>
          <w:szCs w:val="22"/>
        </w:rPr>
      </w:pPr>
      <w:r w:rsidRPr="00D76966">
        <w:rPr>
          <w:rFonts w:ascii="Arial" w:hAnsi="Arial" w:cs="Arial"/>
          <w:sz w:val="22"/>
          <w:szCs w:val="24"/>
        </w:rPr>
        <w:t>„</w:t>
      </w:r>
      <w:r w:rsidR="008526BD" w:rsidRPr="00D76966">
        <w:rPr>
          <w:rFonts w:ascii="Arial" w:hAnsi="Arial" w:cs="Arial"/>
          <w:sz w:val="22"/>
          <w:szCs w:val="22"/>
        </w:rPr>
        <w:t xml:space="preserve">Dziennik ruchu </w:t>
      </w:r>
      <w:r w:rsidR="00AE2A42" w:rsidRPr="00D76966">
        <w:rPr>
          <w:rFonts w:ascii="Arial" w:hAnsi="Arial" w:cs="Arial"/>
          <w:sz w:val="22"/>
          <w:szCs w:val="22"/>
        </w:rPr>
        <w:t>posterunku zapowiadawczego</w:t>
      </w:r>
      <w:r w:rsidRPr="00D76966">
        <w:rPr>
          <w:rFonts w:ascii="Arial" w:hAnsi="Arial" w:cs="Arial"/>
          <w:sz w:val="22"/>
          <w:szCs w:val="22"/>
        </w:rPr>
        <w:t>”</w:t>
      </w:r>
      <w:r w:rsidR="006109E1" w:rsidRPr="00D76966">
        <w:rPr>
          <w:rFonts w:ascii="Arial" w:hAnsi="Arial" w:cs="Arial"/>
          <w:sz w:val="22"/>
          <w:szCs w:val="22"/>
        </w:rPr>
        <w:t xml:space="preserve"> </w:t>
      </w:r>
      <w:r w:rsidR="008526BD" w:rsidRPr="00D76966">
        <w:rPr>
          <w:rFonts w:ascii="Arial" w:hAnsi="Arial" w:cs="Arial"/>
          <w:i/>
          <w:sz w:val="22"/>
          <w:szCs w:val="22"/>
        </w:rPr>
        <w:t>(R-146</w:t>
      </w:r>
      <w:r w:rsidR="00122E0B" w:rsidRPr="00D76966">
        <w:rPr>
          <w:rFonts w:ascii="Arial" w:hAnsi="Arial" w:cs="Arial"/>
          <w:i/>
          <w:sz w:val="22"/>
          <w:szCs w:val="22"/>
        </w:rPr>
        <w:t>)</w:t>
      </w:r>
      <w:r w:rsidR="009333D0" w:rsidRPr="00D76966">
        <w:rPr>
          <w:rFonts w:ascii="Arial" w:hAnsi="Arial" w:cs="Arial"/>
          <w:i/>
          <w:sz w:val="22"/>
          <w:szCs w:val="22"/>
        </w:rPr>
        <w:t xml:space="preserve">- </w:t>
      </w:r>
      <w:r w:rsidR="00155F13">
        <w:rPr>
          <w:rFonts w:ascii="Arial" w:hAnsi="Arial" w:cs="Arial"/>
          <w:sz w:val="22"/>
          <w:szCs w:val="22"/>
        </w:rPr>
        <w:t>IZ Białystok</w:t>
      </w:r>
      <w:r w:rsidR="009333D0" w:rsidRPr="00D76966">
        <w:rPr>
          <w:rFonts w:ascii="Arial" w:hAnsi="Arial" w:cs="Arial"/>
          <w:sz w:val="22"/>
          <w:szCs w:val="22"/>
        </w:rPr>
        <w:t>,</w:t>
      </w:r>
      <w:r w:rsidR="00627107" w:rsidRPr="00D76966">
        <w:rPr>
          <w:rFonts w:ascii="Arial" w:hAnsi="Arial" w:cs="Arial"/>
          <w:sz w:val="22"/>
          <w:szCs w:val="22"/>
        </w:rPr>
        <w:t xml:space="preserve"> </w:t>
      </w:r>
      <w:r w:rsidR="00BE1F49" w:rsidRPr="00D76966">
        <w:rPr>
          <w:rFonts w:ascii="Arial" w:hAnsi="Arial" w:cs="Arial"/>
          <w:sz w:val="22"/>
          <w:szCs w:val="22"/>
        </w:rPr>
        <w:t xml:space="preserve">stacja </w:t>
      </w:r>
      <w:r w:rsidR="002264B6" w:rsidRPr="00D76966">
        <w:rPr>
          <w:rFonts w:ascii="Arial" w:hAnsi="Arial" w:cs="Arial"/>
          <w:sz w:val="22"/>
          <w:szCs w:val="22"/>
        </w:rPr>
        <w:t>Łapy</w:t>
      </w:r>
      <w:r w:rsidR="00BE1F49" w:rsidRPr="00D76966">
        <w:rPr>
          <w:rFonts w:ascii="Arial" w:hAnsi="Arial" w:cs="Arial"/>
          <w:sz w:val="22"/>
          <w:szCs w:val="22"/>
        </w:rPr>
        <w:t>, nastawnia dysponująca „</w:t>
      </w:r>
      <w:r w:rsidR="002264B6" w:rsidRPr="00D76966">
        <w:rPr>
          <w:rFonts w:ascii="Arial" w:hAnsi="Arial" w:cs="Arial"/>
          <w:sz w:val="22"/>
          <w:szCs w:val="22"/>
        </w:rPr>
        <w:t>Łp</w:t>
      </w:r>
      <w:r w:rsidR="00BE1F49" w:rsidRPr="00D76966">
        <w:rPr>
          <w:rFonts w:ascii="Arial" w:hAnsi="Arial" w:cs="Arial"/>
          <w:sz w:val="22"/>
          <w:szCs w:val="22"/>
        </w:rPr>
        <w:t xml:space="preserve">”, szlak </w:t>
      </w:r>
      <w:r w:rsidR="002264B6" w:rsidRPr="00D76966">
        <w:rPr>
          <w:rFonts w:ascii="Arial" w:hAnsi="Arial" w:cs="Arial"/>
          <w:sz w:val="22"/>
          <w:szCs w:val="22"/>
        </w:rPr>
        <w:t xml:space="preserve">Łapy </w:t>
      </w:r>
      <w:r w:rsidR="00BE1F49" w:rsidRPr="00D76966">
        <w:rPr>
          <w:rFonts w:ascii="Arial" w:hAnsi="Arial" w:cs="Arial"/>
          <w:sz w:val="22"/>
          <w:szCs w:val="22"/>
        </w:rPr>
        <w:t xml:space="preserve">– </w:t>
      </w:r>
      <w:r w:rsidR="002264B6" w:rsidRPr="00D76966">
        <w:rPr>
          <w:rFonts w:ascii="Arial" w:hAnsi="Arial" w:cs="Arial"/>
          <w:sz w:val="22"/>
          <w:szCs w:val="22"/>
        </w:rPr>
        <w:t>Śniadowo</w:t>
      </w:r>
      <w:r w:rsidR="00EF0BFB" w:rsidRPr="00D76966">
        <w:rPr>
          <w:rFonts w:ascii="Arial" w:hAnsi="Arial" w:cs="Arial"/>
          <w:sz w:val="22"/>
          <w:szCs w:val="22"/>
        </w:rPr>
        <w:t>, rozpoczęty dnia 2</w:t>
      </w:r>
      <w:r w:rsidR="002264B6" w:rsidRPr="00D76966">
        <w:rPr>
          <w:rFonts w:ascii="Arial" w:hAnsi="Arial" w:cs="Arial"/>
          <w:sz w:val="22"/>
          <w:szCs w:val="22"/>
        </w:rPr>
        <w:t>9</w:t>
      </w:r>
      <w:r w:rsidR="00EF0BFB" w:rsidRPr="00D76966">
        <w:rPr>
          <w:rFonts w:ascii="Arial" w:hAnsi="Arial" w:cs="Arial"/>
          <w:sz w:val="22"/>
          <w:szCs w:val="22"/>
        </w:rPr>
        <w:t>.</w:t>
      </w:r>
      <w:r w:rsidR="002264B6" w:rsidRPr="00D76966">
        <w:rPr>
          <w:rFonts w:ascii="Arial" w:hAnsi="Arial" w:cs="Arial"/>
          <w:sz w:val="22"/>
          <w:szCs w:val="22"/>
        </w:rPr>
        <w:t>10</w:t>
      </w:r>
      <w:r w:rsidR="00EF0BFB" w:rsidRPr="00D76966">
        <w:rPr>
          <w:rFonts w:ascii="Arial" w:hAnsi="Arial" w:cs="Arial"/>
          <w:sz w:val="22"/>
          <w:szCs w:val="22"/>
        </w:rPr>
        <w:t>.2017 r.</w:t>
      </w:r>
    </w:p>
    <w:p w14:paraId="29A48528" w14:textId="5CECC66B" w:rsidR="000C0D43" w:rsidRPr="000C0D43" w:rsidRDefault="000C0D43" w:rsidP="00F3040E">
      <w:pPr>
        <w:spacing w:after="120" w:line="276" w:lineRule="auto"/>
        <w:ind w:firstLine="708"/>
        <w:jc w:val="both"/>
        <w:rPr>
          <w:rFonts w:ascii="Arial" w:hAnsi="Arial" w:cs="Arial"/>
          <w:sz w:val="22"/>
          <w:szCs w:val="22"/>
        </w:rPr>
      </w:pPr>
      <w:r w:rsidRPr="000C0D43">
        <w:rPr>
          <w:rFonts w:ascii="Arial" w:hAnsi="Arial" w:cs="Arial"/>
          <w:sz w:val="22"/>
          <w:szCs w:val="22"/>
        </w:rPr>
        <w:t xml:space="preserve">Wpisy w Dzienniku ruchu z </w:t>
      </w:r>
      <w:r w:rsidRPr="000C0D43">
        <w:rPr>
          <w:rFonts w:ascii="Arial" w:hAnsi="Arial" w:cs="Arial"/>
          <w:sz w:val="22"/>
          <w:szCs w:val="24"/>
        </w:rPr>
        <w:t xml:space="preserve">dnia </w:t>
      </w:r>
      <w:r>
        <w:rPr>
          <w:rFonts w:ascii="Arial" w:hAnsi="Arial" w:cs="Arial"/>
          <w:sz w:val="22"/>
          <w:szCs w:val="24"/>
        </w:rPr>
        <w:t>02</w:t>
      </w:r>
      <w:r w:rsidRPr="000C0D43">
        <w:rPr>
          <w:rFonts w:ascii="Arial" w:hAnsi="Arial" w:cs="Arial"/>
          <w:sz w:val="22"/>
          <w:szCs w:val="24"/>
        </w:rPr>
        <w:t>.</w:t>
      </w:r>
      <w:r>
        <w:rPr>
          <w:rFonts w:ascii="Arial" w:hAnsi="Arial" w:cs="Arial"/>
          <w:sz w:val="22"/>
          <w:szCs w:val="24"/>
        </w:rPr>
        <w:t>11</w:t>
      </w:r>
      <w:r w:rsidRPr="000C0D43">
        <w:rPr>
          <w:rFonts w:ascii="Arial" w:hAnsi="Arial" w:cs="Arial"/>
          <w:sz w:val="22"/>
          <w:szCs w:val="24"/>
        </w:rPr>
        <w:t xml:space="preserve">.2017 r. </w:t>
      </w:r>
      <w:r w:rsidRPr="000C0D43">
        <w:rPr>
          <w:rFonts w:ascii="Arial" w:hAnsi="Arial" w:cs="Arial"/>
          <w:sz w:val="22"/>
          <w:szCs w:val="22"/>
        </w:rPr>
        <w:t>związane z zaistniałym wypadkiem:</w:t>
      </w:r>
    </w:p>
    <w:p w14:paraId="20F3D0C4" w14:textId="0FD8DB28" w:rsidR="001F5A6C" w:rsidRPr="000C0D43" w:rsidRDefault="00C05AC9" w:rsidP="00F3040E">
      <w:pPr>
        <w:spacing w:after="120" w:line="276" w:lineRule="auto"/>
        <w:ind w:firstLine="708"/>
        <w:jc w:val="both"/>
        <w:rPr>
          <w:rFonts w:ascii="Arial" w:hAnsi="Arial" w:cs="Arial"/>
          <w:sz w:val="22"/>
          <w:szCs w:val="22"/>
        </w:rPr>
      </w:pPr>
      <w:r w:rsidRPr="00757F0B">
        <w:rPr>
          <w:rFonts w:ascii="Arial" w:hAnsi="Arial" w:cs="Arial"/>
          <w:sz w:val="22"/>
          <w:szCs w:val="22"/>
        </w:rPr>
        <w:t xml:space="preserve">Szlak z i do: </w:t>
      </w:r>
      <w:r w:rsidR="002264B6" w:rsidRPr="002264B6">
        <w:rPr>
          <w:rFonts w:ascii="Arial" w:hAnsi="Arial" w:cs="Arial"/>
          <w:sz w:val="22"/>
          <w:szCs w:val="22"/>
        </w:rPr>
        <w:t>Śniadowo</w:t>
      </w:r>
      <w:r w:rsidR="00237796" w:rsidRPr="003135DD">
        <w:rPr>
          <w:rFonts w:ascii="Arial" w:hAnsi="Arial" w:cs="Arial"/>
          <w:color w:val="C00000"/>
          <w:sz w:val="22"/>
          <w:szCs w:val="22"/>
        </w:rPr>
        <w:t xml:space="preserve"> </w:t>
      </w:r>
      <w:r w:rsidR="00237796" w:rsidRPr="000C0D43">
        <w:rPr>
          <w:rFonts w:ascii="Arial" w:hAnsi="Arial" w:cs="Arial"/>
          <w:sz w:val="22"/>
          <w:szCs w:val="22"/>
        </w:rPr>
        <w:t xml:space="preserve">(str </w:t>
      </w:r>
      <w:r w:rsidRPr="000C0D43">
        <w:rPr>
          <w:rFonts w:ascii="Arial" w:hAnsi="Arial" w:cs="Arial"/>
          <w:sz w:val="22"/>
          <w:szCs w:val="22"/>
        </w:rPr>
        <w:t>01</w:t>
      </w:r>
      <w:r w:rsidR="00237796" w:rsidRPr="000C0D43">
        <w:rPr>
          <w:rFonts w:ascii="Arial" w:hAnsi="Arial" w:cs="Arial"/>
          <w:sz w:val="22"/>
          <w:szCs w:val="22"/>
        </w:rPr>
        <w:t>)</w:t>
      </w:r>
    </w:p>
    <w:p w14:paraId="0A463417" w14:textId="6EB4F2E1" w:rsidR="00C05AC9" w:rsidRDefault="00C05AC9" w:rsidP="00F3040E">
      <w:pPr>
        <w:spacing w:after="0" w:line="276" w:lineRule="auto"/>
        <w:ind w:left="1148"/>
        <w:jc w:val="both"/>
        <w:rPr>
          <w:rFonts w:ascii="Arial" w:hAnsi="Arial" w:cs="Arial"/>
          <w:sz w:val="22"/>
          <w:szCs w:val="22"/>
        </w:rPr>
      </w:pPr>
      <w:r w:rsidRPr="00C05AC9">
        <w:rPr>
          <w:rFonts w:ascii="Arial" w:hAnsi="Arial" w:cs="Arial"/>
          <w:sz w:val="22"/>
          <w:szCs w:val="22"/>
        </w:rPr>
        <w:t xml:space="preserve">Wiersz </w:t>
      </w:r>
      <w:r w:rsidR="0009024F">
        <w:rPr>
          <w:rFonts w:ascii="Arial" w:hAnsi="Arial" w:cs="Arial"/>
          <w:sz w:val="22"/>
          <w:szCs w:val="22"/>
        </w:rPr>
        <w:t>czwarty</w:t>
      </w:r>
      <w:r>
        <w:rPr>
          <w:rFonts w:ascii="Arial" w:hAnsi="Arial" w:cs="Arial"/>
          <w:sz w:val="22"/>
          <w:szCs w:val="22"/>
        </w:rPr>
        <w:t xml:space="preserve"> i </w:t>
      </w:r>
      <w:r w:rsidR="0009024F">
        <w:rPr>
          <w:rFonts w:ascii="Arial" w:hAnsi="Arial" w:cs="Arial"/>
          <w:sz w:val="22"/>
          <w:szCs w:val="22"/>
        </w:rPr>
        <w:t>trzeci</w:t>
      </w:r>
      <w:r w:rsidRPr="00C05AC9">
        <w:rPr>
          <w:rFonts w:ascii="Arial" w:hAnsi="Arial" w:cs="Arial"/>
          <w:sz w:val="22"/>
          <w:szCs w:val="22"/>
        </w:rPr>
        <w:t xml:space="preserve"> od dołu strony:</w:t>
      </w:r>
    </w:p>
    <w:p w14:paraId="449CA1B4" w14:textId="19BAFF35" w:rsidR="00E55DC8" w:rsidRPr="000C0D43" w:rsidRDefault="00C05AC9" w:rsidP="00F3040E">
      <w:pPr>
        <w:pStyle w:val="ListParagraph"/>
        <w:numPr>
          <w:ilvl w:val="0"/>
          <w:numId w:val="4"/>
        </w:numPr>
        <w:tabs>
          <w:tab w:val="left" w:pos="4400"/>
          <w:tab w:val="left" w:pos="6600"/>
        </w:tabs>
        <w:autoSpaceDE w:val="0"/>
        <w:autoSpaceDN w:val="0"/>
        <w:adjustRightInd w:val="0"/>
        <w:spacing w:after="120" w:line="276" w:lineRule="auto"/>
        <w:jc w:val="both"/>
        <w:rPr>
          <w:rFonts w:ascii="Arial" w:hAnsi="Arial" w:cs="Arial"/>
          <w:sz w:val="22"/>
          <w:szCs w:val="24"/>
        </w:rPr>
      </w:pPr>
      <w:r w:rsidRPr="000C0D43">
        <w:rPr>
          <w:rFonts w:ascii="Arial" w:hAnsi="Arial" w:cs="Arial"/>
          <w:sz w:val="22"/>
          <w:szCs w:val="24"/>
        </w:rPr>
        <w:t>wpis przez całą</w:t>
      </w:r>
      <w:r w:rsidR="0009024F" w:rsidRPr="000C0D43">
        <w:rPr>
          <w:rFonts w:ascii="Arial" w:hAnsi="Arial" w:cs="Arial"/>
          <w:sz w:val="22"/>
          <w:szCs w:val="24"/>
        </w:rPr>
        <w:t xml:space="preserve"> </w:t>
      </w:r>
      <w:r w:rsidRPr="000C0D43">
        <w:rPr>
          <w:rFonts w:ascii="Arial" w:hAnsi="Arial" w:cs="Arial"/>
          <w:sz w:val="22"/>
          <w:szCs w:val="24"/>
        </w:rPr>
        <w:t xml:space="preserve">szerokość strony „Dnia </w:t>
      </w:r>
      <w:r w:rsidR="0009024F" w:rsidRPr="000C0D43">
        <w:rPr>
          <w:rFonts w:ascii="Arial" w:hAnsi="Arial" w:cs="Arial"/>
          <w:sz w:val="22"/>
          <w:szCs w:val="24"/>
        </w:rPr>
        <w:t>02.11.2017 r. o g. 7</w:t>
      </w:r>
      <w:r w:rsidR="0009024F" w:rsidRPr="000C0D43">
        <w:rPr>
          <w:rFonts w:ascii="Arial" w:hAnsi="Arial" w:cs="Arial"/>
          <w:sz w:val="22"/>
          <w:szCs w:val="24"/>
          <w:vertAlign w:val="superscript"/>
        </w:rPr>
        <w:t>00</w:t>
      </w:r>
      <w:r w:rsidR="0009024F" w:rsidRPr="000C0D43">
        <w:rPr>
          <w:rFonts w:ascii="Arial" w:hAnsi="Arial" w:cs="Arial"/>
          <w:sz w:val="22"/>
          <w:szCs w:val="24"/>
        </w:rPr>
        <w:t xml:space="preserve"> dyżur przyjąłem zapis czytałem ISEDR Ł.”</w:t>
      </w:r>
    </w:p>
    <w:p w14:paraId="298F7946" w14:textId="34C8B66B" w:rsidR="0009024F" w:rsidRPr="0009024F" w:rsidRDefault="0009024F" w:rsidP="00F3040E">
      <w:pPr>
        <w:spacing w:after="0" w:line="276" w:lineRule="auto"/>
        <w:ind w:left="1148"/>
        <w:jc w:val="both"/>
        <w:rPr>
          <w:rFonts w:ascii="Arial" w:hAnsi="Arial" w:cs="Arial"/>
          <w:sz w:val="22"/>
          <w:szCs w:val="22"/>
        </w:rPr>
      </w:pPr>
      <w:r w:rsidRPr="0009024F">
        <w:rPr>
          <w:rFonts w:ascii="Arial" w:hAnsi="Arial" w:cs="Arial"/>
          <w:sz w:val="22"/>
          <w:szCs w:val="22"/>
        </w:rPr>
        <w:t xml:space="preserve">Wiersz </w:t>
      </w:r>
      <w:r>
        <w:rPr>
          <w:rFonts w:ascii="Arial" w:hAnsi="Arial" w:cs="Arial"/>
          <w:sz w:val="22"/>
          <w:szCs w:val="22"/>
        </w:rPr>
        <w:t>drugi</w:t>
      </w:r>
      <w:r w:rsidRPr="0009024F">
        <w:rPr>
          <w:rFonts w:ascii="Arial" w:hAnsi="Arial" w:cs="Arial"/>
          <w:sz w:val="22"/>
          <w:szCs w:val="22"/>
        </w:rPr>
        <w:t xml:space="preserve"> od dołu strony:</w:t>
      </w:r>
    </w:p>
    <w:p w14:paraId="68EAB4D5" w14:textId="6B73E9B0" w:rsidR="0009024F" w:rsidRPr="00757F0B" w:rsidRDefault="0009024F" w:rsidP="00F3040E">
      <w:pPr>
        <w:pStyle w:val="ListParagraph"/>
        <w:numPr>
          <w:ilvl w:val="0"/>
          <w:numId w:val="4"/>
        </w:numPr>
        <w:tabs>
          <w:tab w:val="left" w:pos="4400"/>
          <w:tab w:val="left" w:pos="6600"/>
        </w:tabs>
        <w:autoSpaceDE w:val="0"/>
        <w:autoSpaceDN w:val="0"/>
        <w:adjustRightInd w:val="0"/>
        <w:spacing w:after="120" w:line="276" w:lineRule="auto"/>
        <w:jc w:val="both"/>
        <w:rPr>
          <w:rFonts w:ascii="Arial" w:hAnsi="Arial" w:cs="Arial"/>
          <w:sz w:val="22"/>
          <w:szCs w:val="24"/>
        </w:rPr>
      </w:pPr>
      <w:r w:rsidRPr="00757F0B">
        <w:rPr>
          <w:rFonts w:ascii="Arial" w:hAnsi="Arial" w:cs="Arial"/>
          <w:sz w:val="22"/>
          <w:szCs w:val="24"/>
        </w:rPr>
        <w:t xml:space="preserve">w rubryce </w:t>
      </w:r>
      <w:r>
        <w:rPr>
          <w:rFonts w:ascii="Arial" w:hAnsi="Arial" w:cs="Arial"/>
          <w:sz w:val="22"/>
          <w:szCs w:val="24"/>
        </w:rPr>
        <w:t>2</w:t>
      </w:r>
      <w:r w:rsidRPr="00757F0B">
        <w:rPr>
          <w:rFonts w:ascii="Arial" w:hAnsi="Arial" w:cs="Arial"/>
          <w:sz w:val="22"/>
          <w:szCs w:val="24"/>
        </w:rPr>
        <w:t xml:space="preserve"> „Nr pociągu parzysty” – wpis: „</w:t>
      </w:r>
      <w:r>
        <w:rPr>
          <w:rFonts w:ascii="Arial" w:hAnsi="Arial" w:cs="Arial"/>
          <w:sz w:val="22"/>
          <w:szCs w:val="24"/>
        </w:rPr>
        <w:t>Rob-2</w:t>
      </w:r>
      <w:r w:rsidRPr="00757F0B">
        <w:rPr>
          <w:rFonts w:ascii="Arial" w:hAnsi="Arial" w:cs="Arial"/>
          <w:sz w:val="22"/>
          <w:szCs w:val="24"/>
        </w:rPr>
        <w:t>”,</w:t>
      </w:r>
    </w:p>
    <w:p w14:paraId="0F283031" w14:textId="7801D103" w:rsidR="0009024F" w:rsidRPr="00757F0B" w:rsidRDefault="0009024F" w:rsidP="00F3040E">
      <w:pPr>
        <w:pStyle w:val="ListParagraph"/>
        <w:numPr>
          <w:ilvl w:val="0"/>
          <w:numId w:val="4"/>
        </w:numPr>
        <w:tabs>
          <w:tab w:val="left" w:pos="4400"/>
          <w:tab w:val="left" w:pos="6600"/>
        </w:tabs>
        <w:autoSpaceDE w:val="0"/>
        <w:autoSpaceDN w:val="0"/>
        <w:adjustRightInd w:val="0"/>
        <w:spacing w:after="120" w:line="276" w:lineRule="auto"/>
        <w:jc w:val="both"/>
        <w:rPr>
          <w:rFonts w:ascii="Arial" w:hAnsi="Arial" w:cs="Arial"/>
          <w:sz w:val="22"/>
          <w:szCs w:val="24"/>
        </w:rPr>
      </w:pPr>
      <w:r w:rsidRPr="00757F0B">
        <w:rPr>
          <w:rFonts w:ascii="Arial" w:hAnsi="Arial" w:cs="Arial"/>
          <w:sz w:val="22"/>
          <w:szCs w:val="22"/>
        </w:rPr>
        <w:t xml:space="preserve">w </w:t>
      </w:r>
      <w:r w:rsidRPr="00757F0B">
        <w:rPr>
          <w:rFonts w:ascii="Arial" w:hAnsi="Arial" w:cs="Arial"/>
          <w:sz w:val="22"/>
          <w:szCs w:val="24"/>
        </w:rPr>
        <w:t>rubryce</w:t>
      </w:r>
      <w:r w:rsidRPr="00757F0B">
        <w:rPr>
          <w:rFonts w:ascii="Arial" w:hAnsi="Arial" w:cs="Arial"/>
          <w:sz w:val="22"/>
          <w:szCs w:val="22"/>
        </w:rPr>
        <w:t xml:space="preserve"> 3 „Tor stacyjny” – wpis: „</w:t>
      </w:r>
      <w:r>
        <w:rPr>
          <w:rFonts w:ascii="Arial" w:hAnsi="Arial" w:cs="Arial"/>
          <w:sz w:val="22"/>
          <w:szCs w:val="22"/>
        </w:rPr>
        <w:t>4</w:t>
      </w:r>
      <w:r w:rsidRPr="00757F0B">
        <w:rPr>
          <w:rFonts w:ascii="Arial" w:hAnsi="Arial" w:cs="Arial"/>
          <w:sz w:val="22"/>
          <w:szCs w:val="22"/>
        </w:rPr>
        <w:t>”,</w:t>
      </w:r>
    </w:p>
    <w:p w14:paraId="13CD6EFE" w14:textId="5128F7F7" w:rsidR="0009024F" w:rsidRPr="00757F0B" w:rsidRDefault="0009024F" w:rsidP="00F3040E">
      <w:pPr>
        <w:pStyle w:val="ListParagraph"/>
        <w:numPr>
          <w:ilvl w:val="0"/>
          <w:numId w:val="4"/>
        </w:numPr>
        <w:tabs>
          <w:tab w:val="left" w:pos="4400"/>
          <w:tab w:val="left" w:pos="6600"/>
        </w:tabs>
        <w:autoSpaceDE w:val="0"/>
        <w:autoSpaceDN w:val="0"/>
        <w:adjustRightInd w:val="0"/>
        <w:spacing w:after="120" w:line="276" w:lineRule="auto"/>
        <w:jc w:val="both"/>
        <w:rPr>
          <w:rFonts w:ascii="Arial" w:hAnsi="Arial" w:cs="Arial"/>
          <w:sz w:val="22"/>
          <w:szCs w:val="24"/>
        </w:rPr>
      </w:pPr>
      <w:r w:rsidRPr="00757F0B">
        <w:rPr>
          <w:rFonts w:ascii="Arial" w:hAnsi="Arial" w:cs="Arial"/>
          <w:sz w:val="22"/>
          <w:szCs w:val="22"/>
        </w:rPr>
        <w:t xml:space="preserve">w </w:t>
      </w:r>
      <w:r w:rsidRPr="00757F0B">
        <w:rPr>
          <w:rFonts w:ascii="Arial" w:hAnsi="Arial" w:cs="Arial"/>
          <w:sz w:val="22"/>
          <w:szCs w:val="24"/>
        </w:rPr>
        <w:t>rubryce</w:t>
      </w:r>
      <w:r w:rsidRPr="00757F0B">
        <w:rPr>
          <w:rFonts w:ascii="Arial" w:hAnsi="Arial" w:cs="Arial"/>
          <w:sz w:val="22"/>
          <w:szCs w:val="22"/>
        </w:rPr>
        <w:t xml:space="preserve"> </w:t>
      </w:r>
      <w:r>
        <w:rPr>
          <w:rFonts w:ascii="Arial" w:hAnsi="Arial" w:cs="Arial"/>
          <w:sz w:val="22"/>
          <w:szCs w:val="22"/>
        </w:rPr>
        <w:t>4</w:t>
      </w:r>
      <w:r w:rsidRPr="00757F0B">
        <w:rPr>
          <w:rFonts w:ascii="Arial" w:hAnsi="Arial" w:cs="Arial"/>
          <w:i/>
          <w:sz w:val="22"/>
          <w:szCs w:val="22"/>
        </w:rPr>
        <w:t xml:space="preserve"> </w:t>
      </w:r>
      <w:r w:rsidRPr="00757F0B">
        <w:rPr>
          <w:rFonts w:ascii="Arial" w:hAnsi="Arial" w:cs="Arial"/>
          <w:sz w:val="22"/>
          <w:szCs w:val="22"/>
        </w:rPr>
        <w:t>„</w:t>
      </w:r>
      <w:r>
        <w:rPr>
          <w:rFonts w:ascii="Arial" w:hAnsi="Arial" w:cs="Arial"/>
          <w:sz w:val="22"/>
          <w:szCs w:val="22"/>
        </w:rPr>
        <w:t>Droga wolna</w:t>
      </w:r>
      <w:r w:rsidRPr="00757F0B">
        <w:rPr>
          <w:rFonts w:ascii="Arial" w:hAnsi="Arial" w:cs="Arial"/>
          <w:sz w:val="22"/>
          <w:szCs w:val="22"/>
        </w:rPr>
        <w:t>”</w:t>
      </w:r>
      <w:r w:rsidRPr="00757F0B">
        <w:rPr>
          <w:rFonts w:ascii="Arial" w:hAnsi="Arial" w:cs="Arial"/>
          <w:i/>
          <w:sz w:val="22"/>
          <w:szCs w:val="22"/>
        </w:rPr>
        <w:t xml:space="preserve"> – </w:t>
      </w:r>
      <w:r w:rsidRPr="00757F0B">
        <w:rPr>
          <w:rFonts w:ascii="Arial" w:hAnsi="Arial" w:cs="Arial"/>
          <w:sz w:val="22"/>
          <w:szCs w:val="22"/>
        </w:rPr>
        <w:t xml:space="preserve">wpis: </w:t>
      </w:r>
      <w:r>
        <w:rPr>
          <w:rFonts w:ascii="Arial" w:hAnsi="Arial" w:cs="Arial"/>
          <w:sz w:val="22"/>
          <w:szCs w:val="22"/>
        </w:rPr>
        <w:t>9</w:t>
      </w:r>
      <w:r w:rsidRPr="00757F0B">
        <w:rPr>
          <w:rFonts w:ascii="Arial" w:hAnsi="Arial" w:cs="Arial"/>
          <w:sz w:val="22"/>
          <w:szCs w:val="22"/>
        </w:rPr>
        <w:t>:</w:t>
      </w:r>
      <w:r>
        <w:rPr>
          <w:rFonts w:ascii="Arial" w:hAnsi="Arial" w:cs="Arial"/>
          <w:sz w:val="22"/>
          <w:szCs w:val="22"/>
        </w:rPr>
        <w:t>23</w:t>
      </w:r>
      <w:r w:rsidRPr="00757F0B">
        <w:rPr>
          <w:rFonts w:ascii="Arial" w:hAnsi="Arial" w:cs="Arial"/>
          <w:sz w:val="22"/>
          <w:szCs w:val="22"/>
        </w:rPr>
        <w:t>,</w:t>
      </w:r>
    </w:p>
    <w:p w14:paraId="4B27B9AD" w14:textId="370D495B" w:rsidR="0009024F" w:rsidRPr="00757F0B" w:rsidRDefault="0009024F" w:rsidP="00F3040E">
      <w:pPr>
        <w:pStyle w:val="ListParagraph"/>
        <w:numPr>
          <w:ilvl w:val="0"/>
          <w:numId w:val="4"/>
        </w:numPr>
        <w:tabs>
          <w:tab w:val="left" w:pos="4400"/>
          <w:tab w:val="left" w:pos="6600"/>
        </w:tabs>
        <w:autoSpaceDE w:val="0"/>
        <w:autoSpaceDN w:val="0"/>
        <w:adjustRightInd w:val="0"/>
        <w:spacing w:after="120" w:line="276" w:lineRule="auto"/>
        <w:rPr>
          <w:rFonts w:ascii="Arial" w:hAnsi="Arial" w:cs="Arial"/>
          <w:sz w:val="22"/>
          <w:szCs w:val="24"/>
        </w:rPr>
      </w:pPr>
      <w:r w:rsidRPr="00757F0B">
        <w:rPr>
          <w:rFonts w:ascii="Arial" w:hAnsi="Arial" w:cs="Arial"/>
          <w:sz w:val="22"/>
          <w:szCs w:val="22"/>
        </w:rPr>
        <w:t xml:space="preserve">w </w:t>
      </w:r>
      <w:r w:rsidRPr="00757F0B">
        <w:rPr>
          <w:rFonts w:ascii="Arial" w:hAnsi="Arial" w:cs="Arial"/>
          <w:sz w:val="22"/>
          <w:szCs w:val="24"/>
        </w:rPr>
        <w:t>rubryce</w:t>
      </w:r>
      <w:r w:rsidRPr="00757F0B">
        <w:rPr>
          <w:rFonts w:ascii="Arial" w:hAnsi="Arial" w:cs="Arial"/>
          <w:sz w:val="22"/>
          <w:szCs w:val="22"/>
        </w:rPr>
        <w:t xml:space="preserve"> </w:t>
      </w:r>
      <w:r>
        <w:rPr>
          <w:rFonts w:ascii="Arial" w:hAnsi="Arial" w:cs="Arial"/>
          <w:sz w:val="22"/>
          <w:szCs w:val="22"/>
        </w:rPr>
        <w:t>5</w:t>
      </w:r>
      <w:r w:rsidRPr="00757F0B">
        <w:rPr>
          <w:rFonts w:ascii="Arial" w:hAnsi="Arial" w:cs="Arial"/>
          <w:sz w:val="22"/>
          <w:szCs w:val="22"/>
        </w:rPr>
        <w:t xml:space="preserve"> </w:t>
      </w:r>
      <w:r w:rsidRPr="00757F0B">
        <w:rPr>
          <w:rFonts w:ascii="Arial" w:hAnsi="Arial" w:cs="Arial"/>
          <w:i/>
          <w:sz w:val="22"/>
          <w:szCs w:val="22"/>
        </w:rPr>
        <w:t>„</w:t>
      </w:r>
      <w:r w:rsidRPr="0009024F">
        <w:rPr>
          <w:rFonts w:ascii="Arial" w:hAnsi="Arial" w:cs="Arial"/>
          <w:sz w:val="22"/>
          <w:szCs w:val="22"/>
        </w:rPr>
        <w:t>Pociąg odjechał</w:t>
      </w:r>
      <w:r w:rsidRPr="00757F0B">
        <w:rPr>
          <w:rFonts w:ascii="Arial" w:hAnsi="Arial" w:cs="Arial"/>
          <w:sz w:val="22"/>
          <w:szCs w:val="22"/>
        </w:rPr>
        <w:t>”</w:t>
      </w:r>
      <w:r w:rsidRPr="00757F0B">
        <w:rPr>
          <w:rFonts w:ascii="Arial" w:hAnsi="Arial" w:cs="Arial"/>
          <w:i/>
          <w:sz w:val="22"/>
          <w:szCs w:val="22"/>
        </w:rPr>
        <w:t xml:space="preserve"> </w:t>
      </w:r>
      <w:r w:rsidRPr="00757F0B">
        <w:rPr>
          <w:rFonts w:ascii="Arial" w:hAnsi="Arial" w:cs="Arial"/>
          <w:sz w:val="22"/>
          <w:szCs w:val="22"/>
        </w:rPr>
        <w:t xml:space="preserve">– </w:t>
      </w:r>
      <w:r w:rsidRPr="00757F0B">
        <w:rPr>
          <w:rFonts w:ascii="Arial" w:hAnsi="Arial" w:cs="Arial"/>
          <w:i/>
          <w:sz w:val="22"/>
          <w:szCs w:val="22"/>
        </w:rPr>
        <w:t xml:space="preserve"> </w:t>
      </w:r>
      <w:r w:rsidRPr="00757F0B">
        <w:rPr>
          <w:rFonts w:ascii="Arial" w:hAnsi="Arial" w:cs="Arial"/>
          <w:sz w:val="22"/>
          <w:szCs w:val="22"/>
        </w:rPr>
        <w:t xml:space="preserve">wpis: </w:t>
      </w:r>
      <w:r>
        <w:rPr>
          <w:rFonts w:ascii="Arial" w:hAnsi="Arial" w:cs="Arial"/>
          <w:sz w:val="22"/>
          <w:szCs w:val="22"/>
        </w:rPr>
        <w:t>9</w:t>
      </w:r>
      <w:r w:rsidRPr="00757F0B">
        <w:rPr>
          <w:rFonts w:ascii="Arial" w:hAnsi="Arial" w:cs="Arial"/>
          <w:sz w:val="22"/>
          <w:szCs w:val="22"/>
        </w:rPr>
        <w:t>:</w:t>
      </w:r>
      <w:r>
        <w:rPr>
          <w:rFonts w:ascii="Arial" w:hAnsi="Arial" w:cs="Arial"/>
          <w:sz w:val="22"/>
          <w:szCs w:val="22"/>
        </w:rPr>
        <w:t>25</w:t>
      </w:r>
      <w:r w:rsidRPr="00757F0B">
        <w:rPr>
          <w:rFonts w:ascii="Arial" w:hAnsi="Arial" w:cs="Arial"/>
          <w:sz w:val="22"/>
          <w:szCs w:val="22"/>
        </w:rPr>
        <w:t>,</w:t>
      </w:r>
    </w:p>
    <w:p w14:paraId="2AE34C32" w14:textId="74D18485" w:rsidR="0009024F" w:rsidRPr="000C0D43" w:rsidRDefault="0009024F" w:rsidP="00F3040E">
      <w:pPr>
        <w:pStyle w:val="ListParagraph"/>
        <w:numPr>
          <w:ilvl w:val="0"/>
          <w:numId w:val="4"/>
        </w:numPr>
        <w:tabs>
          <w:tab w:val="left" w:pos="4400"/>
          <w:tab w:val="left" w:pos="6600"/>
        </w:tabs>
        <w:autoSpaceDE w:val="0"/>
        <w:autoSpaceDN w:val="0"/>
        <w:adjustRightInd w:val="0"/>
        <w:spacing w:after="120" w:line="276" w:lineRule="auto"/>
        <w:rPr>
          <w:rFonts w:ascii="Arial" w:hAnsi="Arial" w:cs="Arial"/>
          <w:sz w:val="22"/>
          <w:szCs w:val="24"/>
        </w:rPr>
      </w:pPr>
      <w:r w:rsidRPr="00757F0B">
        <w:rPr>
          <w:rFonts w:ascii="Arial" w:hAnsi="Arial" w:cs="Arial"/>
          <w:sz w:val="22"/>
          <w:szCs w:val="22"/>
        </w:rPr>
        <w:t xml:space="preserve">w </w:t>
      </w:r>
      <w:r w:rsidRPr="00757F0B">
        <w:rPr>
          <w:rFonts w:ascii="Arial" w:hAnsi="Arial" w:cs="Arial"/>
          <w:sz w:val="22"/>
          <w:szCs w:val="24"/>
        </w:rPr>
        <w:t>rubryce</w:t>
      </w:r>
      <w:r w:rsidRPr="00757F0B">
        <w:rPr>
          <w:rFonts w:ascii="Arial" w:hAnsi="Arial" w:cs="Arial"/>
          <w:sz w:val="22"/>
          <w:szCs w:val="22"/>
        </w:rPr>
        <w:t xml:space="preserve"> 7 </w:t>
      </w:r>
      <w:r w:rsidRPr="00757F0B">
        <w:rPr>
          <w:rFonts w:ascii="Arial" w:hAnsi="Arial" w:cs="Arial"/>
          <w:i/>
          <w:sz w:val="22"/>
          <w:szCs w:val="22"/>
        </w:rPr>
        <w:t>„</w:t>
      </w:r>
      <w:r w:rsidRPr="00757F0B">
        <w:rPr>
          <w:rFonts w:ascii="Arial" w:hAnsi="Arial" w:cs="Arial"/>
          <w:sz w:val="22"/>
          <w:szCs w:val="22"/>
        </w:rPr>
        <w:t>Uwagi”</w:t>
      </w:r>
      <w:r w:rsidRPr="00757F0B">
        <w:rPr>
          <w:rFonts w:ascii="Arial" w:hAnsi="Arial" w:cs="Arial"/>
          <w:i/>
          <w:sz w:val="22"/>
          <w:szCs w:val="22"/>
        </w:rPr>
        <w:t xml:space="preserve"> </w:t>
      </w:r>
      <w:r w:rsidRPr="000C0D43">
        <w:rPr>
          <w:rFonts w:ascii="Arial" w:hAnsi="Arial" w:cs="Arial"/>
          <w:sz w:val="22"/>
          <w:szCs w:val="22"/>
        </w:rPr>
        <w:t>– wpis: „Jazda po torze zamkniętym do km 28,000 zjazd do Łap na Sz A.”,</w:t>
      </w:r>
    </w:p>
    <w:p w14:paraId="19EE35E9" w14:textId="06B28A40" w:rsidR="000C0D43" w:rsidRPr="00757F0B" w:rsidRDefault="000C0D43" w:rsidP="00F3040E">
      <w:pPr>
        <w:pStyle w:val="ListParagraph"/>
        <w:numPr>
          <w:ilvl w:val="0"/>
          <w:numId w:val="4"/>
        </w:numPr>
        <w:tabs>
          <w:tab w:val="left" w:pos="4400"/>
          <w:tab w:val="left" w:pos="6600"/>
        </w:tabs>
        <w:autoSpaceDE w:val="0"/>
        <w:autoSpaceDN w:val="0"/>
        <w:adjustRightInd w:val="0"/>
        <w:spacing w:after="120" w:line="276" w:lineRule="auto"/>
        <w:rPr>
          <w:rFonts w:ascii="Arial" w:hAnsi="Arial" w:cs="Arial"/>
          <w:sz w:val="22"/>
          <w:szCs w:val="24"/>
        </w:rPr>
      </w:pPr>
      <w:r w:rsidRPr="00757F0B">
        <w:rPr>
          <w:rFonts w:ascii="Arial" w:hAnsi="Arial" w:cs="Arial"/>
          <w:sz w:val="22"/>
          <w:szCs w:val="22"/>
        </w:rPr>
        <w:t xml:space="preserve">w </w:t>
      </w:r>
      <w:r w:rsidRPr="00757F0B">
        <w:rPr>
          <w:rFonts w:ascii="Arial" w:hAnsi="Arial" w:cs="Arial"/>
          <w:sz w:val="22"/>
          <w:szCs w:val="24"/>
        </w:rPr>
        <w:t xml:space="preserve">rubryce 8 </w:t>
      </w:r>
      <w:r w:rsidRPr="00757F0B">
        <w:rPr>
          <w:rFonts w:ascii="Arial" w:hAnsi="Arial" w:cs="Arial"/>
          <w:sz w:val="22"/>
          <w:szCs w:val="22"/>
        </w:rPr>
        <w:t>„O jeździe pociągu zawiadomiono dróżników przejazdowych” wpis: „</w:t>
      </w:r>
      <w:r>
        <w:rPr>
          <w:rFonts w:ascii="Arial" w:hAnsi="Arial" w:cs="Arial"/>
          <w:sz w:val="22"/>
          <w:szCs w:val="22"/>
        </w:rPr>
        <w:t>R-305 /104</w:t>
      </w:r>
      <w:r w:rsidRPr="00757F0B">
        <w:rPr>
          <w:rFonts w:ascii="Arial" w:hAnsi="Arial" w:cs="Arial"/>
          <w:sz w:val="22"/>
          <w:szCs w:val="22"/>
        </w:rPr>
        <w:t>”.</w:t>
      </w:r>
    </w:p>
    <w:p w14:paraId="1F70715D" w14:textId="1BA36364" w:rsidR="000C0D43" w:rsidRDefault="000C0D43" w:rsidP="00F3040E">
      <w:pPr>
        <w:pStyle w:val="ListParagraph"/>
        <w:numPr>
          <w:ilvl w:val="0"/>
          <w:numId w:val="4"/>
        </w:numPr>
        <w:spacing w:after="0" w:line="276" w:lineRule="auto"/>
        <w:jc w:val="both"/>
        <w:rPr>
          <w:rFonts w:ascii="Arial" w:hAnsi="Arial" w:cs="Arial"/>
          <w:sz w:val="22"/>
          <w:szCs w:val="22"/>
        </w:rPr>
      </w:pPr>
      <w:r w:rsidRPr="000C0D43">
        <w:rPr>
          <w:rFonts w:ascii="Arial" w:hAnsi="Arial" w:cs="Arial"/>
          <w:sz w:val="22"/>
          <w:szCs w:val="22"/>
        </w:rPr>
        <w:t xml:space="preserve">Wiersz </w:t>
      </w:r>
      <w:r>
        <w:rPr>
          <w:rFonts w:ascii="Arial" w:hAnsi="Arial" w:cs="Arial"/>
          <w:sz w:val="22"/>
          <w:szCs w:val="22"/>
        </w:rPr>
        <w:t>pierwszy</w:t>
      </w:r>
      <w:r w:rsidRPr="000C0D43">
        <w:rPr>
          <w:rFonts w:ascii="Arial" w:hAnsi="Arial" w:cs="Arial"/>
          <w:sz w:val="22"/>
          <w:szCs w:val="22"/>
        </w:rPr>
        <w:t xml:space="preserve"> od dołu strony:</w:t>
      </w:r>
    </w:p>
    <w:p w14:paraId="46C32B9E" w14:textId="524611EA" w:rsidR="000C0D43" w:rsidRDefault="000C0D43" w:rsidP="00F3040E">
      <w:pPr>
        <w:pStyle w:val="ListParagraph"/>
        <w:numPr>
          <w:ilvl w:val="0"/>
          <w:numId w:val="4"/>
        </w:numPr>
        <w:spacing w:after="0" w:line="276" w:lineRule="auto"/>
        <w:jc w:val="both"/>
        <w:rPr>
          <w:rFonts w:ascii="Arial" w:hAnsi="Arial" w:cs="Arial"/>
          <w:sz w:val="22"/>
          <w:szCs w:val="22"/>
        </w:rPr>
      </w:pPr>
      <w:r>
        <w:rPr>
          <w:rFonts w:ascii="Arial" w:hAnsi="Arial" w:cs="Arial"/>
          <w:sz w:val="22"/>
          <w:szCs w:val="22"/>
        </w:rPr>
        <w:t>rubryki 5, 6 i 7 wykreskowane,</w:t>
      </w:r>
    </w:p>
    <w:p w14:paraId="652A15E6" w14:textId="62F29954" w:rsidR="000C0D43" w:rsidRPr="000C0D43" w:rsidRDefault="000C0D43" w:rsidP="00F3040E">
      <w:pPr>
        <w:pStyle w:val="ListParagraph"/>
        <w:numPr>
          <w:ilvl w:val="0"/>
          <w:numId w:val="4"/>
        </w:numPr>
        <w:spacing w:after="0" w:line="276" w:lineRule="auto"/>
        <w:jc w:val="both"/>
        <w:rPr>
          <w:rFonts w:ascii="Arial" w:hAnsi="Arial" w:cs="Arial"/>
          <w:sz w:val="22"/>
          <w:szCs w:val="22"/>
        </w:rPr>
      </w:pPr>
      <w:r w:rsidRPr="00757F0B">
        <w:rPr>
          <w:rFonts w:ascii="Arial" w:hAnsi="Arial" w:cs="Arial"/>
          <w:sz w:val="22"/>
          <w:szCs w:val="22"/>
        </w:rPr>
        <w:t xml:space="preserve">w </w:t>
      </w:r>
      <w:r w:rsidRPr="00757F0B">
        <w:rPr>
          <w:rFonts w:ascii="Arial" w:hAnsi="Arial" w:cs="Arial"/>
          <w:sz w:val="22"/>
          <w:szCs w:val="24"/>
        </w:rPr>
        <w:t>rubryce</w:t>
      </w:r>
      <w:r w:rsidRPr="00757F0B">
        <w:rPr>
          <w:rFonts w:ascii="Arial" w:hAnsi="Arial" w:cs="Arial"/>
          <w:sz w:val="22"/>
          <w:szCs w:val="22"/>
        </w:rPr>
        <w:t xml:space="preserve"> 7 </w:t>
      </w:r>
      <w:r w:rsidRPr="00757F0B">
        <w:rPr>
          <w:rFonts w:ascii="Arial" w:hAnsi="Arial" w:cs="Arial"/>
          <w:i/>
          <w:sz w:val="22"/>
          <w:szCs w:val="22"/>
        </w:rPr>
        <w:t>„</w:t>
      </w:r>
      <w:r w:rsidRPr="00757F0B">
        <w:rPr>
          <w:rFonts w:ascii="Arial" w:hAnsi="Arial" w:cs="Arial"/>
          <w:sz w:val="22"/>
          <w:szCs w:val="22"/>
        </w:rPr>
        <w:t>Uwagi”</w:t>
      </w:r>
      <w:r w:rsidRPr="00757F0B">
        <w:rPr>
          <w:rFonts w:ascii="Arial" w:hAnsi="Arial" w:cs="Arial"/>
          <w:i/>
          <w:sz w:val="22"/>
          <w:szCs w:val="22"/>
        </w:rPr>
        <w:t xml:space="preserve"> </w:t>
      </w:r>
      <w:r w:rsidRPr="00757F0B">
        <w:rPr>
          <w:rFonts w:ascii="Arial" w:hAnsi="Arial" w:cs="Arial"/>
          <w:sz w:val="22"/>
          <w:szCs w:val="22"/>
        </w:rPr>
        <w:t xml:space="preserve">– </w:t>
      </w:r>
      <w:r w:rsidRPr="000C0D43">
        <w:rPr>
          <w:rFonts w:ascii="Arial" w:hAnsi="Arial" w:cs="Arial"/>
          <w:sz w:val="22"/>
          <w:szCs w:val="22"/>
        </w:rPr>
        <w:t>wpis: „</w:t>
      </w:r>
      <w:r>
        <w:rPr>
          <w:rFonts w:ascii="Arial" w:hAnsi="Arial" w:cs="Arial"/>
          <w:sz w:val="22"/>
          <w:szCs w:val="22"/>
        </w:rPr>
        <w:t>wypadek w km 37,119”</w:t>
      </w:r>
    </w:p>
    <w:p w14:paraId="39B9ACE8" w14:textId="2E2B1D75" w:rsidR="00A70569" w:rsidRPr="00A70569" w:rsidRDefault="00A70569" w:rsidP="00F3040E">
      <w:pPr>
        <w:spacing w:before="120" w:after="120" w:line="276" w:lineRule="auto"/>
        <w:ind w:firstLine="709"/>
        <w:jc w:val="both"/>
        <w:rPr>
          <w:rFonts w:ascii="Arial" w:hAnsi="Arial" w:cs="Arial"/>
          <w:sz w:val="22"/>
          <w:szCs w:val="22"/>
        </w:rPr>
      </w:pPr>
      <w:r w:rsidRPr="00A70569">
        <w:rPr>
          <w:rFonts w:ascii="Arial" w:hAnsi="Arial" w:cs="Arial"/>
          <w:sz w:val="22"/>
          <w:szCs w:val="22"/>
        </w:rPr>
        <w:t>Szlak z i do: Śniadowo (str 0</w:t>
      </w:r>
      <w:r>
        <w:rPr>
          <w:rFonts w:ascii="Arial" w:hAnsi="Arial" w:cs="Arial"/>
          <w:sz w:val="22"/>
          <w:szCs w:val="22"/>
        </w:rPr>
        <w:t>2</w:t>
      </w:r>
      <w:r w:rsidRPr="00A70569">
        <w:rPr>
          <w:rFonts w:ascii="Arial" w:hAnsi="Arial" w:cs="Arial"/>
          <w:sz w:val="22"/>
          <w:szCs w:val="22"/>
        </w:rPr>
        <w:t>)</w:t>
      </w:r>
    </w:p>
    <w:p w14:paraId="4454EA73" w14:textId="3B99081F" w:rsidR="00A70569" w:rsidRPr="00A70569" w:rsidRDefault="00A70569" w:rsidP="00F3040E">
      <w:pPr>
        <w:spacing w:after="0" w:line="276" w:lineRule="auto"/>
        <w:ind w:left="1148"/>
        <w:jc w:val="both"/>
        <w:rPr>
          <w:rFonts w:ascii="Arial" w:hAnsi="Arial" w:cs="Arial"/>
          <w:sz w:val="22"/>
          <w:szCs w:val="22"/>
        </w:rPr>
      </w:pPr>
      <w:r w:rsidRPr="00A70569">
        <w:rPr>
          <w:rFonts w:ascii="Arial" w:hAnsi="Arial" w:cs="Arial"/>
          <w:sz w:val="22"/>
          <w:szCs w:val="22"/>
        </w:rPr>
        <w:lastRenderedPageBreak/>
        <w:t xml:space="preserve">Wiersz </w:t>
      </w:r>
      <w:r>
        <w:rPr>
          <w:rFonts w:ascii="Arial" w:hAnsi="Arial" w:cs="Arial"/>
          <w:sz w:val="22"/>
          <w:szCs w:val="22"/>
        </w:rPr>
        <w:t>pierwszy</w:t>
      </w:r>
      <w:r w:rsidRPr="00A70569">
        <w:rPr>
          <w:rFonts w:ascii="Arial" w:hAnsi="Arial" w:cs="Arial"/>
          <w:sz w:val="22"/>
          <w:szCs w:val="22"/>
        </w:rPr>
        <w:t xml:space="preserve"> od </w:t>
      </w:r>
      <w:r>
        <w:rPr>
          <w:rFonts w:ascii="Arial" w:hAnsi="Arial" w:cs="Arial"/>
          <w:sz w:val="22"/>
          <w:szCs w:val="22"/>
        </w:rPr>
        <w:t>góry</w:t>
      </w:r>
      <w:r w:rsidRPr="00A70569">
        <w:rPr>
          <w:rFonts w:ascii="Arial" w:hAnsi="Arial" w:cs="Arial"/>
          <w:sz w:val="22"/>
          <w:szCs w:val="22"/>
        </w:rPr>
        <w:t xml:space="preserve"> strony:</w:t>
      </w:r>
    </w:p>
    <w:p w14:paraId="13AF3CAD" w14:textId="06C195CC" w:rsidR="00A70569" w:rsidRPr="000C0D43" w:rsidRDefault="00A70569" w:rsidP="00F3040E">
      <w:pPr>
        <w:pStyle w:val="ListParagraph"/>
        <w:numPr>
          <w:ilvl w:val="0"/>
          <w:numId w:val="4"/>
        </w:numPr>
        <w:tabs>
          <w:tab w:val="left" w:pos="4400"/>
          <w:tab w:val="left" w:pos="6600"/>
        </w:tabs>
        <w:autoSpaceDE w:val="0"/>
        <w:autoSpaceDN w:val="0"/>
        <w:adjustRightInd w:val="0"/>
        <w:spacing w:after="120" w:line="276" w:lineRule="auto"/>
        <w:jc w:val="both"/>
        <w:rPr>
          <w:rFonts w:ascii="Arial" w:hAnsi="Arial" w:cs="Arial"/>
          <w:sz w:val="22"/>
          <w:szCs w:val="24"/>
        </w:rPr>
      </w:pPr>
      <w:r w:rsidRPr="000C0D43">
        <w:rPr>
          <w:rFonts w:ascii="Arial" w:hAnsi="Arial" w:cs="Arial"/>
          <w:sz w:val="22"/>
          <w:szCs w:val="24"/>
        </w:rPr>
        <w:t xml:space="preserve">wpis przez całą szerokość strony „Dnia 02.11.2017 r. o g. </w:t>
      </w:r>
      <w:r>
        <w:rPr>
          <w:rFonts w:ascii="Arial" w:hAnsi="Arial" w:cs="Arial"/>
          <w:sz w:val="22"/>
          <w:szCs w:val="24"/>
        </w:rPr>
        <w:t>19</w:t>
      </w:r>
      <w:r w:rsidRPr="000C0D43">
        <w:rPr>
          <w:rFonts w:ascii="Arial" w:hAnsi="Arial" w:cs="Arial"/>
          <w:sz w:val="22"/>
          <w:szCs w:val="24"/>
          <w:vertAlign w:val="superscript"/>
        </w:rPr>
        <w:t>00</w:t>
      </w:r>
      <w:r w:rsidRPr="000C0D43">
        <w:rPr>
          <w:rFonts w:ascii="Arial" w:hAnsi="Arial" w:cs="Arial"/>
          <w:sz w:val="22"/>
          <w:szCs w:val="24"/>
        </w:rPr>
        <w:t xml:space="preserve"> dyżur </w:t>
      </w:r>
      <w:r w:rsidR="00D76966">
        <w:rPr>
          <w:rFonts w:ascii="Arial" w:hAnsi="Arial" w:cs="Arial"/>
          <w:sz w:val="22"/>
          <w:szCs w:val="24"/>
        </w:rPr>
        <w:t>przekazałem.</w:t>
      </w:r>
      <w:r w:rsidRPr="000C0D43">
        <w:rPr>
          <w:rFonts w:ascii="Arial" w:hAnsi="Arial" w:cs="Arial"/>
          <w:sz w:val="22"/>
          <w:szCs w:val="24"/>
        </w:rPr>
        <w:t xml:space="preserve"> </w:t>
      </w:r>
      <w:r w:rsidR="00D76966">
        <w:rPr>
          <w:rFonts w:ascii="Arial" w:hAnsi="Arial" w:cs="Arial"/>
          <w:sz w:val="22"/>
          <w:szCs w:val="24"/>
        </w:rPr>
        <w:t>Szlak Łapy</w:t>
      </w:r>
      <w:r w:rsidRPr="000C0D43">
        <w:rPr>
          <w:rFonts w:ascii="Arial" w:hAnsi="Arial" w:cs="Arial"/>
          <w:sz w:val="22"/>
          <w:szCs w:val="24"/>
        </w:rPr>
        <w:t xml:space="preserve"> </w:t>
      </w:r>
      <w:r w:rsidR="00D76966">
        <w:rPr>
          <w:rFonts w:ascii="Arial" w:hAnsi="Arial" w:cs="Arial"/>
          <w:sz w:val="22"/>
          <w:szCs w:val="24"/>
        </w:rPr>
        <w:t xml:space="preserve">– Śniadowo zajęty poc. Rob-2 </w:t>
      </w:r>
      <w:r w:rsidRPr="000C0D43">
        <w:rPr>
          <w:rFonts w:ascii="Arial" w:hAnsi="Arial" w:cs="Arial"/>
          <w:sz w:val="22"/>
          <w:szCs w:val="24"/>
        </w:rPr>
        <w:t>ISEDR Ł.”</w:t>
      </w:r>
    </w:p>
    <w:p w14:paraId="209B538C" w14:textId="77777777" w:rsidR="00B15B21" w:rsidRPr="00D76966" w:rsidRDefault="00B15B21" w:rsidP="00F3040E">
      <w:pPr>
        <w:spacing w:before="120" w:after="120" w:line="276" w:lineRule="auto"/>
        <w:ind w:firstLine="709"/>
        <w:jc w:val="both"/>
        <w:rPr>
          <w:rFonts w:ascii="Arial" w:hAnsi="Arial" w:cs="Arial"/>
          <w:sz w:val="22"/>
          <w:szCs w:val="24"/>
        </w:rPr>
      </w:pPr>
      <w:r w:rsidRPr="00D76966">
        <w:rPr>
          <w:rFonts w:ascii="Arial" w:hAnsi="Arial" w:cs="Arial"/>
          <w:sz w:val="22"/>
          <w:szCs w:val="24"/>
        </w:rPr>
        <w:t>Dokument przesznurowany i ostemplowany, strony ponumerowane.</w:t>
      </w:r>
    </w:p>
    <w:p w14:paraId="1B85A941" w14:textId="33FEC564" w:rsidR="00301827" w:rsidRPr="00301827" w:rsidRDefault="00301827" w:rsidP="00F3040E">
      <w:pPr>
        <w:numPr>
          <w:ilvl w:val="0"/>
          <w:numId w:val="4"/>
        </w:numPr>
        <w:spacing w:after="120" w:line="276" w:lineRule="auto"/>
        <w:ind w:left="709"/>
        <w:jc w:val="both"/>
        <w:rPr>
          <w:rFonts w:ascii="Arial" w:hAnsi="Arial" w:cs="Arial"/>
          <w:sz w:val="22"/>
          <w:szCs w:val="22"/>
        </w:rPr>
      </w:pPr>
      <w:r w:rsidRPr="00301827">
        <w:rPr>
          <w:rFonts w:ascii="Arial" w:hAnsi="Arial" w:cs="Arial"/>
          <w:sz w:val="22"/>
          <w:szCs w:val="22"/>
        </w:rPr>
        <w:t>„Dziennik telefoniczny” (R-138) regulują postanowienia § 4, ust. 1, pkt 2), § 11 i § 13 „Instrukcji dla personelu obsługi ruchowych posterunków technicznych” Ir-2 (R-7)”, stanowiącej załącznik do Zarządzenia nr 11/2015 Zarządu PKP PLK S.A. z dnia 31 marca 2015 r. zatwierdzony Uchwałą nr 264/2015 z dnia 31 marca 2015 r.</w:t>
      </w:r>
    </w:p>
    <w:p w14:paraId="71BAE00D" w14:textId="6ACB1BC5" w:rsidR="00301827" w:rsidRPr="00301827" w:rsidRDefault="00301827" w:rsidP="00F3040E">
      <w:pPr>
        <w:spacing w:after="120" w:line="276" w:lineRule="auto"/>
        <w:ind w:left="709"/>
        <w:jc w:val="both"/>
        <w:rPr>
          <w:rFonts w:ascii="Arial" w:hAnsi="Arial" w:cs="Arial"/>
          <w:sz w:val="22"/>
          <w:szCs w:val="22"/>
        </w:rPr>
      </w:pPr>
      <w:r w:rsidRPr="00301827">
        <w:rPr>
          <w:rFonts w:ascii="Arial" w:hAnsi="Arial" w:cs="Arial"/>
          <w:sz w:val="22"/>
          <w:szCs w:val="22"/>
        </w:rPr>
        <w:t xml:space="preserve">„Dziennik telefoniczny” (R-138) stacja </w:t>
      </w:r>
      <w:r>
        <w:rPr>
          <w:rFonts w:ascii="Arial" w:hAnsi="Arial" w:cs="Arial"/>
          <w:sz w:val="22"/>
          <w:szCs w:val="22"/>
        </w:rPr>
        <w:t>Łapy</w:t>
      </w:r>
      <w:r w:rsidRPr="00301827">
        <w:rPr>
          <w:rFonts w:ascii="Arial" w:hAnsi="Arial" w:cs="Arial"/>
          <w:sz w:val="22"/>
          <w:szCs w:val="22"/>
        </w:rPr>
        <w:t>, nastawnia dysponująca „</w:t>
      </w:r>
      <w:r>
        <w:rPr>
          <w:rFonts w:ascii="Arial" w:hAnsi="Arial" w:cs="Arial"/>
          <w:sz w:val="22"/>
          <w:szCs w:val="22"/>
        </w:rPr>
        <w:t>Łp</w:t>
      </w:r>
      <w:r w:rsidRPr="00301827">
        <w:rPr>
          <w:rFonts w:ascii="Arial" w:hAnsi="Arial" w:cs="Arial"/>
          <w:sz w:val="22"/>
          <w:szCs w:val="22"/>
        </w:rPr>
        <w:t>” za</w:t>
      </w:r>
      <w:r w:rsidR="00582B83">
        <w:rPr>
          <w:rFonts w:ascii="Arial" w:hAnsi="Arial" w:cs="Arial"/>
          <w:sz w:val="22"/>
          <w:szCs w:val="22"/>
        </w:rPr>
        <w:t>pieczętowany</w:t>
      </w:r>
      <w:r w:rsidRPr="00301827">
        <w:rPr>
          <w:rFonts w:ascii="Arial" w:hAnsi="Arial" w:cs="Arial"/>
          <w:sz w:val="22"/>
          <w:szCs w:val="22"/>
        </w:rPr>
        <w:t xml:space="preserve"> dnia </w:t>
      </w:r>
      <w:r>
        <w:rPr>
          <w:rFonts w:ascii="Arial" w:hAnsi="Arial" w:cs="Arial"/>
          <w:sz w:val="22"/>
          <w:szCs w:val="22"/>
        </w:rPr>
        <w:t>2</w:t>
      </w:r>
      <w:r w:rsidRPr="00301827">
        <w:rPr>
          <w:rFonts w:ascii="Arial" w:hAnsi="Arial" w:cs="Arial"/>
          <w:sz w:val="22"/>
          <w:szCs w:val="22"/>
        </w:rPr>
        <w:t>0.08.2017 r. przez zawiadowcę</w:t>
      </w:r>
      <w:r>
        <w:rPr>
          <w:rFonts w:ascii="Arial" w:hAnsi="Arial" w:cs="Arial"/>
          <w:sz w:val="22"/>
          <w:szCs w:val="22"/>
        </w:rPr>
        <w:t>,</w:t>
      </w:r>
    </w:p>
    <w:p w14:paraId="293250D4" w14:textId="437920CC" w:rsidR="00301827" w:rsidRPr="002C1F50" w:rsidRDefault="002C1F50" w:rsidP="00F3040E">
      <w:pPr>
        <w:spacing w:after="120" w:line="276" w:lineRule="auto"/>
        <w:ind w:left="709"/>
        <w:jc w:val="both"/>
        <w:rPr>
          <w:rFonts w:ascii="Arial" w:hAnsi="Arial" w:cs="Arial"/>
          <w:sz w:val="22"/>
          <w:szCs w:val="22"/>
        </w:rPr>
      </w:pPr>
      <w:r w:rsidRPr="002C1F50">
        <w:rPr>
          <w:rFonts w:ascii="Arial" w:hAnsi="Arial" w:cs="Arial"/>
          <w:sz w:val="22"/>
          <w:szCs w:val="22"/>
        </w:rPr>
        <w:t>Strona 24</w:t>
      </w:r>
      <w:r w:rsidR="00301827" w:rsidRPr="002C1F50">
        <w:rPr>
          <w:rFonts w:ascii="Arial" w:hAnsi="Arial" w:cs="Arial"/>
          <w:sz w:val="22"/>
          <w:szCs w:val="22"/>
        </w:rPr>
        <w:t>:</w:t>
      </w:r>
    </w:p>
    <w:p w14:paraId="18EC01FC" w14:textId="6C3632CE" w:rsidR="002C1F50" w:rsidRPr="002C1F50" w:rsidRDefault="0017748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Pr>
          <w:rFonts w:ascii="Arial" w:hAnsi="Arial" w:cs="Arial"/>
          <w:sz w:val="22"/>
          <w:szCs w:val="22"/>
        </w:rPr>
        <w:t>w</w:t>
      </w:r>
      <w:r w:rsidR="002C1F50" w:rsidRPr="002C1F50">
        <w:rPr>
          <w:rFonts w:ascii="Arial" w:hAnsi="Arial" w:cs="Arial"/>
          <w:sz w:val="22"/>
          <w:szCs w:val="22"/>
        </w:rPr>
        <w:t>pis przez całą szerokoś</w:t>
      </w:r>
      <w:r>
        <w:rPr>
          <w:rFonts w:ascii="Arial" w:hAnsi="Arial" w:cs="Arial"/>
          <w:sz w:val="22"/>
          <w:szCs w:val="22"/>
        </w:rPr>
        <w:t xml:space="preserve">ć </w:t>
      </w:r>
      <w:r w:rsidR="002C1F50" w:rsidRPr="002C1F50">
        <w:rPr>
          <w:rFonts w:ascii="Arial" w:hAnsi="Arial" w:cs="Arial"/>
          <w:sz w:val="22"/>
          <w:szCs w:val="22"/>
        </w:rPr>
        <w:t>strony „Dnia 02.11.2017 r godz. 7</w:t>
      </w:r>
      <w:r w:rsidR="002C1F50" w:rsidRPr="002C1F50">
        <w:rPr>
          <w:rFonts w:ascii="Arial" w:hAnsi="Arial" w:cs="Arial"/>
          <w:sz w:val="22"/>
          <w:szCs w:val="22"/>
          <w:vertAlign w:val="superscript"/>
        </w:rPr>
        <w:t>00</w:t>
      </w:r>
      <w:r w:rsidR="002C1F50" w:rsidRPr="002C1F50">
        <w:rPr>
          <w:rFonts w:ascii="Arial" w:hAnsi="Arial" w:cs="Arial"/>
          <w:sz w:val="22"/>
          <w:szCs w:val="22"/>
        </w:rPr>
        <w:t xml:space="preserve"> dyżur przyjąłem ISEDR Ł.”</w:t>
      </w:r>
    </w:p>
    <w:p w14:paraId="0A53A378" w14:textId="358A9ACA" w:rsidR="00301827" w:rsidRPr="002C1F50"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 xml:space="preserve">w rubryce „Nr kol.” wpis: </w:t>
      </w:r>
      <w:r w:rsidR="002C1F50" w:rsidRPr="002C1F50">
        <w:rPr>
          <w:rFonts w:ascii="Arial" w:hAnsi="Arial" w:cs="Arial"/>
          <w:sz w:val="22"/>
          <w:szCs w:val="22"/>
        </w:rPr>
        <w:t>„3”</w:t>
      </w:r>
      <w:r w:rsidRPr="002C1F50">
        <w:rPr>
          <w:rFonts w:ascii="Arial" w:hAnsi="Arial" w:cs="Arial"/>
          <w:sz w:val="22"/>
          <w:szCs w:val="22"/>
        </w:rPr>
        <w:t>,</w:t>
      </w:r>
    </w:p>
    <w:p w14:paraId="45B2ECE3" w14:textId="16E97B63" w:rsidR="00301827" w:rsidRPr="002C1F50"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„Data” wpis:</w:t>
      </w:r>
      <w:r w:rsidR="002C1F50" w:rsidRPr="002C1F50">
        <w:rPr>
          <w:rFonts w:ascii="Arial" w:hAnsi="Arial" w:cs="Arial"/>
          <w:sz w:val="22"/>
          <w:szCs w:val="22"/>
        </w:rPr>
        <w:t>”02 11 2017r”</w:t>
      </w:r>
      <w:r w:rsidRPr="002C1F50">
        <w:rPr>
          <w:rFonts w:ascii="Arial" w:hAnsi="Arial" w:cs="Arial"/>
          <w:sz w:val="22"/>
          <w:szCs w:val="22"/>
        </w:rPr>
        <w:t>,</w:t>
      </w:r>
    </w:p>
    <w:p w14:paraId="7C36A670" w14:textId="48C98D89" w:rsidR="00301827" w:rsidRPr="002C1F50"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„Adres i treść rozmowy lub telefonogramu” wpis: „</w:t>
      </w:r>
      <w:r w:rsidR="002C1F50" w:rsidRPr="002C1F50">
        <w:rPr>
          <w:rFonts w:ascii="Arial" w:hAnsi="Arial" w:cs="Arial"/>
          <w:sz w:val="22"/>
          <w:szCs w:val="22"/>
        </w:rPr>
        <w:t>Sprawdzono zewnętrzny stan urządzeń radiołączności – dobry”,</w:t>
      </w:r>
    </w:p>
    <w:p w14:paraId="579C1F0E" w14:textId="56FDE2CC" w:rsidR="00301827" w:rsidRPr="002C1F50"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 xml:space="preserve">w rubryce „Czas zakończenia rozmowy lub nadawania telefonogramu” wpis: </w:t>
      </w:r>
      <w:r w:rsidR="002C1F50" w:rsidRPr="002C1F50">
        <w:rPr>
          <w:rFonts w:ascii="Arial" w:hAnsi="Arial" w:cs="Arial"/>
          <w:i/>
          <w:sz w:val="22"/>
          <w:szCs w:val="22"/>
        </w:rPr>
        <w:t>7:01</w:t>
      </w:r>
      <w:r w:rsidRPr="002C1F50">
        <w:rPr>
          <w:rFonts w:ascii="Arial" w:hAnsi="Arial" w:cs="Arial"/>
          <w:sz w:val="22"/>
          <w:szCs w:val="22"/>
        </w:rPr>
        <w:t>,</w:t>
      </w:r>
    </w:p>
    <w:p w14:paraId="1B604C68" w14:textId="46B0BB45" w:rsidR="00301827" w:rsidRPr="002C1F50"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„Nadał/Odebrał” wpis:</w:t>
      </w:r>
      <w:r w:rsidR="002C1F50" w:rsidRPr="002C1F50">
        <w:rPr>
          <w:rFonts w:ascii="Arial" w:hAnsi="Arial" w:cs="Arial"/>
          <w:sz w:val="22"/>
          <w:szCs w:val="22"/>
        </w:rPr>
        <w:t xml:space="preserve"> „</w:t>
      </w:r>
      <w:r w:rsidRPr="002C1F50">
        <w:rPr>
          <w:rFonts w:ascii="Arial" w:hAnsi="Arial" w:cs="Arial"/>
          <w:sz w:val="22"/>
          <w:szCs w:val="22"/>
        </w:rPr>
        <w:t xml:space="preserve"> </w:t>
      </w:r>
      <w:r w:rsidR="002C1F50" w:rsidRPr="002C1F50">
        <w:rPr>
          <w:rFonts w:ascii="Arial" w:hAnsi="Arial" w:cs="Arial"/>
          <w:sz w:val="22"/>
          <w:szCs w:val="22"/>
        </w:rPr>
        <w:t>Ł.”</w:t>
      </w:r>
      <w:r w:rsidRPr="002C1F50">
        <w:rPr>
          <w:rFonts w:ascii="Arial" w:hAnsi="Arial" w:cs="Arial"/>
          <w:i/>
          <w:sz w:val="22"/>
          <w:szCs w:val="22"/>
        </w:rPr>
        <w:t xml:space="preserve"> </w:t>
      </w:r>
    </w:p>
    <w:p w14:paraId="585FEFF8" w14:textId="3E270CDF" w:rsidR="00301827" w:rsidRPr="002C1F50" w:rsidRDefault="00301827" w:rsidP="00F3040E">
      <w:pPr>
        <w:numPr>
          <w:ilvl w:val="0"/>
          <w:numId w:val="4"/>
        </w:numPr>
        <w:tabs>
          <w:tab w:val="left" w:pos="4400"/>
          <w:tab w:val="left" w:pos="6600"/>
        </w:tabs>
        <w:autoSpaceDE w:val="0"/>
        <w:autoSpaceDN w:val="0"/>
        <w:adjustRightInd w:val="0"/>
        <w:spacing w:after="0" w:line="276" w:lineRule="auto"/>
        <w:ind w:left="1382"/>
        <w:contextualSpacing/>
        <w:jc w:val="both"/>
        <w:rPr>
          <w:rFonts w:ascii="Arial" w:hAnsi="Arial" w:cs="Arial"/>
          <w:sz w:val="22"/>
          <w:szCs w:val="22"/>
        </w:rPr>
      </w:pPr>
      <w:r w:rsidRPr="002C1F50">
        <w:rPr>
          <w:rFonts w:ascii="Arial" w:hAnsi="Arial" w:cs="Arial"/>
          <w:sz w:val="22"/>
          <w:szCs w:val="22"/>
        </w:rPr>
        <w:t xml:space="preserve">w rubryce „Nr kol.” wpis: </w:t>
      </w:r>
      <w:r w:rsidR="002C1F50" w:rsidRPr="002C1F50">
        <w:rPr>
          <w:rFonts w:ascii="Arial" w:hAnsi="Arial" w:cs="Arial"/>
          <w:sz w:val="22"/>
          <w:szCs w:val="22"/>
        </w:rPr>
        <w:t>„</w:t>
      </w:r>
      <w:r w:rsidRPr="002C1F50">
        <w:rPr>
          <w:rFonts w:ascii="Arial" w:hAnsi="Arial" w:cs="Arial"/>
          <w:sz w:val="22"/>
          <w:szCs w:val="22"/>
        </w:rPr>
        <w:t>4</w:t>
      </w:r>
      <w:r w:rsidR="002C1F50" w:rsidRPr="002C1F50">
        <w:rPr>
          <w:rFonts w:ascii="Arial" w:hAnsi="Arial" w:cs="Arial"/>
          <w:sz w:val="22"/>
          <w:szCs w:val="22"/>
        </w:rPr>
        <w:t>”</w:t>
      </w:r>
      <w:r w:rsidRPr="002C1F50">
        <w:rPr>
          <w:rFonts w:ascii="Arial" w:hAnsi="Arial" w:cs="Arial"/>
          <w:sz w:val="22"/>
          <w:szCs w:val="22"/>
        </w:rPr>
        <w:t>,</w:t>
      </w:r>
    </w:p>
    <w:p w14:paraId="7385F427" w14:textId="0EB44C88" w:rsidR="00301827" w:rsidRPr="00177487"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177487">
        <w:rPr>
          <w:rFonts w:ascii="Arial" w:hAnsi="Arial" w:cs="Arial"/>
          <w:sz w:val="22"/>
          <w:szCs w:val="22"/>
        </w:rPr>
        <w:t xml:space="preserve">w rubryce „Data” wpis: </w:t>
      </w:r>
      <w:r w:rsidR="00177487" w:rsidRPr="00177487">
        <w:rPr>
          <w:rFonts w:ascii="Arial" w:hAnsi="Arial" w:cs="Arial"/>
          <w:sz w:val="22"/>
          <w:szCs w:val="22"/>
        </w:rPr>
        <w:t>„</w:t>
      </w:r>
      <w:r w:rsidR="00177487" w:rsidRPr="00177487">
        <w:rPr>
          <w:rFonts w:ascii="Arial" w:hAnsi="Arial" w:cs="Arial"/>
          <w:i/>
          <w:sz w:val="22"/>
          <w:szCs w:val="22"/>
        </w:rPr>
        <w:t>-,,-</w:t>
      </w:r>
      <w:r w:rsidR="00177487" w:rsidRPr="00177487">
        <w:rPr>
          <w:rFonts w:ascii="Arial" w:hAnsi="Arial" w:cs="Arial"/>
          <w:sz w:val="22"/>
          <w:szCs w:val="22"/>
        </w:rPr>
        <w:t>”</w:t>
      </w:r>
    </w:p>
    <w:p w14:paraId="602F12E2" w14:textId="331A9D13" w:rsidR="00301827" w:rsidRPr="00177487" w:rsidRDefault="00301827" w:rsidP="00F3040E">
      <w:pPr>
        <w:numPr>
          <w:ilvl w:val="0"/>
          <w:numId w:val="4"/>
        </w:numPr>
        <w:tabs>
          <w:tab w:val="left" w:pos="4400"/>
          <w:tab w:val="left" w:pos="6600"/>
        </w:tabs>
        <w:autoSpaceDE w:val="0"/>
        <w:autoSpaceDN w:val="0"/>
        <w:adjustRightInd w:val="0"/>
        <w:spacing w:after="0" w:line="276" w:lineRule="auto"/>
        <w:ind w:left="1382"/>
        <w:contextualSpacing/>
        <w:jc w:val="both"/>
        <w:rPr>
          <w:rFonts w:ascii="Arial" w:hAnsi="Arial" w:cs="Arial"/>
          <w:sz w:val="22"/>
          <w:szCs w:val="22"/>
        </w:rPr>
      </w:pPr>
      <w:r w:rsidRPr="00177487">
        <w:rPr>
          <w:rFonts w:ascii="Arial" w:hAnsi="Arial" w:cs="Arial"/>
          <w:sz w:val="22"/>
          <w:szCs w:val="22"/>
        </w:rPr>
        <w:t>w rubryce „Adres i treść rozmowy lub telefonogramu” wpis: „</w:t>
      </w:r>
      <w:r w:rsidR="00177487" w:rsidRPr="00177487">
        <w:rPr>
          <w:rFonts w:ascii="Arial" w:hAnsi="Arial" w:cs="Arial"/>
          <w:sz w:val="22"/>
          <w:szCs w:val="22"/>
        </w:rPr>
        <w:t>Maszynista poc. Nr 10431 Z. zgłosił gotowość do odjazdu EN57AL-1551”</w:t>
      </w:r>
    </w:p>
    <w:p w14:paraId="08F4556D" w14:textId="6A99AC58" w:rsidR="00301827" w:rsidRPr="00177487"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177487">
        <w:rPr>
          <w:rFonts w:ascii="Arial" w:hAnsi="Arial" w:cs="Arial"/>
          <w:sz w:val="22"/>
          <w:szCs w:val="22"/>
        </w:rPr>
        <w:t xml:space="preserve">w rubryce „Czas zakończenia rozmowy lub nadawania telefonogramu” wpis: </w:t>
      </w:r>
      <w:r w:rsidR="00177487" w:rsidRPr="00177487">
        <w:rPr>
          <w:rFonts w:ascii="Arial" w:hAnsi="Arial" w:cs="Arial"/>
          <w:sz w:val="22"/>
          <w:szCs w:val="22"/>
        </w:rPr>
        <w:t>„</w:t>
      </w:r>
      <w:r w:rsidR="00177487" w:rsidRPr="00177487">
        <w:rPr>
          <w:rFonts w:ascii="Arial" w:hAnsi="Arial" w:cs="Arial"/>
          <w:i/>
          <w:sz w:val="22"/>
          <w:szCs w:val="22"/>
        </w:rPr>
        <w:t>1</w:t>
      </w:r>
      <w:r w:rsidRPr="00177487">
        <w:rPr>
          <w:rFonts w:ascii="Arial" w:hAnsi="Arial" w:cs="Arial"/>
          <w:i/>
          <w:sz w:val="22"/>
          <w:szCs w:val="22"/>
        </w:rPr>
        <w:t>1:</w:t>
      </w:r>
      <w:r w:rsidR="00177487" w:rsidRPr="00177487">
        <w:rPr>
          <w:rFonts w:ascii="Arial" w:hAnsi="Arial" w:cs="Arial"/>
          <w:i/>
          <w:sz w:val="22"/>
          <w:szCs w:val="22"/>
        </w:rPr>
        <w:t>20”</w:t>
      </w:r>
      <w:r w:rsidRPr="00177487">
        <w:rPr>
          <w:rFonts w:ascii="Arial" w:hAnsi="Arial" w:cs="Arial"/>
          <w:sz w:val="22"/>
          <w:szCs w:val="22"/>
        </w:rPr>
        <w:t>,</w:t>
      </w:r>
    </w:p>
    <w:p w14:paraId="207DEA9A" w14:textId="3B5E6D4C" w:rsidR="00301827" w:rsidRDefault="0030182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177487">
        <w:rPr>
          <w:rFonts w:ascii="Arial" w:hAnsi="Arial" w:cs="Arial"/>
          <w:sz w:val="22"/>
          <w:szCs w:val="22"/>
        </w:rPr>
        <w:t xml:space="preserve">w rubryce „Nadał/Odebrał” wpis: </w:t>
      </w:r>
      <w:r w:rsidR="00177487">
        <w:rPr>
          <w:rFonts w:ascii="Arial" w:hAnsi="Arial" w:cs="Arial"/>
          <w:sz w:val="22"/>
          <w:szCs w:val="22"/>
        </w:rPr>
        <w:t>„Ł.”</w:t>
      </w:r>
    </w:p>
    <w:p w14:paraId="514B532A" w14:textId="4149C3C3" w:rsidR="00177487" w:rsidRPr="002C1F50" w:rsidRDefault="00177487"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Pr>
          <w:rFonts w:ascii="Arial" w:hAnsi="Arial" w:cs="Arial"/>
          <w:sz w:val="22"/>
          <w:szCs w:val="22"/>
        </w:rPr>
        <w:t>w</w:t>
      </w:r>
      <w:r w:rsidRPr="002C1F50">
        <w:rPr>
          <w:rFonts w:ascii="Arial" w:hAnsi="Arial" w:cs="Arial"/>
          <w:sz w:val="22"/>
          <w:szCs w:val="22"/>
        </w:rPr>
        <w:t xml:space="preserve">pis przez całą szerokoścstrony „Dnia 02.11.2017 r dyżur </w:t>
      </w:r>
      <w:r>
        <w:rPr>
          <w:rFonts w:ascii="Arial" w:hAnsi="Arial" w:cs="Arial"/>
          <w:sz w:val="22"/>
          <w:szCs w:val="22"/>
        </w:rPr>
        <w:t>przekazałem</w:t>
      </w:r>
      <w:r w:rsidRPr="002C1F50">
        <w:rPr>
          <w:rFonts w:ascii="Arial" w:hAnsi="Arial" w:cs="Arial"/>
          <w:sz w:val="22"/>
          <w:szCs w:val="22"/>
        </w:rPr>
        <w:t xml:space="preserve"> </w:t>
      </w:r>
      <w:r>
        <w:rPr>
          <w:rFonts w:ascii="Arial" w:hAnsi="Arial" w:cs="Arial"/>
          <w:sz w:val="22"/>
          <w:szCs w:val="22"/>
        </w:rPr>
        <w:t>godz. 19</w:t>
      </w:r>
      <w:r w:rsidRPr="00177487">
        <w:rPr>
          <w:rFonts w:ascii="Arial" w:hAnsi="Arial" w:cs="Arial"/>
          <w:sz w:val="22"/>
          <w:szCs w:val="22"/>
          <w:vertAlign w:val="superscript"/>
        </w:rPr>
        <w:t>00</w:t>
      </w:r>
      <w:r>
        <w:rPr>
          <w:rFonts w:ascii="Arial" w:hAnsi="Arial" w:cs="Arial"/>
          <w:sz w:val="22"/>
          <w:szCs w:val="22"/>
        </w:rPr>
        <w:t xml:space="preserve"> </w:t>
      </w:r>
      <w:r w:rsidRPr="002C1F50">
        <w:rPr>
          <w:rFonts w:ascii="Arial" w:hAnsi="Arial" w:cs="Arial"/>
          <w:sz w:val="22"/>
          <w:szCs w:val="22"/>
        </w:rPr>
        <w:t>ISEDR Ł.”</w:t>
      </w:r>
    </w:p>
    <w:p w14:paraId="78F4E181" w14:textId="6F753A03" w:rsidR="009A6423" w:rsidRPr="002C1F5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Pr>
          <w:rFonts w:ascii="Arial" w:hAnsi="Arial" w:cs="Arial"/>
          <w:sz w:val="22"/>
          <w:szCs w:val="22"/>
        </w:rPr>
        <w:t>w</w:t>
      </w:r>
      <w:r w:rsidRPr="002C1F50">
        <w:rPr>
          <w:rFonts w:ascii="Arial" w:hAnsi="Arial" w:cs="Arial"/>
          <w:sz w:val="22"/>
          <w:szCs w:val="22"/>
        </w:rPr>
        <w:t>pis przez całą szerokoś</w:t>
      </w:r>
      <w:r>
        <w:rPr>
          <w:rFonts w:ascii="Arial" w:hAnsi="Arial" w:cs="Arial"/>
          <w:sz w:val="22"/>
          <w:szCs w:val="22"/>
        </w:rPr>
        <w:t xml:space="preserve">ć </w:t>
      </w:r>
      <w:r w:rsidRPr="002C1F50">
        <w:rPr>
          <w:rFonts w:ascii="Arial" w:hAnsi="Arial" w:cs="Arial"/>
          <w:sz w:val="22"/>
          <w:szCs w:val="22"/>
        </w:rPr>
        <w:t xml:space="preserve">strony „Dnia 02.11.2017 dyżur przyjąłem ISEDR </w:t>
      </w:r>
      <w:r>
        <w:rPr>
          <w:rFonts w:ascii="Arial" w:hAnsi="Arial" w:cs="Arial"/>
          <w:sz w:val="22"/>
          <w:szCs w:val="22"/>
        </w:rPr>
        <w:t>podpis nieczytelny</w:t>
      </w:r>
      <w:r w:rsidRPr="002C1F50">
        <w:rPr>
          <w:rFonts w:ascii="Arial" w:hAnsi="Arial" w:cs="Arial"/>
          <w:sz w:val="22"/>
          <w:szCs w:val="22"/>
        </w:rPr>
        <w:t>”</w:t>
      </w:r>
    </w:p>
    <w:p w14:paraId="0D611721" w14:textId="075923B7" w:rsidR="009A6423" w:rsidRPr="002C1F5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„Nr kol.” wpis: „</w:t>
      </w:r>
      <w:r>
        <w:rPr>
          <w:rFonts w:ascii="Arial" w:hAnsi="Arial" w:cs="Arial"/>
          <w:sz w:val="22"/>
          <w:szCs w:val="22"/>
        </w:rPr>
        <w:t>5</w:t>
      </w:r>
      <w:r w:rsidRPr="002C1F50">
        <w:rPr>
          <w:rFonts w:ascii="Arial" w:hAnsi="Arial" w:cs="Arial"/>
          <w:sz w:val="22"/>
          <w:szCs w:val="22"/>
        </w:rPr>
        <w:t>”,</w:t>
      </w:r>
    </w:p>
    <w:p w14:paraId="60C1100C" w14:textId="2026702D" w:rsidR="009A6423" w:rsidRPr="002C1F5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„Data” wpis:”0211”,</w:t>
      </w:r>
    </w:p>
    <w:p w14:paraId="69918C00" w14:textId="4DFF6E11" w:rsidR="009A6423" w:rsidRPr="002C1F5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 xml:space="preserve">w rubryce „Adres i treść rozmowy lub telefonogramu” wpis: „Sprawdzono </w:t>
      </w:r>
      <w:r>
        <w:rPr>
          <w:rFonts w:ascii="Arial" w:hAnsi="Arial" w:cs="Arial"/>
          <w:sz w:val="22"/>
          <w:szCs w:val="22"/>
        </w:rPr>
        <w:t xml:space="preserve">stan </w:t>
      </w:r>
      <w:r w:rsidRPr="002C1F50">
        <w:rPr>
          <w:rFonts w:ascii="Arial" w:hAnsi="Arial" w:cs="Arial"/>
          <w:sz w:val="22"/>
          <w:szCs w:val="22"/>
        </w:rPr>
        <w:t xml:space="preserve">zewnętrzny urządzeń radiołączności </w:t>
      </w:r>
      <w:r w:rsidR="00DF1680">
        <w:rPr>
          <w:rFonts w:ascii="Arial" w:hAnsi="Arial" w:cs="Arial"/>
          <w:sz w:val="22"/>
          <w:szCs w:val="22"/>
        </w:rPr>
        <w:t>w porządku</w:t>
      </w:r>
      <w:r w:rsidRPr="002C1F50">
        <w:rPr>
          <w:rFonts w:ascii="Arial" w:hAnsi="Arial" w:cs="Arial"/>
          <w:sz w:val="22"/>
          <w:szCs w:val="22"/>
        </w:rPr>
        <w:t>”,</w:t>
      </w:r>
    </w:p>
    <w:p w14:paraId="6569DF93" w14:textId="348D4480" w:rsidR="00DF1680" w:rsidRPr="002C1F50" w:rsidRDefault="00DF1680"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„Nr kol.” wpis: „</w:t>
      </w:r>
      <w:r>
        <w:rPr>
          <w:rFonts w:ascii="Arial" w:hAnsi="Arial" w:cs="Arial"/>
          <w:sz w:val="22"/>
          <w:szCs w:val="22"/>
        </w:rPr>
        <w:t>6</w:t>
      </w:r>
      <w:r w:rsidRPr="002C1F50">
        <w:rPr>
          <w:rFonts w:ascii="Arial" w:hAnsi="Arial" w:cs="Arial"/>
          <w:sz w:val="22"/>
          <w:szCs w:val="22"/>
        </w:rPr>
        <w:t>”,</w:t>
      </w:r>
    </w:p>
    <w:p w14:paraId="29B2F16E" w14:textId="77777777" w:rsidR="00DF1680" w:rsidRPr="002C1F50" w:rsidRDefault="00DF1680"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„Data” wpis:”0211”,</w:t>
      </w:r>
    </w:p>
    <w:p w14:paraId="50E4D96F" w14:textId="689D2301" w:rsidR="00DF1680" w:rsidRPr="002C1F50" w:rsidRDefault="00DF1680"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w rubryce „Adres i treść rozmowy lub telefonogramu” wpis: „</w:t>
      </w:r>
      <w:r>
        <w:rPr>
          <w:rFonts w:ascii="Arial" w:hAnsi="Arial" w:cs="Arial"/>
          <w:sz w:val="22"/>
          <w:szCs w:val="22"/>
        </w:rPr>
        <w:t>Wypadek w km 37,119</w:t>
      </w:r>
      <w:r w:rsidRPr="002C1F50">
        <w:rPr>
          <w:rFonts w:ascii="Arial" w:hAnsi="Arial" w:cs="Arial"/>
          <w:sz w:val="22"/>
          <w:szCs w:val="22"/>
        </w:rPr>
        <w:t>”,</w:t>
      </w:r>
      <w:r>
        <w:rPr>
          <w:rFonts w:ascii="Arial" w:hAnsi="Arial" w:cs="Arial"/>
          <w:sz w:val="22"/>
          <w:szCs w:val="22"/>
        </w:rPr>
        <w:t xml:space="preserve"> powiadomiony IZ</w:t>
      </w:r>
      <w:r w:rsidR="00DD0BCD">
        <w:rPr>
          <w:rFonts w:ascii="Arial" w:hAnsi="Arial" w:cs="Arial"/>
          <w:sz w:val="22"/>
          <w:szCs w:val="22"/>
        </w:rPr>
        <w:t>D</w:t>
      </w:r>
      <w:r>
        <w:rPr>
          <w:rFonts w:ascii="Arial" w:hAnsi="Arial" w:cs="Arial"/>
          <w:sz w:val="22"/>
          <w:szCs w:val="22"/>
        </w:rPr>
        <w:t>D G. g18</w:t>
      </w:r>
      <w:r w:rsidRPr="00DF1680">
        <w:rPr>
          <w:rFonts w:ascii="Arial" w:hAnsi="Arial" w:cs="Arial"/>
          <w:sz w:val="22"/>
          <w:szCs w:val="22"/>
          <w:vertAlign w:val="superscript"/>
        </w:rPr>
        <w:t>50</w:t>
      </w:r>
      <w:r w:rsidRPr="00DF1680">
        <w:rPr>
          <w:rFonts w:ascii="Arial" w:hAnsi="Arial" w:cs="Arial"/>
          <w:sz w:val="22"/>
          <w:szCs w:val="22"/>
        </w:rPr>
        <w:t>”</w:t>
      </w:r>
    </w:p>
    <w:p w14:paraId="0FB4CE92" w14:textId="6AA08B88" w:rsidR="009A6423" w:rsidRPr="00DF168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2C1F50">
        <w:rPr>
          <w:rFonts w:ascii="Arial" w:hAnsi="Arial" w:cs="Arial"/>
          <w:sz w:val="22"/>
          <w:szCs w:val="22"/>
        </w:rPr>
        <w:t xml:space="preserve">w rubryce „Czas zakończenia rozmowy lub nadawania telefonogramu” </w:t>
      </w:r>
      <w:r w:rsidRPr="00DF1680">
        <w:rPr>
          <w:rFonts w:ascii="Arial" w:hAnsi="Arial" w:cs="Arial"/>
          <w:sz w:val="22"/>
          <w:szCs w:val="22"/>
        </w:rPr>
        <w:t xml:space="preserve">wpis: </w:t>
      </w:r>
      <w:r w:rsidR="00DF1680">
        <w:rPr>
          <w:rFonts w:ascii="Arial" w:hAnsi="Arial" w:cs="Arial"/>
          <w:sz w:val="22"/>
          <w:szCs w:val="22"/>
        </w:rPr>
        <w:t>„</w:t>
      </w:r>
      <w:r w:rsidR="00DF1680" w:rsidRPr="00DF1680">
        <w:rPr>
          <w:rFonts w:ascii="Arial" w:hAnsi="Arial" w:cs="Arial"/>
          <w:sz w:val="22"/>
          <w:szCs w:val="22"/>
        </w:rPr>
        <w:t>18:50</w:t>
      </w:r>
      <w:r w:rsidR="00DF1680">
        <w:rPr>
          <w:rFonts w:ascii="Arial" w:hAnsi="Arial" w:cs="Arial"/>
          <w:sz w:val="22"/>
          <w:szCs w:val="22"/>
        </w:rPr>
        <w:t>”</w:t>
      </w:r>
      <w:r w:rsidRPr="00DF1680">
        <w:rPr>
          <w:rFonts w:ascii="Arial" w:hAnsi="Arial" w:cs="Arial"/>
          <w:sz w:val="22"/>
          <w:szCs w:val="22"/>
        </w:rPr>
        <w:t>,</w:t>
      </w:r>
    </w:p>
    <w:p w14:paraId="5A6368BF" w14:textId="17A5E094" w:rsidR="00DD0BCD" w:rsidRPr="002C1F50" w:rsidRDefault="009A6423" w:rsidP="00F3040E">
      <w:pPr>
        <w:numPr>
          <w:ilvl w:val="0"/>
          <w:numId w:val="4"/>
        </w:numPr>
        <w:tabs>
          <w:tab w:val="left" w:pos="4400"/>
          <w:tab w:val="left" w:pos="6600"/>
        </w:tabs>
        <w:autoSpaceDE w:val="0"/>
        <w:autoSpaceDN w:val="0"/>
        <w:adjustRightInd w:val="0"/>
        <w:spacing w:after="120" w:line="276" w:lineRule="auto"/>
        <w:ind w:left="1382"/>
        <w:contextualSpacing/>
        <w:jc w:val="both"/>
        <w:rPr>
          <w:rFonts w:ascii="Arial" w:hAnsi="Arial" w:cs="Arial"/>
          <w:sz w:val="22"/>
          <w:szCs w:val="22"/>
        </w:rPr>
      </w:pPr>
      <w:r w:rsidRPr="00DD0BCD">
        <w:rPr>
          <w:rFonts w:ascii="Arial" w:hAnsi="Arial" w:cs="Arial"/>
          <w:sz w:val="22"/>
          <w:szCs w:val="22"/>
        </w:rPr>
        <w:t xml:space="preserve">w rubryce </w:t>
      </w:r>
      <w:r w:rsidR="00DD0BCD" w:rsidRPr="002C1F50">
        <w:rPr>
          <w:rFonts w:ascii="Arial" w:hAnsi="Arial" w:cs="Arial"/>
          <w:sz w:val="22"/>
          <w:szCs w:val="22"/>
        </w:rPr>
        <w:t>„Nr kol.” wpis: „</w:t>
      </w:r>
      <w:r w:rsidR="00DD0BCD">
        <w:rPr>
          <w:rFonts w:ascii="Arial" w:hAnsi="Arial" w:cs="Arial"/>
          <w:sz w:val="22"/>
          <w:szCs w:val="22"/>
        </w:rPr>
        <w:t>7</w:t>
      </w:r>
      <w:r w:rsidR="00DD0BCD" w:rsidRPr="002C1F50">
        <w:rPr>
          <w:rFonts w:ascii="Arial" w:hAnsi="Arial" w:cs="Arial"/>
          <w:sz w:val="22"/>
          <w:szCs w:val="22"/>
        </w:rPr>
        <w:t>”,</w:t>
      </w:r>
    </w:p>
    <w:p w14:paraId="7449E10B" w14:textId="1128842D" w:rsidR="00177487" w:rsidRPr="008D0C75" w:rsidRDefault="00177487" w:rsidP="00F3040E">
      <w:pPr>
        <w:tabs>
          <w:tab w:val="left" w:pos="4400"/>
          <w:tab w:val="left" w:pos="6600"/>
        </w:tabs>
        <w:autoSpaceDE w:val="0"/>
        <w:autoSpaceDN w:val="0"/>
        <w:adjustRightInd w:val="0"/>
        <w:spacing w:after="120" w:line="276" w:lineRule="auto"/>
        <w:contextualSpacing/>
        <w:jc w:val="both"/>
        <w:rPr>
          <w:rFonts w:ascii="Arial" w:hAnsi="Arial" w:cs="Arial"/>
          <w:sz w:val="22"/>
          <w:szCs w:val="22"/>
        </w:rPr>
      </w:pPr>
    </w:p>
    <w:p w14:paraId="15D01CF0" w14:textId="2FFF537D" w:rsidR="00227CC8" w:rsidRPr="008D0C75" w:rsidRDefault="008D0C75" w:rsidP="00F3040E">
      <w:pPr>
        <w:tabs>
          <w:tab w:val="left" w:pos="4400"/>
          <w:tab w:val="left" w:pos="6600"/>
        </w:tabs>
        <w:autoSpaceDE w:val="0"/>
        <w:autoSpaceDN w:val="0"/>
        <w:adjustRightInd w:val="0"/>
        <w:spacing w:after="120" w:line="276" w:lineRule="auto"/>
        <w:contextualSpacing/>
        <w:jc w:val="both"/>
        <w:rPr>
          <w:rFonts w:ascii="Arial" w:hAnsi="Arial" w:cs="Arial"/>
          <w:sz w:val="22"/>
          <w:szCs w:val="22"/>
        </w:rPr>
      </w:pPr>
      <w:r w:rsidRPr="008D0C75">
        <w:rPr>
          <w:rFonts w:ascii="Arial" w:hAnsi="Arial" w:cs="Arial"/>
          <w:sz w:val="22"/>
          <w:szCs w:val="22"/>
        </w:rPr>
        <w:t xml:space="preserve">             </w:t>
      </w:r>
      <w:r w:rsidR="00227CC8" w:rsidRPr="008D0C75">
        <w:rPr>
          <w:rFonts w:ascii="Arial" w:hAnsi="Arial" w:cs="Arial"/>
          <w:sz w:val="22"/>
          <w:szCs w:val="22"/>
        </w:rPr>
        <w:t>Dalsze wpisy nieczytelne</w:t>
      </w:r>
      <w:r w:rsidRPr="008D0C75">
        <w:rPr>
          <w:rFonts w:ascii="Arial" w:hAnsi="Arial" w:cs="Arial"/>
          <w:sz w:val="22"/>
          <w:szCs w:val="22"/>
        </w:rPr>
        <w:t xml:space="preserve">. </w:t>
      </w:r>
      <w:r w:rsidR="00227CC8" w:rsidRPr="008D0C75">
        <w:rPr>
          <w:rFonts w:ascii="Arial" w:hAnsi="Arial" w:cs="Arial"/>
          <w:sz w:val="22"/>
          <w:szCs w:val="22"/>
        </w:rPr>
        <w:t xml:space="preserve"> </w:t>
      </w:r>
    </w:p>
    <w:p w14:paraId="2E69E83E" w14:textId="77777777" w:rsidR="008D0C75" w:rsidRPr="00227CC8" w:rsidRDefault="008D0C75" w:rsidP="00F3040E">
      <w:pPr>
        <w:tabs>
          <w:tab w:val="left" w:pos="4400"/>
          <w:tab w:val="left" w:pos="6600"/>
        </w:tabs>
        <w:autoSpaceDE w:val="0"/>
        <w:autoSpaceDN w:val="0"/>
        <w:adjustRightInd w:val="0"/>
        <w:spacing w:after="120" w:line="276" w:lineRule="auto"/>
        <w:contextualSpacing/>
        <w:jc w:val="both"/>
        <w:rPr>
          <w:rFonts w:ascii="Arial" w:hAnsi="Arial" w:cs="Arial"/>
          <w:color w:val="FF0000"/>
          <w:sz w:val="22"/>
          <w:szCs w:val="22"/>
        </w:rPr>
      </w:pPr>
    </w:p>
    <w:p w14:paraId="2A67F877" w14:textId="77777777" w:rsidR="00F25FAB" w:rsidRPr="00DD0BCD" w:rsidRDefault="00F25FAB" w:rsidP="00F3040E">
      <w:pPr>
        <w:spacing w:after="240" w:line="276" w:lineRule="auto"/>
        <w:ind w:firstLine="708"/>
        <w:jc w:val="both"/>
        <w:rPr>
          <w:rFonts w:ascii="Arial" w:hAnsi="Arial" w:cs="Arial"/>
          <w:sz w:val="22"/>
          <w:szCs w:val="24"/>
        </w:rPr>
      </w:pPr>
      <w:r w:rsidRPr="00DD0BCD">
        <w:rPr>
          <w:rFonts w:ascii="Arial" w:hAnsi="Arial" w:cs="Arial"/>
          <w:sz w:val="22"/>
          <w:szCs w:val="24"/>
        </w:rPr>
        <w:t>Dokument przesznurowany i ostemplowany.</w:t>
      </w:r>
    </w:p>
    <w:p w14:paraId="2E79D037" w14:textId="77777777" w:rsidR="00F25FAB" w:rsidRPr="00227CC8" w:rsidRDefault="00F25FAB" w:rsidP="00F3040E">
      <w:pPr>
        <w:spacing w:line="276" w:lineRule="auto"/>
        <w:ind w:firstLine="708"/>
        <w:jc w:val="both"/>
        <w:rPr>
          <w:rFonts w:ascii="Arial" w:hAnsi="Arial" w:cs="Arial"/>
          <w:sz w:val="22"/>
          <w:szCs w:val="24"/>
        </w:rPr>
      </w:pPr>
      <w:r w:rsidRPr="00227CC8">
        <w:rPr>
          <w:rFonts w:ascii="Arial" w:hAnsi="Arial" w:cs="Arial"/>
          <w:sz w:val="22"/>
          <w:szCs w:val="24"/>
        </w:rPr>
        <w:t xml:space="preserve">Komisja kolejowa zabezpieczyła niezbędną dokumentację techniczno ruchową . </w:t>
      </w:r>
    </w:p>
    <w:p w14:paraId="4E50975E" w14:textId="3A636480" w:rsidR="00F25FAB" w:rsidRPr="00227CC8" w:rsidRDefault="00227CC8" w:rsidP="00F3040E">
      <w:pPr>
        <w:pStyle w:val="ListParagraph"/>
        <w:numPr>
          <w:ilvl w:val="0"/>
          <w:numId w:val="37"/>
        </w:numPr>
        <w:spacing w:after="120" w:line="276" w:lineRule="auto"/>
        <w:jc w:val="both"/>
        <w:rPr>
          <w:rFonts w:ascii="Arial" w:hAnsi="Arial" w:cs="Arial"/>
          <w:color w:val="C00000"/>
          <w:sz w:val="22"/>
          <w:szCs w:val="24"/>
        </w:rPr>
      </w:pPr>
      <w:r w:rsidRPr="00D76966">
        <w:rPr>
          <w:rFonts w:ascii="Arial" w:hAnsi="Arial" w:cs="Arial"/>
          <w:sz w:val="22"/>
          <w:szCs w:val="24"/>
        </w:rPr>
        <w:lastRenderedPageBreak/>
        <w:t>„</w:t>
      </w:r>
      <w:r w:rsidRPr="00D76966">
        <w:rPr>
          <w:rFonts w:ascii="Arial" w:hAnsi="Arial" w:cs="Arial"/>
          <w:sz w:val="22"/>
          <w:szCs w:val="22"/>
        </w:rPr>
        <w:t xml:space="preserve">Dziennik ruchu posterunku zapowiadawczego” </w:t>
      </w:r>
      <w:r w:rsidRPr="00D76966">
        <w:rPr>
          <w:rFonts w:ascii="Arial" w:hAnsi="Arial" w:cs="Arial"/>
          <w:i/>
          <w:sz w:val="22"/>
          <w:szCs w:val="22"/>
        </w:rPr>
        <w:t xml:space="preserve">(R-146)- </w:t>
      </w:r>
      <w:r w:rsidR="00582B83">
        <w:rPr>
          <w:rFonts w:ascii="Arial" w:hAnsi="Arial" w:cs="Arial"/>
          <w:sz w:val="22"/>
          <w:szCs w:val="22"/>
        </w:rPr>
        <w:t>IZ Białystok</w:t>
      </w:r>
      <w:r w:rsidRPr="00D76966">
        <w:rPr>
          <w:rFonts w:ascii="Arial" w:hAnsi="Arial" w:cs="Arial"/>
          <w:sz w:val="22"/>
          <w:szCs w:val="22"/>
        </w:rPr>
        <w:t>, stacja Łapy, nastawnia dysponująca „Łp”, szlak Łapy – Śniadowo, rozpoczęty dnia 29.10.2017 r.</w:t>
      </w:r>
      <w:r w:rsidRPr="003135DD">
        <w:rPr>
          <w:rFonts w:ascii="Arial" w:hAnsi="Arial" w:cs="Arial"/>
          <w:color w:val="C00000"/>
          <w:sz w:val="22"/>
          <w:szCs w:val="22"/>
        </w:rPr>
        <w:t xml:space="preserve"> </w:t>
      </w:r>
    </w:p>
    <w:p w14:paraId="51252701" w14:textId="59BA5127" w:rsidR="00D91868" w:rsidRPr="003135DD" w:rsidRDefault="00227CC8" w:rsidP="00F3040E">
      <w:pPr>
        <w:pStyle w:val="ListParagraph"/>
        <w:numPr>
          <w:ilvl w:val="0"/>
          <w:numId w:val="37"/>
        </w:numPr>
        <w:spacing w:after="120" w:line="276" w:lineRule="auto"/>
        <w:jc w:val="both"/>
        <w:rPr>
          <w:rFonts w:ascii="Arial" w:hAnsi="Arial" w:cs="Arial"/>
          <w:color w:val="C00000"/>
          <w:sz w:val="8"/>
          <w:szCs w:val="22"/>
        </w:rPr>
      </w:pPr>
      <w:r w:rsidRPr="00301827">
        <w:rPr>
          <w:rFonts w:ascii="Arial" w:hAnsi="Arial" w:cs="Arial"/>
          <w:sz w:val="22"/>
          <w:szCs w:val="22"/>
        </w:rPr>
        <w:t xml:space="preserve">„Dziennik telefoniczny” (R-138) stacja </w:t>
      </w:r>
      <w:r>
        <w:rPr>
          <w:rFonts w:ascii="Arial" w:hAnsi="Arial" w:cs="Arial"/>
          <w:sz w:val="22"/>
          <w:szCs w:val="22"/>
        </w:rPr>
        <w:t>Łapy</w:t>
      </w:r>
      <w:r w:rsidRPr="00301827">
        <w:rPr>
          <w:rFonts w:ascii="Arial" w:hAnsi="Arial" w:cs="Arial"/>
          <w:sz w:val="22"/>
          <w:szCs w:val="22"/>
        </w:rPr>
        <w:t>, nastawnia dysponująca „</w:t>
      </w:r>
      <w:r>
        <w:rPr>
          <w:rFonts w:ascii="Arial" w:hAnsi="Arial" w:cs="Arial"/>
          <w:sz w:val="22"/>
          <w:szCs w:val="22"/>
        </w:rPr>
        <w:t>Łp</w:t>
      </w:r>
      <w:r w:rsidR="00582B83">
        <w:rPr>
          <w:rFonts w:ascii="Arial" w:hAnsi="Arial" w:cs="Arial"/>
          <w:sz w:val="22"/>
          <w:szCs w:val="22"/>
        </w:rPr>
        <w:t>” zapieczętowany</w:t>
      </w:r>
      <w:r w:rsidRPr="00301827">
        <w:rPr>
          <w:rFonts w:ascii="Arial" w:hAnsi="Arial" w:cs="Arial"/>
          <w:sz w:val="22"/>
          <w:szCs w:val="22"/>
        </w:rPr>
        <w:t xml:space="preserve"> dnia </w:t>
      </w:r>
      <w:r>
        <w:rPr>
          <w:rFonts w:ascii="Arial" w:hAnsi="Arial" w:cs="Arial"/>
          <w:sz w:val="22"/>
          <w:szCs w:val="22"/>
        </w:rPr>
        <w:t>2</w:t>
      </w:r>
      <w:r w:rsidRPr="00301827">
        <w:rPr>
          <w:rFonts w:ascii="Arial" w:hAnsi="Arial" w:cs="Arial"/>
          <w:sz w:val="22"/>
          <w:szCs w:val="22"/>
        </w:rPr>
        <w:t>0.08.2017 r. przez zawiadowcę</w:t>
      </w:r>
      <w:r>
        <w:rPr>
          <w:rFonts w:ascii="Arial" w:hAnsi="Arial" w:cs="Arial"/>
          <w:sz w:val="22"/>
          <w:szCs w:val="22"/>
        </w:rPr>
        <w:t>,</w:t>
      </w:r>
    </w:p>
    <w:p w14:paraId="195641FC" w14:textId="77777777" w:rsidR="00274591" w:rsidRPr="003135DD" w:rsidRDefault="00274591" w:rsidP="00F3040E">
      <w:pPr>
        <w:spacing w:after="120" w:line="276" w:lineRule="auto"/>
        <w:ind w:left="1442"/>
        <w:jc w:val="both"/>
        <w:rPr>
          <w:rFonts w:ascii="Arial" w:hAnsi="Arial" w:cs="Arial"/>
          <w:color w:val="C00000"/>
          <w:sz w:val="8"/>
          <w:szCs w:val="22"/>
        </w:rPr>
      </w:pPr>
    </w:p>
    <w:p w14:paraId="1D2E1440" w14:textId="1759CBA0" w:rsidR="00FA39C4" w:rsidRPr="00424477" w:rsidRDefault="00FA39C4" w:rsidP="00F3040E">
      <w:pPr>
        <w:pStyle w:val="Heading3"/>
        <w:spacing w:line="276" w:lineRule="auto"/>
      </w:pPr>
      <w:r w:rsidRPr="003135DD">
        <w:t>II.5.2</w:t>
      </w:r>
      <w:r w:rsidR="0052563E">
        <w:t>.</w:t>
      </w:r>
      <w:r w:rsidRPr="003135DD">
        <w:tab/>
        <w:t xml:space="preserve">Wymiana komunikatów ustnych w związku z </w:t>
      </w:r>
      <w:r w:rsidR="005D4AB2" w:rsidRPr="003135DD">
        <w:t xml:space="preserve">poważnym </w:t>
      </w:r>
      <w:r w:rsidRPr="003135DD">
        <w:t xml:space="preserve">wypadkiem łącznie </w:t>
      </w:r>
      <w:r w:rsidR="0040518C" w:rsidRPr="003135DD">
        <w:br/>
      </w:r>
      <w:r w:rsidRPr="003135DD">
        <w:t>z</w:t>
      </w:r>
      <w:r w:rsidR="00A77BA6" w:rsidRPr="003135DD">
        <w:t xml:space="preserve"> </w:t>
      </w:r>
      <w:r w:rsidRPr="00424477">
        <w:t>dokumentacją z</w:t>
      </w:r>
      <w:r w:rsidR="00A77BA6" w:rsidRPr="00424477">
        <w:t xml:space="preserve"> </w:t>
      </w:r>
      <w:r w:rsidRPr="00424477">
        <w:t>rejestrów</w:t>
      </w:r>
      <w:r w:rsidR="00CF413A" w:rsidRPr="00424477">
        <w:t>.</w:t>
      </w:r>
    </w:p>
    <w:p w14:paraId="1D17F142" w14:textId="351C1A90" w:rsidR="00AF2861" w:rsidRPr="00424477" w:rsidRDefault="0067724A" w:rsidP="00F3040E">
      <w:pPr>
        <w:pStyle w:val="ListParagraph"/>
        <w:spacing w:after="0" w:line="276" w:lineRule="auto"/>
        <w:ind w:left="1412"/>
        <w:contextualSpacing w:val="0"/>
        <w:jc w:val="both"/>
        <w:rPr>
          <w:rFonts w:ascii="Arial" w:hAnsi="Arial" w:cs="Arial"/>
          <w:sz w:val="22"/>
          <w:szCs w:val="22"/>
        </w:rPr>
      </w:pPr>
      <w:r w:rsidRPr="00424477">
        <w:rPr>
          <w:rFonts w:ascii="Arial" w:hAnsi="Arial" w:cs="Arial"/>
          <w:sz w:val="22"/>
          <w:szCs w:val="22"/>
        </w:rPr>
        <w:t xml:space="preserve">Wymiana komunikatów ustnych </w:t>
      </w:r>
      <w:r w:rsidR="0052563E" w:rsidRPr="00424477">
        <w:rPr>
          <w:rFonts w:ascii="Arial" w:hAnsi="Arial" w:cs="Arial"/>
          <w:sz w:val="22"/>
          <w:szCs w:val="22"/>
        </w:rPr>
        <w:t xml:space="preserve">w związku z poważnym wypadkiem pomiędzy prowadzącym wózek motorowy </w:t>
      </w:r>
      <w:r w:rsidR="0052563E" w:rsidRPr="00424477">
        <w:rPr>
          <w:rFonts w:cs="Arial"/>
          <w:sz w:val="22"/>
          <w:szCs w:val="22"/>
        </w:rPr>
        <w:t>Ds10-02-221</w:t>
      </w:r>
      <w:r w:rsidR="0052563E" w:rsidRPr="00424477">
        <w:rPr>
          <w:rFonts w:ascii="Arial" w:hAnsi="Arial" w:cs="Arial"/>
          <w:sz w:val="22"/>
          <w:szCs w:val="22"/>
        </w:rPr>
        <w:t xml:space="preserve"> odbywała się </w:t>
      </w:r>
      <w:r w:rsidRPr="00424477">
        <w:rPr>
          <w:rFonts w:ascii="Arial" w:hAnsi="Arial" w:cs="Arial"/>
          <w:sz w:val="22"/>
          <w:szCs w:val="22"/>
        </w:rPr>
        <w:t xml:space="preserve">przy użyciu </w:t>
      </w:r>
      <w:r w:rsidR="0052563E" w:rsidRPr="00424477">
        <w:rPr>
          <w:rFonts w:ascii="Arial" w:hAnsi="Arial" w:cs="Arial"/>
          <w:sz w:val="22"/>
          <w:szCs w:val="22"/>
        </w:rPr>
        <w:t>telefonów komórkowych</w:t>
      </w:r>
      <w:r w:rsidR="009C0765" w:rsidRPr="00424477">
        <w:rPr>
          <w:rFonts w:ascii="Arial" w:hAnsi="Arial" w:cs="Arial"/>
          <w:sz w:val="22"/>
          <w:szCs w:val="22"/>
        </w:rPr>
        <w:t>.</w:t>
      </w:r>
    </w:p>
    <w:p w14:paraId="15F41D4C" w14:textId="41612ABB" w:rsidR="00BE40D1" w:rsidRPr="00424477" w:rsidRDefault="00424477" w:rsidP="00F3040E">
      <w:pPr>
        <w:spacing w:after="0" w:line="276" w:lineRule="auto"/>
        <w:ind w:left="1412"/>
        <w:jc w:val="both"/>
        <w:rPr>
          <w:rFonts w:ascii="Arial" w:hAnsi="Arial" w:cs="Arial"/>
          <w:sz w:val="22"/>
          <w:szCs w:val="22"/>
        </w:rPr>
      </w:pPr>
      <w:r w:rsidRPr="00424477">
        <w:rPr>
          <w:rFonts w:ascii="Arial" w:hAnsi="Arial" w:cs="Arial"/>
          <w:sz w:val="22"/>
          <w:szCs w:val="22"/>
        </w:rPr>
        <w:t>Rozmowy nie były rejestrowane.</w:t>
      </w:r>
    </w:p>
    <w:p w14:paraId="22171D98" w14:textId="77777777" w:rsidR="00BA61D3" w:rsidRPr="00424477" w:rsidRDefault="00FA39C4" w:rsidP="00F3040E">
      <w:pPr>
        <w:spacing w:after="0" w:line="276" w:lineRule="auto"/>
        <w:ind w:left="1412"/>
        <w:jc w:val="both"/>
        <w:rPr>
          <w:rFonts w:ascii="Arial" w:hAnsi="Arial" w:cs="Arial"/>
          <w:sz w:val="22"/>
          <w:szCs w:val="22"/>
        </w:rPr>
      </w:pPr>
      <w:r w:rsidRPr="00424477">
        <w:rPr>
          <w:rFonts w:ascii="Arial" w:hAnsi="Arial" w:cs="Arial"/>
          <w:sz w:val="22"/>
          <w:szCs w:val="22"/>
        </w:rPr>
        <w:t>Środki łączności</w:t>
      </w:r>
      <w:r w:rsidR="007068BD" w:rsidRPr="00424477">
        <w:rPr>
          <w:rFonts w:ascii="Arial" w:hAnsi="Arial" w:cs="Arial"/>
          <w:sz w:val="22"/>
          <w:szCs w:val="22"/>
        </w:rPr>
        <w:t>,</w:t>
      </w:r>
      <w:r w:rsidRPr="00424477">
        <w:rPr>
          <w:rFonts w:ascii="Arial" w:hAnsi="Arial" w:cs="Arial"/>
          <w:sz w:val="22"/>
          <w:szCs w:val="22"/>
        </w:rPr>
        <w:t xml:space="preserve"> ani treść rozmów nie miały w</w:t>
      </w:r>
      <w:r w:rsidR="00022BC3" w:rsidRPr="00424477">
        <w:rPr>
          <w:rFonts w:ascii="Arial" w:hAnsi="Arial" w:cs="Arial"/>
          <w:sz w:val="22"/>
          <w:szCs w:val="22"/>
        </w:rPr>
        <w:t>pływu na przyczynę zaistniałego wypadku.</w:t>
      </w:r>
    </w:p>
    <w:p w14:paraId="6BD71108" w14:textId="7D8A0CDD" w:rsidR="0067724A" w:rsidRPr="003135DD" w:rsidRDefault="003C03DE" w:rsidP="00F3040E">
      <w:pPr>
        <w:pStyle w:val="Heading3"/>
        <w:spacing w:line="276" w:lineRule="auto"/>
      </w:pPr>
      <w:r w:rsidRPr="003135DD">
        <w:t>III.5.3</w:t>
      </w:r>
      <w:r w:rsidR="0052563E">
        <w:t>.</w:t>
      </w:r>
      <w:r w:rsidR="00B6534C" w:rsidRPr="003135DD">
        <w:t xml:space="preserve"> Środki podjęte przez personel kolejowy dla kontroli ruchu i sygnalizacji </w:t>
      </w:r>
    </w:p>
    <w:p w14:paraId="34B53E51" w14:textId="77777777" w:rsidR="00FA39C4" w:rsidRPr="009F1C4C" w:rsidRDefault="00FA39C4" w:rsidP="00F3040E">
      <w:pPr>
        <w:pStyle w:val="ListParagraph"/>
        <w:spacing w:after="0" w:line="276" w:lineRule="auto"/>
        <w:ind w:left="0"/>
        <w:jc w:val="both"/>
        <w:rPr>
          <w:rFonts w:ascii="Times New Roman" w:hAnsi="Times New Roman"/>
          <w:b/>
          <w:sz w:val="12"/>
          <w:szCs w:val="12"/>
        </w:rPr>
      </w:pPr>
    </w:p>
    <w:p w14:paraId="28247E2C" w14:textId="29E532F5" w:rsidR="0000771F" w:rsidRPr="009F1C4C" w:rsidRDefault="00FA39C4" w:rsidP="00F3040E">
      <w:pPr>
        <w:pStyle w:val="ListParagraph"/>
        <w:spacing w:after="360" w:line="276" w:lineRule="auto"/>
        <w:ind w:left="1418"/>
        <w:contextualSpacing w:val="0"/>
        <w:jc w:val="both"/>
        <w:rPr>
          <w:rFonts w:ascii="Arial" w:hAnsi="Arial" w:cs="Arial"/>
          <w:sz w:val="22"/>
          <w:szCs w:val="24"/>
        </w:rPr>
      </w:pPr>
      <w:r w:rsidRPr="009F1C4C">
        <w:rPr>
          <w:rFonts w:ascii="Arial" w:hAnsi="Arial" w:cs="Arial"/>
          <w:sz w:val="22"/>
          <w:szCs w:val="24"/>
        </w:rPr>
        <w:t>Zabezpieczenie miejsca wypadku oraz przebieg akcji ratunkowej opisano w pk</w:t>
      </w:r>
      <w:r w:rsidR="00EE6000" w:rsidRPr="009F1C4C">
        <w:rPr>
          <w:rFonts w:ascii="Arial" w:hAnsi="Arial" w:cs="Arial"/>
          <w:sz w:val="22"/>
          <w:szCs w:val="24"/>
        </w:rPr>
        <w:t xml:space="preserve">t. </w:t>
      </w:r>
      <w:r w:rsidR="009F1C4C" w:rsidRPr="009F1C4C">
        <w:rPr>
          <w:rFonts w:ascii="Arial" w:hAnsi="Arial" w:cs="Arial"/>
          <w:b/>
          <w:sz w:val="22"/>
          <w:szCs w:val="24"/>
        </w:rPr>
        <w:t>II.1.11.</w:t>
      </w:r>
      <w:r w:rsidR="00E82F24" w:rsidRPr="009F1C4C">
        <w:rPr>
          <w:rFonts w:ascii="Arial" w:hAnsi="Arial" w:cs="Arial"/>
          <w:sz w:val="22"/>
          <w:szCs w:val="24"/>
        </w:rPr>
        <w:t xml:space="preserve"> -</w:t>
      </w:r>
      <w:r w:rsidR="00EE6000" w:rsidRPr="009F1C4C">
        <w:rPr>
          <w:rFonts w:ascii="Arial" w:hAnsi="Arial" w:cs="Arial"/>
          <w:sz w:val="22"/>
          <w:szCs w:val="24"/>
        </w:rPr>
        <w:t xml:space="preserve"> do podjętych działań </w:t>
      </w:r>
      <w:r w:rsidR="00CE09F6" w:rsidRPr="009F1C4C">
        <w:rPr>
          <w:rFonts w:ascii="Arial" w:hAnsi="Arial" w:cs="Arial"/>
          <w:sz w:val="22"/>
          <w:szCs w:val="24"/>
        </w:rPr>
        <w:t xml:space="preserve">Zespół </w:t>
      </w:r>
      <w:r w:rsidR="00AF4884" w:rsidRPr="009F1C4C">
        <w:rPr>
          <w:rFonts w:ascii="Arial" w:hAnsi="Arial" w:cs="Arial"/>
          <w:sz w:val="22"/>
          <w:szCs w:val="24"/>
        </w:rPr>
        <w:t>badawczy</w:t>
      </w:r>
      <w:r w:rsidR="00E50CC3" w:rsidRPr="009F1C4C">
        <w:rPr>
          <w:rFonts w:ascii="Arial" w:hAnsi="Arial" w:cs="Arial"/>
          <w:sz w:val="22"/>
          <w:szCs w:val="24"/>
        </w:rPr>
        <w:t xml:space="preserve"> </w:t>
      </w:r>
      <w:r w:rsidR="00EF6082" w:rsidRPr="009F1C4C">
        <w:rPr>
          <w:rFonts w:ascii="Arial" w:hAnsi="Arial" w:cs="Arial"/>
          <w:sz w:val="22"/>
          <w:szCs w:val="24"/>
        </w:rPr>
        <w:t>PKBWK</w:t>
      </w:r>
      <w:r w:rsidR="00E50CC3" w:rsidRPr="009F1C4C">
        <w:rPr>
          <w:rFonts w:ascii="Arial" w:hAnsi="Arial" w:cs="Arial"/>
          <w:sz w:val="22"/>
          <w:szCs w:val="24"/>
        </w:rPr>
        <w:t xml:space="preserve"> </w:t>
      </w:r>
      <w:r w:rsidR="001D6EA2" w:rsidRPr="009F1C4C">
        <w:rPr>
          <w:rFonts w:ascii="Arial" w:hAnsi="Arial" w:cs="Arial"/>
          <w:sz w:val="22"/>
          <w:szCs w:val="24"/>
        </w:rPr>
        <w:t>nie wnosi zastrzeżeń.</w:t>
      </w:r>
    </w:p>
    <w:p w14:paraId="1B09222C" w14:textId="4FDF46CC" w:rsidR="00FA39C4" w:rsidRPr="00F94CC5" w:rsidRDefault="001A4864" w:rsidP="00F3040E">
      <w:pPr>
        <w:pStyle w:val="Heading2"/>
        <w:spacing w:line="276" w:lineRule="auto"/>
        <w:rPr>
          <w:sz w:val="24"/>
        </w:rPr>
      </w:pPr>
      <w:bookmarkStart w:id="113" w:name="_Toc521641240"/>
      <w:r w:rsidRPr="00F94CC5">
        <w:t>III.6.</w:t>
      </w:r>
      <w:r w:rsidR="008C30D4">
        <w:tab/>
      </w:r>
      <w:r w:rsidR="00FA39C4" w:rsidRPr="00F94CC5">
        <w:t xml:space="preserve">Organizacja pracy w miejscu i czasie </w:t>
      </w:r>
      <w:r w:rsidR="004455F8" w:rsidRPr="00F94CC5">
        <w:t xml:space="preserve">poważnego </w:t>
      </w:r>
      <w:r w:rsidR="00FA39C4" w:rsidRPr="00F94CC5">
        <w:t>wypadku</w:t>
      </w:r>
      <w:r w:rsidR="0034192F" w:rsidRPr="00F94CC5">
        <w:t>.</w:t>
      </w:r>
      <w:bookmarkEnd w:id="113"/>
    </w:p>
    <w:p w14:paraId="4870B0B3" w14:textId="41C08857" w:rsidR="00FA39C4" w:rsidRPr="00F94CC5" w:rsidRDefault="00BD33F8" w:rsidP="00F3040E">
      <w:pPr>
        <w:pStyle w:val="Heading3"/>
        <w:spacing w:line="276" w:lineRule="auto"/>
      </w:pPr>
      <w:bookmarkStart w:id="114" w:name="_Toc521641241"/>
      <w:r w:rsidRPr="00F94CC5">
        <w:t>III.6.1</w:t>
      </w:r>
      <w:r w:rsidR="008C30D4">
        <w:t>.</w:t>
      </w:r>
      <w:r w:rsidR="008C30D4">
        <w:tab/>
      </w:r>
      <w:r w:rsidR="00FA39C4" w:rsidRPr="00F94CC5">
        <w:t xml:space="preserve">Czas pracy personelu biorącego udział w </w:t>
      </w:r>
      <w:r w:rsidR="00F94CC5" w:rsidRPr="00F94CC5">
        <w:t xml:space="preserve">poważnym </w:t>
      </w:r>
      <w:r w:rsidR="00FA39C4" w:rsidRPr="00F94CC5">
        <w:t>wypadku.</w:t>
      </w:r>
      <w:bookmarkEnd w:id="114"/>
    </w:p>
    <w:p w14:paraId="26379E24" w14:textId="77777777" w:rsidR="0045648E" w:rsidRPr="00F94CC5" w:rsidRDefault="00E230B0" w:rsidP="00F3040E">
      <w:pPr>
        <w:spacing w:after="120" w:line="276" w:lineRule="auto"/>
        <w:ind w:left="709"/>
        <w:jc w:val="both"/>
        <w:rPr>
          <w:rFonts w:ascii="Arial" w:hAnsi="Arial" w:cs="Arial"/>
          <w:sz w:val="22"/>
          <w:szCs w:val="24"/>
        </w:rPr>
      </w:pPr>
      <w:r>
        <w:rPr>
          <w:rFonts w:ascii="Arial" w:hAnsi="Arial" w:cs="Arial"/>
          <w:sz w:val="22"/>
          <w:szCs w:val="24"/>
        </w:rPr>
        <w:t>W tablicy II.1.</w:t>
      </w:r>
      <w:r w:rsidR="00BD33F8" w:rsidRPr="00F94CC5">
        <w:rPr>
          <w:rFonts w:ascii="Arial" w:hAnsi="Arial" w:cs="Arial"/>
          <w:sz w:val="22"/>
          <w:szCs w:val="24"/>
        </w:rPr>
        <w:t>1</w:t>
      </w:r>
      <w:r w:rsidR="00F94CC5" w:rsidRPr="00F94CC5">
        <w:rPr>
          <w:rFonts w:ascii="Arial" w:hAnsi="Arial" w:cs="Arial"/>
          <w:sz w:val="22"/>
          <w:szCs w:val="24"/>
        </w:rPr>
        <w:t xml:space="preserve"> zestawiono czas kierowcy drezyny - wózka motorowego </w:t>
      </w:r>
      <w:r w:rsidR="00F94CC5" w:rsidRPr="00F94CC5">
        <w:rPr>
          <w:rFonts w:cs="Arial"/>
          <w:sz w:val="22"/>
          <w:szCs w:val="22"/>
        </w:rPr>
        <w:t xml:space="preserve">Ds10-02-221 biorącego udział w zdarzeniu. </w:t>
      </w:r>
    </w:p>
    <w:p w14:paraId="3EBAA01F" w14:textId="77777777" w:rsidR="00FA39C4" w:rsidRPr="00F94CC5" w:rsidRDefault="00FA39C4" w:rsidP="00F3040E">
      <w:pPr>
        <w:spacing w:after="0" w:line="276" w:lineRule="auto"/>
        <w:ind w:left="709"/>
        <w:jc w:val="both"/>
        <w:rPr>
          <w:rFonts w:ascii="Arial" w:hAnsi="Arial" w:cs="Arial"/>
          <w:sz w:val="22"/>
          <w:szCs w:val="24"/>
        </w:rPr>
      </w:pPr>
      <w:r w:rsidRPr="00F94CC5">
        <w:rPr>
          <w:rFonts w:ascii="Arial" w:hAnsi="Arial" w:cs="Arial"/>
          <w:sz w:val="22"/>
          <w:szCs w:val="24"/>
        </w:rPr>
        <w:t>Z dan</w:t>
      </w:r>
      <w:r w:rsidR="007068BD" w:rsidRPr="00F94CC5">
        <w:rPr>
          <w:rFonts w:ascii="Arial" w:hAnsi="Arial" w:cs="Arial"/>
          <w:sz w:val="22"/>
          <w:szCs w:val="24"/>
        </w:rPr>
        <w:t>ych zestawionych w tablicy wynika</w:t>
      </w:r>
      <w:r w:rsidR="00F94CC5" w:rsidRPr="00F94CC5">
        <w:rPr>
          <w:rFonts w:ascii="Arial" w:hAnsi="Arial" w:cs="Arial"/>
          <w:sz w:val="22"/>
          <w:szCs w:val="24"/>
        </w:rPr>
        <w:t>, że pracownik</w:t>
      </w:r>
      <w:r w:rsidRPr="00F94CC5">
        <w:rPr>
          <w:rFonts w:ascii="Arial" w:hAnsi="Arial" w:cs="Arial"/>
          <w:sz w:val="22"/>
          <w:szCs w:val="24"/>
        </w:rPr>
        <w:t xml:space="preserve"> </w:t>
      </w:r>
      <w:r w:rsidR="00F94CC5" w:rsidRPr="00F94CC5">
        <w:rPr>
          <w:rFonts w:ascii="Arial" w:hAnsi="Arial" w:cs="Arial"/>
          <w:sz w:val="22"/>
          <w:szCs w:val="24"/>
        </w:rPr>
        <w:t>bezpośrednio związany</w:t>
      </w:r>
      <w:r w:rsidR="00EF6082" w:rsidRPr="00F94CC5">
        <w:rPr>
          <w:rFonts w:ascii="Arial" w:hAnsi="Arial" w:cs="Arial"/>
          <w:sz w:val="22"/>
          <w:szCs w:val="24"/>
        </w:rPr>
        <w:t xml:space="preserve"> </w:t>
      </w:r>
      <w:r w:rsidR="00E50CC3" w:rsidRPr="00F94CC5">
        <w:rPr>
          <w:rFonts w:ascii="Arial" w:hAnsi="Arial" w:cs="Arial"/>
          <w:sz w:val="22"/>
          <w:szCs w:val="24"/>
        </w:rPr>
        <w:br/>
      </w:r>
      <w:r w:rsidR="00EF6082" w:rsidRPr="00F94CC5">
        <w:rPr>
          <w:rFonts w:ascii="Arial" w:hAnsi="Arial" w:cs="Arial"/>
          <w:sz w:val="22"/>
          <w:szCs w:val="24"/>
        </w:rPr>
        <w:t>z </w:t>
      </w:r>
      <w:r w:rsidR="00E50CC3" w:rsidRPr="00F94CC5">
        <w:rPr>
          <w:rFonts w:ascii="Arial" w:hAnsi="Arial" w:cs="Arial"/>
          <w:sz w:val="22"/>
          <w:szCs w:val="24"/>
        </w:rPr>
        <w:t xml:space="preserve"> </w:t>
      </w:r>
      <w:r w:rsidR="00EF6082" w:rsidRPr="00F94CC5">
        <w:rPr>
          <w:rFonts w:ascii="Arial" w:hAnsi="Arial" w:cs="Arial"/>
          <w:sz w:val="22"/>
          <w:szCs w:val="24"/>
        </w:rPr>
        <w:t xml:space="preserve">zaistniałym poważnym wypadkiem </w:t>
      </w:r>
      <w:r w:rsidR="00F94CC5" w:rsidRPr="00F94CC5">
        <w:rPr>
          <w:rFonts w:ascii="Arial" w:hAnsi="Arial" w:cs="Arial"/>
          <w:sz w:val="22"/>
          <w:szCs w:val="24"/>
        </w:rPr>
        <w:t>znajdował</w:t>
      </w:r>
      <w:r w:rsidRPr="00F94CC5">
        <w:rPr>
          <w:rFonts w:ascii="Arial" w:hAnsi="Arial" w:cs="Arial"/>
          <w:sz w:val="22"/>
          <w:szCs w:val="24"/>
        </w:rPr>
        <w:t xml:space="preserve"> się w</w:t>
      </w:r>
      <w:r w:rsidR="00515F33" w:rsidRPr="00F94CC5">
        <w:rPr>
          <w:rFonts w:ascii="Arial" w:hAnsi="Arial" w:cs="Arial"/>
          <w:sz w:val="22"/>
          <w:szCs w:val="24"/>
        </w:rPr>
        <w:t xml:space="preserve"> wymaganym okresie,</w:t>
      </w:r>
      <w:r w:rsidRPr="00F94CC5">
        <w:rPr>
          <w:rFonts w:ascii="Arial" w:hAnsi="Arial" w:cs="Arial"/>
          <w:sz w:val="22"/>
          <w:szCs w:val="24"/>
        </w:rPr>
        <w:t xml:space="preserve"> nominalnego</w:t>
      </w:r>
      <w:r w:rsidR="0045648E" w:rsidRPr="00F94CC5">
        <w:rPr>
          <w:rFonts w:ascii="Arial" w:hAnsi="Arial" w:cs="Arial"/>
          <w:sz w:val="22"/>
          <w:szCs w:val="24"/>
        </w:rPr>
        <w:t xml:space="preserve"> czasu pracy oraz </w:t>
      </w:r>
      <w:r w:rsidR="00F94CC5" w:rsidRPr="00F94CC5">
        <w:rPr>
          <w:rFonts w:ascii="Arial" w:hAnsi="Arial" w:cs="Arial"/>
          <w:sz w:val="22"/>
          <w:szCs w:val="24"/>
        </w:rPr>
        <w:t>posiadał</w:t>
      </w:r>
      <w:r w:rsidRPr="00F94CC5">
        <w:rPr>
          <w:rFonts w:ascii="Arial" w:hAnsi="Arial" w:cs="Arial"/>
          <w:sz w:val="22"/>
          <w:szCs w:val="24"/>
        </w:rPr>
        <w:t xml:space="preserve"> wymagany przepisami wypoczynek.</w:t>
      </w:r>
    </w:p>
    <w:p w14:paraId="189DA553" w14:textId="77777777" w:rsidR="00FA39C4" w:rsidRPr="003135DD" w:rsidRDefault="00FA39C4" w:rsidP="00F3040E">
      <w:pPr>
        <w:spacing w:after="0" w:line="276" w:lineRule="auto"/>
        <w:jc w:val="both"/>
        <w:rPr>
          <w:color w:val="C00000"/>
        </w:rPr>
      </w:pPr>
    </w:p>
    <w:p w14:paraId="72DC0F61" w14:textId="40DAAED1" w:rsidR="00FA39C4" w:rsidRPr="003135DD" w:rsidRDefault="00FA39C4" w:rsidP="00F3040E">
      <w:pPr>
        <w:pStyle w:val="Heading3"/>
        <w:spacing w:line="276" w:lineRule="auto"/>
        <w:rPr>
          <w:sz w:val="24"/>
        </w:rPr>
      </w:pPr>
      <w:bookmarkStart w:id="115" w:name="_Toc521641242"/>
      <w:r w:rsidRPr="003135DD">
        <w:t>III.6.2</w:t>
      </w:r>
      <w:r w:rsidR="008C30D4">
        <w:t>.</w:t>
      </w:r>
      <w:r w:rsidR="008C30D4">
        <w:tab/>
      </w:r>
      <w:r w:rsidRPr="003135DD">
        <w:t>Stan psychofizyczny personelu kolejowego mającego wpływ na zaistnienie wypadku.</w:t>
      </w:r>
      <w:bookmarkEnd w:id="115"/>
    </w:p>
    <w:p w14:paraId="2FDEC63B" w14:textId="358C570B" w:rsidR="00A21053" w:rsidRPr="00F3040E" w:rsidRDefault="003E367A" w:rsidP="00F3040E">
      <w:pPr>
        <w:spacing w:after="120" w:line="276" w:lineRule="auto"/>
        <w:ind w:left="709"/>
        <w:jc w:val="both"/>
        <w:rPr>
          <w:rFonts w:ascii="Arial" w:hAnsi="Arial" w:cs="Arial"/>
          <w:sz w:val="22"/>
          <w:szCs w:val="24"/>
        </w:rPr>
      </w:pPr>
      <w:r w:rsidRPr="00F3040E">
        <w:rPr>
          <w:rFonts w:ascii="Arial" w:hAnsi="Arial" w:cs="Arial"/>
          <w:sz w:val="22"/>
          <w:szCs w:val="24"/>
        </w:rPr>
        <w:t>N</w:t>
      </w:r>
      <w:r w:rsidR="00B36567" w:rsidRPr="00F3040E">
        <w:rPr>
          <w:rFonts w:ascii="Arial" w:hAnsi="Arial" w:cs="Arial"/>
          <w:sz w:val="22"/>
          <w:szCs w:val="24"/>
        </w:rPr>
        <w:t>a z</w:t>
      </w:r>
      <w:r w:rsidR="005F6558" w:rsidRPr="00F3040E">
        <w:rPr>
          <w:rFonts w:ascii="Arial" w:hAnsi="Arial" w:cs="Arial"/>
          <w:sz w:val="22"/>
          <w:szCs w:val="24"/>
        </w:rPr>
        <w:t xml:space="preserve">lecenie </w:t>
      </w:r>
      <w:r w:rsidRPr="00F3040E">
        <w:rPr>
          <w:rFonts w:ascii="Arial" w:hAnsi="Arial" w:cs="Arial"/>
          <w:sz w:val="22"/>
          <w:szCs w:val="24"/>
        </w:rPr>
        <w:t>Prokuratury Rejonowej w Zambrowie</w:t>
      </w:r>
      <w:r w:rsidR="005F6558" w:rsidRPr="00F3040E">
        <w:rPr>
          <w:rFonts w:ascii="Arial" w:hAnsi="Arial" w:cs="Arial"/>
          <w:sz w:val="22"/>
          <w:szCs w:val="24"/>
        </w:rPr>
        <w:t xml:space="preserve"> </w:t>
      </w:r>
      <w:r w:rsidR="00A21053" w:rsidRPr="00F3040E">
        <w:rPr>
          <w:rFonts w:ascii="Arial" w:hAnsi="Arial" w:cs="Arial"/>
          <w:sz w:val="22"/>
          <w:szCs w:val="24"/>
        </w:rPr>
        <w:t>przeprowadzono badanie krwi pobranej od kierowcy drezyny na zawartość najczęściej spotykanych grup substancji psychotropowych i środków odurzających oraz na zawartość alkoholu.</w:t>
      </w:r>
    </w:p>
    <w:p w14:paraId="71DD5788" w14:textId="09967B0D" w:rsidR="00A21053" w:rsidRPr="00F3040E" w:rsidRDefault="00A21053" w:rsidP="00F3040E">
      <w:pPr>
        <w:spacing w:after="120" w:line="276" w:lineRule="auto"/>
        <w:ind w:left="709"/>
        <w:jc w:val="both"/>
        <w:rPr>
          <w:rFonts w:ascii="Arial" w:hAnsi="Arial" w:cs="Arial"/>
          <w:sz w:val="22"/>
          <w:szCs w:val="24"/>
        </w:rPr>
      </w:pPr>
      <w:r w:rsidRPr="00F3040E">
        <w:rPr>
          <w:rFonts w:ascii="Arial" w:hAnsi="Arial" w:cs="Arial"/>
          <w:sz w:val="22"/>
          <w:szCs w:val="24"/>
        </w:rPr>
        <w:t>Badanie zostały przeprowadzone przez Katedrę i Zakład Medycyny Sądowej Uniwersytetu Medycznego im. Karola Marcinkowskiego w Poznaniu.</w:t>
      </w:r>
    </w:p>
    <w:p w14:paraId="6CFB68FA" w14:textId="749B4217" w:rsidR="00A23492" w:rsidRPr="00F3040E" w:rsidRDefault="00A23492" w:rsidP="00F3040E">
      <w:pPr>
        <w:spacing w:after="120" w:line="276" w:lineRule="auto"/>
        <w:ind w:left="709"/>
        <w:jc w:val="both"/>
        <w:rPr>
          <w:rFonts w:ascii="Arial" w:hAnsi="Arial" w:cs="Arial"/>
          <w:sz w:val="22"/>
          <w:szCs w:val="24"/>
        </w:rPr>
      </w:pPr>
      <w:r w:rsidRPr="00F3040E">
        <w:rPr>
          <w:rFonts w:ascii="Arial" w:hAnsi="Arial" w:cs="Arial"/>
          <w:sz w:val="22"/>
          <w:szCs w:val="24"/>
        </w:rPr>
        <w:t>W wyniku przeprowadzonych badań nie stwierdzono obecności związków z</w:t>
      </w:r>
      <w:r w:rsidR="00DD0BCD" w:rsidRPr="00F3040E">
        <w:rPr>
          <w:rFonts w:ascii="Arial" w:hAnsi="Arial" w:cs="Arial"/>
          <w:sz w:val="22"/>
          <w:szCs w:val="24"/>
        </w:rPr>
        <w:t> </w:t>
      </w:r>
      <w:r w:rsidRPr="00F3040E">
        <w:rPr>
          <w:rFonts w:ascii="Arial" w:hAnsi="Arial" w:cs="Arial"/>
          <w:sz w:val="22"/>
          <w:szCs w:val="24"/>
        </w:rPr>
        <w:t>najczęściej spotykanych grup substancji odurzających i psychotropowych a także nie stwierdzono zawartości alkoholu (</w:t>
      </w:r>
      <w:r w:rsidR="00B77597" w:rsidRPr="00F3040E">
        <w:rPr>
          <w:rFonts w:ascii="Arial" w:hAnsi="Arial" w:cs="Arial"/>
          <w:sz w:val="22"/>
          <w:szCs w:val="24"/>
        </w:rPr>
        <w:t xml:space="preserve">zawartość </w:t>
      </w:r>
      <w:r w:rsidRPr="00F3040E">
        <w:rPr>
          <w:rFonts w:ascii="Arial" w:hAnsi="Arial" w:cs="Arial"/>
          <w:sz w:val="22"/>
          <w:szCs w:val="24"/>
        </w:rPr>
        <w:t xml:space="preserve">0,00 </w:t>
      </w:r>
      <w:r w:rsidR="00B77597" w:rsidRPr="00F3040E">
        <w:rPr>
          <w:rFonts w:ascii="Arial" w:hAnsi="Arial" w:cs="Arial"/>
          <w:sz w:val="22"/>
          <w:szCs w:val="24"/>
        </w:rPr>
        <w:t>‰ alkoholu etylowego). Wyniki badania zostały zawarte w sprawozdaniach z badań przekazanych do Prokuratury Rejonowej w Zambrowie L.dz. 3007/17/Ch z dnia 05.01.2018 r.</w:t>
      </w:r>
    </w:p>
    <w:p w14:paraId="1EF5E92F" w14:textId="77777777" w:rsidR="00703766" w:rsidRPr="00F3040E" w:rsidRDefault="00BD0FDC" w:rsidP="00F3040E">
      <w:pPr>
        <w:spacing w:after="120" w:line="276" w:lineRule="auto"/>
        <w:ind w:left="709"/>
        <w:jc w:val="both"/>
        <w:rPr>
          <w:rFonts w:ascii="Arial" w:hAnsi="Arial" w:cs="Arial"/>
          <w:sz w:val="22"/>
          <w:szCs w:val="24"/>
        </w:rPr>
      </w:pPr>
      <w:r w:rsidRPr="00DD0BCD">
        <w:rPr>
          <w:rFonts w:ascii="Arial" w:hAnsi="Arial" w:cs="Arial"/>
          <w:sz w:val="22"/>
          <w:szCs w:val="24"/>
        </w:rPr>
        <w:t>Stan psychofizyczny innych osób mających wpływ na zaistnienie wypadku.</w:t>
      </w:r>
    </w:p>
    <w:p w14:paraId="32FE07A1" w14:textId="025348AC" w:rsidR="00DD0BCD" w:rsidRPr="00F3040E" w:rsidRDefault="00DD0BCD" w:rsidP="00F3040E">
      <w:pPr>
        <w:spacing w:after="120" w:line="276" w:lineRule="auto"/>
        <w:ind w:left="709"/>
        <w:jc w:val="both"/>
        <w:rPr>
          <w:rFonts w:ascii="Arial" w:hAnsi="Arial" w:cs="Arial"/>
          <w:sz w:val="22"/>
          <w:szCs w:val="24"/>
        </w:rPr>
      </w:pPr>
      <w:r w:rsidRPr="00F3040E">
        <w:rPr>
          <w:rFonts w:ascii="Arial" w:hAnsi="Arial" w:cs="Arial"/>
          <w:sz w:val="22"/>
          <w:szCs w:val="24"/>
        </w:rPr>
        <w:t>Na zlecenie Prokuratury Rejonowej w Zambrowie przeprowadzono badanie krwi pobranej ze zwłok kierowcy samochodu osobowego na zawartość najczęściej spotykanych grup substancji psychotropowych i środków odurzających oraz na zawartość alkoholu.</w:t>
      </w:r>
    </w:p>
    <w:p w14:paraId="56777631" w14:textId="77777777" w:rsidR="00DD0BCD" w:rsidRPr="00F3040E" w:rsidRDefault="00DD0BCD" w:rsidP="00F3040E">
      <w:pPr>
        <w:spacing w:after="120" w:line="276" w:lineRule="auto"/>
        <w:ind w:left="709"/>
        <w:jc w:val="both"/>
        <w:rPr>
          <w:rFonts w:ascii="Arial" w:hAnsi="Arial" w:cs="Arial"/>
          <w:sz w:val="22"/>
          <w:szCs w:val="24"/>
        </w:rPr>
      </w:pPr>
      <w:r w:rsidRPr="00F3040E">
        <w:rPr>
          <w:rFonts w:ascii="Arial" w:hAnsi="Arial" w:cs="Arial"/>
          <w:sz w:val="22"/>
          <w:szCs w:val="24"/>
        </w:rPr>
        <w:lastRenderedPageBreak/>
        <w:t>Badanie zostały przeprowadzone przez Katedrę i Zakład Medycyny Sądowej Uniwersytetu Medycznego im. Karola Marcinkowskiego w Poznaniu.</w:t>
      </w:r>
    </w:p>
    <w:p w14:paraId="3FFE1350" w14:textId="18FB99C7" w:rsidR="00DD0BCD" w:rsidRDefault="00DD0BCD" w:rsidP="00F3040E">
      <w:pPr>
        <w:spacing w:after="120" w:line="276" w:lineRule="auto"/>
        <w:ind w:left="709"/>
        <w:jc w:val="both"/>
        <w:rPr>
          <w:rFonts w:ascii="Arial" w:hAnsi="Arial" w:cs="Arial"/>
          <w:sz w:val="22"/>
          <w:szCs w:val="24"/>
        </w:rPr>
      </w:pPr>
      <w:r w:rsidRPr="00F3040E">
        <w:rPr>
          <w:rFonts w:ascii="Arial" w:hAnsi="Arial" w:cs="Arial"/>
          <w:sz w:val="22"/>
          <w:szCs w:val="24"/>
        </w:rPr>
        <w:t>W wyniku przeprowadzonych badań nie stwierdzono obecności związków z najczęściej spotykanych grup substancji odurzających i psychotropowych a także nie stwierdzono zawartości alkoholu. Wyniki badania zostały zawarte w sprawozdaniach z badań przekazanych do Prokuratury Rejonowej w Zambrowie L.dz. 3007/17/Ch z dnia 05.01.2018 r.</w:t>
      </w:r>
    </w:p>
    <w:p w14:paraId="11399FE9" w14:textId="77777777" w:rsidR="00F3040E" w:rsidRPr="00F3040E" w:rsidRDefault="00F3040E" w:rsidP="00F3040E">
      <w:pPr>
        <w:spacing w:after="120" w:line="276" w:lineRule="auto"/>
        <w:ind w:left="709"/>
        <w:jc w:val="both"/>
        <w:rPr>
          <w:rFonts w:ascii="Arial" w:hAnsi="Arial" w:cs="Arial"/>
          <w:sz w:val="22"/>
          <w:szCs w:val="24"/>
        </w:rPr>
      </w:pPr>
    </w:p>
    <w:p w14:paraId="5179D62A" w14:textId="6B94FD43" w:rsidR="00FA39C4" w:rsidRPr="003628E1" w:rsidRDefault="00722955" w:rsidP="003628E1">
      <w:pPr>
        <w:pStyle w:val="Heading3"/>
      </w:pPr>
      <w:bookmarkStart w:id="116" w:name="_Toc521641243"/>
      <w:r w:rsidRPr="003628E1">
        <w:t>III.6.3</w:t>
      </w:r>
      <w:r w:rsidR="003628E1" w:rsidRPr="003628E1">
        <w:t>.</w:t>
      </w:r>
      <w:r w:rsidR="00FA39C4" w:rsidRPr="003628E1">
        <w:tab/>
        <w:t>Warunki środowiskowe i ergonomiczne stanowisk pracy personelu kolejowego mające wpływ na zaistnienie wypadku.</w:t>
      </w:r>
      <w:bookmarkEnd w:id="116"/>
    </w:p>
    <w:p w14:paraId="4A19EA5D" w14:textId="77777777" w:rsidR="00FA39C4" w:rsidRPr="003135DD" w:rsidRDefault="00FA39C4" w:rsidP="00FA39C4">
      <w:pPr>
        <w:spacing w:after="0"/>
        <w:ind w:left="403"/>
        <w:rPr>
          <w:color w:val="C00000"/>
        </w:rPr>
      </w:pPr>
    </w:p>
    <w:p w14:paraId="5F40DB35" w14:textId="548B678C" w:rsidR="001C389F" w:rsidRPr="003628E1" w:rsidRDefault="009A421D" w:rsidP="00F3040E">
      <w:pPr>
        <w:spacing w:after="120" w:line="276" w:lineRule="auto"/>
        <w:ind w:left="709"/>
        <w:jc w:val="both"/>
        <w:rPr>
          <w:rFonts w:ascii="Arial" w:hAnsi="Arial" w:cs="Arial"/>
          <w:sz w:val="22"/>
          <w:szCs w:val="24"/>
        </w:rPr>
      </w:pPr>
      <w:r w:rsidRPr="003628E1">
        <w:rPr>
          <w:rFonts w:ascii="Arial" w:hAnsi="Arial" w:cs="Arial"/>
          <w:sz w:val="22"/>
          <w:szCs w:val="24"/>
        </w:rPr>
        <w:t>Warunki pracy i warunki ergonomiczne stanowiska</w:t>
      </w:r>
      <w:r w:rsidR="001C389F" w:rsidRPr="003628E1">
        <w:rPr>
          <w:rFonts w:ascii="Arial" w:hAnsi="Arial" w:cs="Arial"/>
          <w:sz w:val="22"/>
          <w:szCs w:val="24"/>
        </w:rPr>
        <w:t xml:space="preserve"> </w:t>
      </w:r>
      <w:r w:rsidR="00152374" w:rsidRPr="003628E1">
        <w:rPr>
          <w:rFonts w:ascii="Arial" w:hAnsi="Arial" w:cs="Arial"/>
          <w:sz w:val="22"/>
          <w:szCs w:val="24"/>
        </w:rPr>
        <w:t xml:space="preserve">kierowcy drezyny </w:t>
      </w:r>
      <w:r w:rsidR="003628E1" w:rsidRPr="003628E1">
        <w:rPr>
          <w:rFonts w:ascii="Arial" w:hAnsi="Arial" w:cs="Arial"/>
          <w:sz w:val="22"/>
          <w:szCs w:val="24"/>
        </w:rPr>
        <w:t xml:space="preserve">- </w:t>
      </w:r>
      <w:r w:rsidR="00152374" w:rsidRPr="00F3040E">
        <w:rPr>
          <w:rFonts w:ascii="Arial" w:hAnsi="Arial" w:cs="Arial"/>
          <w:sz w:val="22"/>
          <w:szCs w:val="24"/>
        </w:rPr>
        <w:t xml:space="preserve">wózka motorowego DS10-02 </w:t>
      </w:r>
      <w:r w:rsidR="003628E1" w:rsidRPr="003628E1">
        <w:rPr>
          <w:rFonts w:ascii="Arial" w:hAnsi="Arial" w:cs="Arial"/>
          <w:sz w:val="22"/>
          <w:szCs w:val="24"/>
        </w:rPr>
        <w:t>nie budzą zastrzeżeń Zespołu badawczego Komisji.</w:t>
      </w:r>
    </w:p>
    <w:p w14:paraId="56266FE5" w14:textId="4C472473" w:rsidR="008B5475" w:rsidRDefault="00FA39C4" w:rsidP="00F3040E">
      <w:pPr>
        <w:spacing w:after="120" w:line="276" w:lineRule="auto"/>
        <w:ind w:left="709"/>
        <w:jc w:val="both"/>
        <w:rPr>
          <w:rFonts w:ascii="Arial" w:hAnsi="Arial" w:cs="Arial"/>
          <w:sz w:val="22"/>
          <w:szCs w:val="24"/>
        </w:rPr>
      </w:pPr>
      <w:r w:rsidRPr="00BA0E90">
        <w:rPr>
          <w:rFonts w:ascii="Arial" w:hAnsi="Arial" w:cs="Arial"/>
          <w:sz w:val="22"/>
          <w:szCs w:val="24"/>
        </w:rPr>
        <w:t>Pojazd</w:t>
      </w:r>
      <w:r w:rsidR="0045648E" w:rsidRPr="00BA0E90">
        <w:rPr>
          <w:rFonts w:ascii="Arial" w:hAnsi="Arial" w:cs="Arial"/>
          <w:sz w:val="22"/>
          <w:szCs w:val="24"/>
        </w:rPr>
        <w:t xml:space="preserve"> </w:t>
      </w:r>
      <w:r w:rsidR="003628E1" w:rsidRPr="00BA0E90">
        <w:rPr>
          <w:rFonts w:ascii="Arial" w:hAnsi="Arial" w:cs="Arial"/>
          <w:sz w:val="22"/>
          <w:szCs w:val="24"/>
        </w:rPr>
        <w:t>kolejowy</w:t>
      </w:r>
      <w:r w:rsidR="0045648E" w:rsidRPr="00BA0E90">
        <w:rPr>
          <w:rFonts w:ascii="Arial" w:hAnsi="Arial" w:cs="Arial"/>
          <w:sz w:val="22"/>
          <w:szCs w:val="24"/>
        </w:rPr>
        <w:t xml:space="preserve"> uczestniczący</w:t>
      </w:r>
      <w:r w:rsidRPr="00BA0E90">
        <w:rPr>
          <w:rFonts w:ascii="Arial" w:hAnsi="Arial" w:cs="Arial"/>
          <w:sz w:val="22"/>
          <w:szCs w:val="24"/>
        </w:rPr>
        <w:t xml:space="preserve"> w wypadku </w:t>
      </w:r>
      <w:r w:rsidR="003628E1" w:rsidRPr="00BA0E90">
        <w:rPr>
          <w:rFonts w:ascii="Arial" w:hAnsi="Arial" w:cs="Arial"/>
          <w:sz w:val="22"/>
          <w:szCs w:val="24"/>
        </w:rPr>
        <w:t xml:space="preserve">- </w:t>
      </w:r>
      <w:r w:rsidR="003628E1" w:rsidRPr="00F3040E">
        <w:rPr>
          <w:rFonts w:ascii="Arial" w:hAnsi="Arial" w:cs="Arial"/>
          <w:sz w:val="22"/>
          <w:szCs w:val="24"/>
        </w:rPr>
        <w:t xml:space="preserve">wózek motorowy DS10-02 221 </w:t>
      </w:r>
      <w:r w:rsidR="003628E1" w:rsidRPr="00F3040E">
        <w:rPr>
          <w:rFonts w:ascii="Arial" w:hAnsi="Arial" w:cs="Arial"/>
          <w:sz w:val="22"/>
          <w:szCs w:val="24"/>
        </w:rPr>
        <w:br/>
      </w:r>
      <w:r w:rsidR="00BA0E90" w:rsidRPr="00F3040E">
        <w:rPr>
          <w:rFonts w:ascii="Arial" w:hAnsi="Arial" w:cs="Arial"/>
          <w:sz w:val="22"/>
          <w:szCs w:val="24"/>
        </w:rPr>
        <w:t xml:space="preserve">(nr EVN </w:t>
      </w:r>
      <w:r w:rsidR="003628E1" w:rsidRPr="00F3040E">
        <w:rPr>
          <w:rFonts w:ascii="Arial" w:hAnsi="Arial" w:cs="Arial"/>
          <w:sz w:val="22"/>
          <w:szCs w:val="24"/>
        </w:rPr>
        <w:t>99 51 9683 023-7</w:t>
      </w:r>
      <w:r w:rsidR="00BA0E90" w:rsidRPr="00F3040E">
        <w:rPr>
          <w:rFonts w:ascii="Arial" w:hAnsi="Arial" w:cs="Arial"/>
          <w:sz w:val="22"/>
          <w:szCs w:val="24"/>
        </w:rPr>
        <w:t>)</w:t>
      </w:r>
      <w:r w:rsidR="003628E1" w:rsidRPr="00F3040E">
        <w:rPr>
          <w:rFonts w:ascii="Arial" w:hAnsi="Arial" w:cs="Arial"/>
          <w:sz w:val="22"/>
          <w:szCs w:val="24"/>
        </w:rPr>
        <w:t xml:space="preserve"> należący do zarządcy infrastruktury PKP Polskie Linie Kolejowe S.A.,</w:t>
      </w:r>
      <w:r w:rsidR="002D7DA3" w:rsidRPr="00F3040E">
        <w:rPr>
          <w:rFonts w:ascii="Arial" w:hAnsi="Arial" w:cs="Arial"/>
          <w:sz w:val="22"/>
          <w:szCs w:val="24"/>
        </w:rPr>
        <w:t xml:space="preserve"> </w:t>
      </w:r>
      <w:commentRangeStart w:id="117"/>
      <w:r w:rsidR="005E4C92" w:rsidRPr="00BA0E90">
        <w:rPr>
          <w:rFonts w:ascii="Arial" w:hAnsi="Arial" w:cs="Arial"/>
          <w:sz w:val="22"/>
          <w:szCs w:val="24"/>
        </w:rPr>
        <w:t>jest</w:t>
      </w:r>
      <w:commentRangeEnd w:id="117"/>
      <w:r w:rsidR="002D7DA3" w:rsidRPr="00F3040E">
        <w:rPr>
          <w:rFonts w:ascii="Arial" w:hAnsi="Arial" w:cs="Arial"/>
          <w:sz w:val="22"/>
          <w:szCs w:val="24"/>
        </w:rPr>
        <w:commentReference w:id="117"/>
      </w:r>
      <w:r w:rsidR="003F03FE" w:rsidRPr="00BA0E90">
        <w:rPr>
          <w:rFonts w:ascii="Arial" w:hAnsi="Arial" w:cs="Arial"/>
          <w:sz w:val="22"/>
          <w:szCs w:val="24"/>
        </w:rPr>
        <w:t xml:space="preserve"> pojazdem </w:t>
      </w:r>
      <w:r w:rsidRPr="00BA0E90">
        <w:rPr>
          <w:rFonts w:ascii="Arial" w:hAnsi="Arial" w:cs="Arial"/>
          <w:sz w:val="22"/>
          <w:szCs w:val="24"/>
        </w:rPr>
        <w:t>dopuszczo</w:t>
      </w:r>
      <w:r w:rsidR="005E4C92" w:rsidRPr="00BA0E90">
        <w:rPr>
          <w:rFonts w:ascii="Arial" w:hAnsi="Arial" w:cs="Arial"/>
          <w:sz w:val="22"/>
          <w:szCs w:val="24"/>
        </w:rPr>
        <w:t>nym</w:t>
      </w:r>
      <w:r w:rsidRPr="00BA0E90">
        <w:rPr>
          <w:rFonts w:ascii="Arial" w:hAnsi="Arial" w:cs="Arial"/>
          <w:sz w:val="22"/>
          <w:szCs w:val="24"/>
        </w:rPr>
        <w:t xml:space="preserve"> do prowadzenia ruchu na terenie sieci kolejowej PKP PLK S.A., a</w:t>
      </w:r>
      <w:r w:rsidR="009355AA" w:rsidRPr="00BA0E90">
        <w:rPr>
          <w:rFonts w:ascii="Arial" w:hAnsi="Arial" w:cs="Arial"/>
          <w:sz w:val="22"/>
          <w:szCs w:val="24"/>
        </w:rPr>
        <w:t xml:space="preserve"> </w:t>
      </w:r>
      <w:r w:rsidRPr="00BA0E90">
        <w:rPr>
          <w:rFonts w:ascii="Arial" w:hAnsi="Arial" w:cs="Arial"/>
          <w:sz w:val="22"/>
          <w:szCs w:val="24"/>
        </w:rPr>
        <w:t xml:space="preserve">warunki pracy </w:t>
      </w:r>
      <w:r w:rsidR="003628E1" w:rsidRPr="00BA0E90">
        <w:rPr>
          <w:rFonts w:ascii="Arial" w:hAnsi="Arial" w:cs="Arial"/>
          <w:sz w:val="22"/>
          <w:szCs w:val="24"/>
        </w:rPr>
        <w:t>kierującego pojazdem</w:t>
      </w:r>
      <w:r w:rsidRPr="00BA0E90">
        <w:rPr>
          <w:rFonts w:ascii="Arial" w:hAnsi="Arial" w:cs="Arial"/>
          <w:sz w:val="22"/>
          <w:szCs w:val="24"/>
        </w:rPr>
        <w:t xml:space="preserve"> są typowe dla ich obsługi w Polsce i nie miały wpływu na zaistniały </w:t>
      </w:r>
      <w:r w:rsidR="001C75E9" w:rsidRPr="00BA0E90">
        <w:rPr>
          <w:rFonts w:ascii="Arial" w:hAnsi="Arial" w:cs="Arial"/>
          <w:sz w:val="22"/>
          <w:szCs w:val="24"/>
        </w:rPr>
        <w:t xml:space="preserve">poważny </w:t>
      </w:r>
      <w:r w:rsidR="0066151A" w:rsidRPr="00BA0E90">
        <w:rPr>
          <w:rFonts w:ascii="Arial" w:hAnsi="Arial" w:cs="Arial"/>
          <w:sz w:val="22"/>
          <w:szCs w:val="24"/>
        </w:rPr>
        <w:t>wypadek.</w:t>
      </w:r>
    </w:p>
    <w:p w14:paraId="0F664388" w14:textId="77777777" w:rsidR="00E04BF4" w:rsidRDefault="00E04BF4" w:rsidP="00F3040E">
      <w:pPr>
        <w:spacing w:after="120" w:line="276" w:lineRule="auto"/>
        <w:ind w:left="709"/>
        <w:jc w:val="both"/>
        <w:rPr>
          <w:rFonts w:ascii="Arial" w:hAnsi="Arial" w:cs="Arial"/>
          <w:sz w:val="22"/>
          <w:szCs w:val="24"/>
        </w:rPr>
      </w:pPr>
    </w:p>
    <w:p w14:paraId="53945929" w14:textId="77777777" w:rsidR="00B951A4" w:rsidRPr="00BA0E90" w:rsidRDefault="00B951A4" w:rsidP="00F3040E">
      <w:pPr>
        <w:spacing w:after="120" w:line="276" w:lineRule="auto"/>
        <w:ind w:left="709"/>
        <w:jc w:val="both"/>
        <w:rPr>
          <w:rFonts w:ascii="Arial" w:hAnsi="Arial" w:cs="Arial"/>
          <w:sz w:val="22"/>
          <w:szCs w:val="24"/>
        </w:rPr>
      </w:pPr>
    </w:p>
    <w:p w14:paraId="1B9F96C2" w14:textId="77777777" w:rsidR="00B00FCD" w:rsidRPr="00B4299A" w:rsidRDefault="00502E3F" w:rsidP="008C3C1C">
      <w:pPr>
        <w:pStyle w:val="Heading1"/>
      </w:pPr>
      <w:bookmarkStart w:id="118" w:name="_Toc521394391"/>
      <w:bookmarkStart w:id="119" w:name="_Toc521641244"/>
      <w:r w:rsidRPr="00B4299A">
        <w:t xml:space="preserve">ANALIZA I </w:t>
      </w:r>
      <w:r w:rsidR="00FA39C4" w:rsidRPr="00B4299A">
        <w:t>WNIOSKI</w:t>
      </w:r>
      <w:r w:rsidR="00D434FA" w:rsidRPr="00B4299A">
        <w:t>.</w:t>
      </w:r>
      <w:bookmarkEnd w:id="118"/>
      <w:bookmarkEnd w:id="119"/>
    </w:p>
    <w:p w14:paraId="54675FE6" w14:textId="2E696334" w:rsidR="00FA39C4" w:rsidRPr="00B4299A" w:rsidRDefault="001F75F7" w:rsidP="00E964E6">
      <w:pPr>
        <w:pStyle w:val="Heading2"/>
        <w:rPr>
          <w:i/>
        </w:rPr>
      </w:pPr>
      <w:bookmarkStart w:id="120" w:name="_Toc434823895"/>
      <w:bookmarkStart w:id="121" w:name="_Toc521394392"/>
      <w:bookmarkStart w:id="122" w:name="_Toc521641245"/>
      <w:r w:rsidRPr="00B4299A">
        <w:t>IV.1</w:t>
      </w:r>
      <w:r w:rsidR="00502E3F" w:rsidRPr="00B4299A">
        <w:t>.</w:t>
      </w:r>
      <w:r w:rsidR="008F4A38">
        <w:tab/>
      </w:r>
      <w:r w:rsidR="00102FD5" w:rsidRPr="00B4299A">
        <w:t>Odniesienie do wcześniejszych wypadków zaistniałych</w:t>
      </w:r>
      <w:r w:rsidR="00FA39C4" w:rsidRPr="00B4299A">
        <w:t xml:space="preserve"> w podobnych okolicznościach.</w:t>
      </w:r>
      <w:bookmarkEnd w:id="120"/>
      <w:bookmarkEnd w:id="121"/>
      <w:bookmarkEnd w:id="122"/>
    </w:p>
    <w:p w14:paraId="1CD6E914" w14:textId="77777777" w:rsid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Do dnia zaistnienia badanego poważnego wypadku tj. 02.11.2017 r. na obszarze sieci kolejowej zarządzanej przez PKP PLK S.A. od 01.01.2015 roku miały miejsce ogółem 33 poważne wypadki i wypadki na przejazdach kat. „A” tj. „najechanie pojazdu kolejowego na pojazd drogowy (inną maszynę drogową, maszynę rolniczą) lub odwrotnie na przejeździe kolejowo-drogowym z rogatkami (kat. A wg metryki przejazdowej).</w:t>
      </w:r>
    </w:p>
    <w:p w14:paraId="3051B0C8" w14:textId="77777777" w:rsidR="00B951A4" w:rsidRPr="00B4299A" w:rsidRDefault="00B951A4" w:rsidP="006E0853">
      <w:pPr>
        <w:spacing w:line="276" w:lineRule="auto"/>
        <w:ind w:left="709"/>
        <w:jc w:val="both"/>
        <w:rPr>
          <w:rFonts w:ascii="Arial" w:eastAsia="Times New Roman" w:hAnsi="Arial" w:cs="Arial"/>
          <w:kern w:val="1"/>
          <w:sz w:val="22"/>
          <w:szCs w:val="22"/>
          <w:lang w:eastAsia="ar-SA"/>
        </w:rPr>
      </w:pPr>
    </w:p>
    <w:tbl>
      <w:tblPr>
        <w:tblStyle w:val="TableGrid"/>
        <w:tblpPr w:leftFromText="180" w:rightFromText="180" w:vertAnchor="text" w:horzAnchor="page" w:tblpX="1980" w:tblpY="164"/>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973"/>
        <w:gridCol w:w="1262"/>
        <w:gridCol w:w="1275"/>
        <w:gridCol w:w="1305"/>
        <w:gridCol w:w="1956"/>
      </w:tblGrid>
      <w:tr w:rsidR="006E0853" w14:paraId="0060C141" w14:textId="77777777" w:rsidTr="006E0853">
        <w:trPr>
          <w:trHeight w:val="996"/>
        </w:trPr>
        <w:tc>
          <w:tcPr>
            <w:tcW w:w="973" w:type="dxa"/>
          </w:tcPr>
          <w:p w14:paraId="7BB854AA" w14:textId="77777777" w:rsidR="006E0853" w:rsidRPr="006E0853" w:rsidRDefault="006E0853" w:rsidP="006E0853">
            <w:pPr>
              <w:rPr>
                <w:rFonts w:ascii="Arial" w:hAnsi="Arial" w:cs="Arial"/>
                <w:sz w:val="22"/>
                <w:szCs w:val="22"/>
              </w:rPr>
            </w:pPr>
          </w:p>
          <w:p w14:paraId="69950AFF" w14:textId="77777777" w:rsidR="006E0853" w:rsidRPr="006E0853" w:rsidRDefault="006E0853" w:rsidP="006E0853">
            <w:pPr>
              <w:rPr>
                <w:rFonts w:ascii="Arial" w:hAnsi="Arial" w:cs="Arial"/>
                <w:sz w:val="22"/>
                <w:szCs w:val="22"/>
              </w:rPr>
            </w:pPr>
            <w:r>
              <w:rPr>
                <w:rFonts w:ascii="Arial" w:hAnsi="Arial" w:cs="Arial"/>
                <w:sz w:val="22"/>
                <w:szCs w:val="22"/>
              </w:rPr>
              <w:t xml:space="preserve">   Rok </w:t>
            </w:r>
          </w:p>
        </w:tc>
        <w:tc>
          <w:tcPr>
            <w:tcW w:w="1262" w:type="dxa"/>
          </w:tcPr>
          <w:p w14:paraId="15D3C19D" w14:textId="77777777" w:rsidR="006E0853" w:rsidRPr="006E0853" w:rsidRDefault="006E0853" w:rsidP="006E0853">
            <w:pPr>
              <w:rPr>
                <w:rFonts w:ascii="Arial" w:hAnsi="Arial" w:cs="Arial"/>
                <w:sz w:val="22"/>
                <w:szCs w:val="22"/>
              </w:rPr>
            </w:pPr>
          </w:p>
          <w:p w14:paraId="77B769DE" w14:textId="77777777" w:rsidR="006E0853" w:rsidRPr="006E0853" w:rsidRDefault="006E0853" w:rsidP="006E0853">
            <w:pPr>
              <w:rPr>
                <w:rFonts w:ascii="Arial" w:hAnsi="Arial" w:cs="Arial"/>
                <w:sz w:val="22"/>
                <w:szCs w:val="22"/>
              </w:rPr>
            </w:pPr>
            <w:r w:rsidRPr="006E0853">
              <w:rPr>
                <w:rFonts w:ascii="Arial" w:hAnsi="Arial" w:cs="Arial"/>
                <w:sz w:val="22"/>
                <w:szCs w:val="22"/>
              </w:rPr>
              <w:t>Łączna liczba zdarzeń kat. A</w:t>
            </w:r>
          </w:p>
        </w:tc>
        <w:tc>
          <w:tcPr>
            <w:tcW w:w="1275" w:type="dxa"/>
          </w:tcPr>
          <w:p w14:paraId="52654E93" w14:textId="77777777" w:rsidR="006E0853" w:rsidRPr="006E0853" w:rsidRDefault="006E0853" w:rsidP="006E0853">
            <w:pPr>
              <w:rPr>
                <w:rFonts w:ascii="Arial" w:hAnsi="Arial" w:cs="Arial"/>
                <w:sz w:val="22"/>
                <w:szCs w:val="22"/>
              </w:rPr>
            </w:pPr>
          </w:p>
          <w:p w14:paraId="13845105" w14:textId="77777777" w:rsidR="006E0853" w:rsidRPr="006E0853" w:rsidRDefault="006E0853" w:rsidP="006E0853">
            <w:pPr>
              <w:rPr>
                <w:rFonts w:ascii="Arial" w:hAnsi="Arial" w:cs="Arial"/>
                <w:sz w:val="22"/>
                <w:szCs w:val="22"/>
              </w:rPr>
            </w:pPr>
            <w:r w:rsidRPr="006E0853">
              <w:rPr>
                <w:rFonts w:ascii="Arial" w:hAnsi="Arial" w:cs="Arial"/>
                <w:sz w:val="22"/>
                <w:szCs w:val="22"/>
              </w:rPr>
              <w:t>Łączna liczba zdarzeń kat. B</w:t>
            </w:r>
          </w:p>
        </w:tc>
        <w:tc>
          <w:tcPr>
            <w:tcW w:w="1305" w:type="dxa"/>
          </w:tcPr>
          <w:p w14:paraId="5624EAB5" w14:textId="77777777" w:rsidR="006E0853" w:rsidRPr="006E0853" w:rsidRDefault="006E0853" w:rsidP="006E0853">
            <w:pPr>
              <w:rPr>
                <w:rFonts w:ascii="Arial" w:hAnsi="Arial" w:cs="Arial"/>
                <w:sz w:val="22"/>
                <w:szCs w:val="22"/>
              </w:rPr>
            </w:pPr>
            <w:r w:rsidRPr="006E0853">
              <w:rPr>
                <w:rFonts w:ascii="Arial" w:hAnsi="Arial" w:cs="Arial"/>
                <w:sz w:val="22"/>
                <w:szCs w:val="22"/>
              </w:rPr>
              <w:t>w tym liczba najechań pojazdu drogowego na pojazd kolejowy</w:t>
            </w:r>
          </w:p>
        </w:tc>
        <w:tc>
          <w:tcPr>
            <w:tcW w:w="1956" w:type="dxa"/>
          </w:tcPr>
          <w:p w14:paraId="614CFCF1" w14:textId="77777777" w:rsidR="006E0853" w:rsidRPr="006E0853" w:rsidRDefault="006E0853" w:rsidP="006E0853">
            <w:pPr>
              <w:rPr>
                <w:rFonts w:ascii="Arial" w:hAnsi="Arial" w:cs="Arial"/>
                <w:sz w:val="22"/>
                <w:szCs w:val="22"/>
              </w:rPr>
            </w:pPr>
          </w:p>
          <w:p w14:paraId="61908590" w14:textId="77777777" w:rsidR="006E0853" w:rsidRPr="006E0853" w:rsidRDefault="006E0853" w:rsidP="006E0853">
            <w:pPr>
              <w:rPr>
                <w:rFonts w:ascii="Arial" w:hAnsi="Arial" w:cs="Arial"/>
                <w:sz w:val="22"/>
                <w:szCs w:val="22"/>
              </w:rPr>
            </w:pPr>
            <w:r w:rsidRPr="006E0853">
              <w:rPr>
                <w:rFonts w:ascii="Arial" w:hAnsi="Arial" w:cs="Arial"/>
                <w:sz w:val="22"/>
                <w:szCs w:val="22"/>
              </w:rPr>
              <w:t>Razem 2+3</w:t>
            </w:r>
          </w:p>
        </w:tc>
      </w:tr>
      <w:tr w:rsidR="006E0853" w:rsidRPr="00B4299A" w14:paraId="23598E50" w14:textId="77777777" w:rsidTr="006E0853">
        <w:trPr>
          <w:trHeight w:val="199"/>
        </w:trPr>
        <w:tc>
          <w:tcPr>
            <w:tcW w:w="973" w:type="dxa"/>
          </w:tcPr>
          <w:p w14:paraId="1AE28939" w14:textId="77777777" w:rsidR="006E0853" w:rsidRPr="00B4299A" w:rsidRDefault="006E0853" w:rsidP="006E0853">
            <w:pPr>
              <w:rPr>
                <w:rFonts w:ascii="Arial" w:hAnsi="Arial" w:cs="Arial"/>
                <w:i/>
                <w:sz w:val="12"/>
                <w:szCs w:val="12"/>
              </w:rPr>
            </w:pPr>
            <w:r w:rsidRPr="00B4299A">
              <w:rPr>
                <w:rFonts w:ascii="Arial" w:hAnsi="Arial" w:cs="Arial"/>
                <w:i/>
                <w:sz w:val="12"/>
                <w:szCs w:val="12"/>
              </w:rPr>
              <w:t xml:space="preserve">        1</w:t>
            </w:r>
          </w:p>
        </w:tc>
        <w:tc>
          <w:tcPr>
            <w:tcW w:w="1262" w:type="dxa"/>
          </w:tcPr>
          <w:p w14:paraId="7FB7026E" w14:textId="77777777" w:rsidR="006E0853" w:rsidRPr="00B4299A" w:rsidRDefault="006E0853" w:rsidP="006E0853">
            <w:pPr>
              <w:rPr>
                <w:rFonts w:ascii="Arial" w:hAnsi="Arial" w:cs="Arial"/>
                <w:i/>
                <w:sz w:val="12"/>
                <w:szCs w:val="12"/>
              </w:rPr>
            </w:pPr>
            <w:r w:rsidRPr="00B4299A">
              <w:rPr>
                <w:rFonts w:ascii="Arial" w:hAnsi="Arial" w:cs="Arial"/>
                <w:i/>
                <w:sz w:val="12"/>
                <w:szCs w:val="12"/>
              </w:rPr>
              <w:t xml:space="preserve">            2</w:t>
            </w:r>
          </w:p>
        </w:tc>
        <w:tc>
          <w:tcPr>
            <w:tcW w:w="1275" w:type="dxa"/>
          </w:tcPr>
          <w:p w14:paraId="2AE5436D" w14:textId="77777777" w:rsidR="006E0853" w:rsidRPr="00B4299A" w:rsidRDefault="006E0853" w:rsidP="006E0853">
            <w:pPr>
              <w:rPr>
                <w:rFonts w:ascii="Arial" w:hAnsi="Arial" w:cs="Arial"/>
                <w:i/>
                <w:sz w:val="12"/>
                <w:szCs w:val="12"/>
              </w:rPr>
            </w:pPr>
            <w:r w:rsidRPr="00B4299A">
              <w:rPr>
                <w:rFonts w:ascii="Arial" w:hAnsi="Arial" w:cs="Arial"/>
                <w:i/>
                <w:sz w:val="12"/>
                <w:szCs w:val="12"/>
              </w:rPr>
              <w:t xml:space="preserve">             3</w:t>
            </w:r>
          </w:p>
        </w:tc>
        <w:tc>
          <w:tcPr>
            <w:tcW w:w="1305" w:type="dxa"/>
          </w:tcPr>
          <w:p w14:paraId="3858840A" w14:textId="77777777" w:rsidR="006E0853" w:rsidRPr="00B4299A" w:rsidRDefault="006E0853" w:rsidP="006E0853">
            <w:pPr>
              <w:rPr>
                <w:rFonts w:ascii="Arial" w:hAnsi="Arial" w:cs="Arial"/>
                <w:i/>
                <w:sz w:val="12"/>
                <w:szCs w:val="12"/>
              </w:rPr>
            </w:pPr>
            <w:r w:rsidRPr="00B4299A">
              <w:rPr>
                <w:rFonts w:ascii="Arial" w:hAnsi="Arial" w:cs="Arial"/>
                <w:i/>
                <w:sz w:val="12"/>
                <w:szCs w:val="12"/>
              </w:rPr>
              <w:t xml:space="preserve">            4</w:t>
            </w:r>
          </w:p>
        </w:tc>
        <w:tc>
          <w:tcPr>
            <w:tcW w:w="1956" w:type="dxa"/>
          </w:tcPr>
          <w:p w14:paraId="36CE4C80" w14:textId="77777777" w:rsidR="006E0853" w:rsidRPr="00B4299A" w:rsidRDefault="006E0853" w:rsidP="006E0853">
            <w:pPr>
              <w:rPr>
                <w:rFonts w:ascii="Arial" w:hAnsi="Arial" w:cs="Arial"/>
                <w:i/>
                <w:sz w:val="12"/>
                <w:szCs w:val="12"/>
              </w:rPr>
            </w:pPr>
            <w:r w:rsidRPr="00B4299A">
              <w:rPr>
                <w:rFonts w:ascii="Arial" w:hAnsi="Arial" w:cs="Arial"/>
                <w:i/>
                <w:sz w:val="12"/>
                <w:szCs w:val="12"/>
              </w:rPr>
              <w:t xml:space="preserve">           5</w:t>
            </w:r>
          </w:p>
        </w:tc>
      </w:tr>
      <w:tr w:rsidR="006E0853" w14:paraId="2D05EB1D" w14:textId="77777777" w:rsidTr="006E0853">
        <w:trPr>
          <w:trHeight w:val="375"/>
        </w:trPr>
        <w:tc>
          <w:tcPr>
            <w:tcW w:w="973" w:type="dxa"/>
          </w:tcPr>
          <w:p w14:paraId="3DB5554D"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 xml:space="preserve"> 2015</w:t>
            </w:r>
          </w:p>
        </w:tc>
        <w:tc>
          <w:tcPr>
            <w:tcW w:w="1262" w:type="dxa"/>
          </w:tcPr>
          <w:p w14:paraId="70963453"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1</w:t>
            </w:r>
          </w:p>
        </w:tc>
        <w:tc>
          <w:tcPr>
            <w:tcW w:w="1275" w:type="dxa"/>
          </w:tcPr>
          <w:p w14:paraId="4D624DB0"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7</w:t>
            </w:r>
          </w:p>
        </w:tc>
        <w:tc>
          <w:tcPr>
            <w:tcW w:w="1305" w:type="dxa"/>
          </w:tcPr>
          <w:p w14:paraId="4F4B2464"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3</w:t>
            </w:r>
          </w:p>
        </w:tc>
        <w:tc>
          <w:tcPr>
            <w:tcW w:w="1956" w:type="dxa"/>
          </w:tcPr>
          <w:p w14:paraId="10BFE6CC"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8</w:t>
            </w:r>
          </w:p>
        </w:tc>
      </w:tr>
      <w:tr w:rsidR="006E0853" w14:paraId="39B04265" w14:textId="77777777" w:rsidTr="006E0853">
        <w:trPr>
          <w:trHeight w:val="395"/>
        </w:trPr>
        <w:tc>
          <w:tcPr>
            <w:tcW w:w="973" w:type="dxa"/>
          </w:tcPr>
          <w:p w14:paraId="57198A8E"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 xml:space="preserve">  2016</w:t>
            </w:r>
          </w:p>
        </w:tc>
        <w:tc>
          <w:tcPr>
            <w:tcW w:w="1262" w:type="dxa"/>
          </w:tcPr>
          <w:p w14:paraId="09E54D52"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2</w:t>
            </w:r>
          </w:p>
        </w:tc>
        <w:tc>
          <w:tcPr>
            <w:tcW w:w="1275" w:type="dxa"/>
          </w:tcPr>
          <w:p w14:paraId="3CD3ED33"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8</w:t>
            </w:r>
          </w:p>
        </w:tc>
        <w:tc>
          <w:tcPr>
            <w:tcW w:w="1305" w:type="dxa"/>
          </w:tcPr>
          <w:p w14:paraId="293F9006"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2</w:t>
            </w:r>
          </w:p>
        </w:tc>
        <w:tc>
          <w:tcPr>
            <w:tcW w:w="1956" w:type="dxa"/>
          </w:tcPr>
          <w:p w14:paraId="06850F7F"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10</w:t>
            </w:r>
          </w:p>
        </w:tc>
      </w:tr>
      <w:tr w:rsidR="006E0853" w14:paraId="34DE4E5B" w14:textId="77777777" w:rsidTr="006E0853">
        <w:trPr>
          <w:trHeight w:val="424"/>
        </w:trPr>
        <w:tc>
          <w:tcPr>
            <w:tcW w:w="973" w:type="dxa"/>
          </w:tcPr>
          <w:p w14:paraId="39EFEC91"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 xml:space="preserve"> 2017</w:t>
            </w:r>
          </w:p>
        </w:tc>
        <w:tc>
          <w:tcPr>
            <w:tcW w:w="1262" w:type="dxa"/>
          </w:tcPr>
          <w:p w14:paraId="44534247"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2</w:t>
            </w:r>
          </w:p>
        </w:tc>
        <w:tc>
          <w:tcPr>
            <w:tcW w:w="1275" w:type="dxa"/>
          </w:tcPr>
          <w:p w14:paraId="49228232"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13</w:t>
            </w:r>
          </w:p>
        </w:tc>
        <w:tc>
          <w:tcPr>
            <w:tcW w:w="1305" w:type="dxa"/>
          </w:tcPr>
          <w:p w14:paraId="4BE9A14A"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3</w:t>
            </w:r>
          </w:p>
        </w:tc>
        <w:tc>
          <w:tcPr>
            <w:tcW w:w="1956" w:type="dxa"/>
          </w:tcPr>
          <w:p w14:paraId="5CDD67A7" w14:textId="77777777" w:rsidR="006E0853" w:rsidRPr="006E0853" w:rsidRDefault="006E0853" w:rsidP="006E0853">
            <w:pPr>
              <w:jc w:val="center"/>
              <w:rPr>
                <w:rFonts w:ascii="Arial" w:hAnsi="Arial" w:cs="Arial"/>
                <w:sz w:val="22"/>
                <w:szCs w:val="22"/>
              </w:rPr>
            </w:pPr>
            <w:r w:rsidRPr="006E0853">
              <w:rPr>
                <w:rFonts w:ascii="Arial" w:hAnsi="Arial" w:cs="Arial"/>
                <w:sz w:val="22"/>
                <w:szCs w:val="22"/>
              </w:rPr>
              <w:t>15</w:t>
            </w:r>
          </w:p>
        </w:tc>
      </w:tr>
    </w:tbl>
    <w:p w14:paraId="4F70C6FC" w14:textId="77777777" w:rsidR="00B4299A" w:rsidRDefault="00B4299A" w:rsidP="00B4299A">
      <w:pPr>
        <w:rPr>
          <w:rFonts w:ascii="Arial" w:hAnsi="Arial" w:cs="Arial"/>
        </w:rPr>
      </w:pPr>
      <w:r>
        <w:rPr>
          <w:rFonts w:ascii="Arial" w:hAnsi="Arial" w:cs="Arial"/>
        </w:rPr>
        <w:t xml:space="preserve">         </w:t>
      </w:r>
    </w:p>
    <w:p w14:paraId="348E87CA" w14:textId="77777777" w:rsidR="00B4299A" w:rsidRPr="00200BD4" w:rsidRDefault="00B4299A" w:rsidP="00B4299A">
      <w:pPr>
        <w:rPr>
          <w:rFonts w:ascii="Arial" w:hAnsi="Arial" w:cs="Arial"/>
        </w:rPr>
      </w:pPr>
      <w:r>
        <w:rPr>
          <w:rFonts w:ascii="Arial" w:hAnsi="Arial" w:cs="Arial"/>
        </w:rPr>
        <w:t xml:space="preserve"> </w:t>
      </w:r>
    </w:p>
    <w:p w14:paraId="5AFC2CD8" w14:textId="77777777" w:rsidR="006E0853" w:rsidRDefault="006E0853" w:rsidP="00B4299A">
      <w:pPr>
        <w:jc w:val="both"/>
        <w:rPr>
          <w:rFonts w:ascii="Arial" w:eastAsia="Times New Roman" w:hAnsi="Arial" w:cs="Arial"/>
          <w:kern w:val="1"/>
          <w:sz w:val="22"/>
          <w:szCs w:val="22"/>
          <w:lang w:eastAsia="ar-SA"/>
        </w:rPr>
      </w:pPr>
    </w:p>
    <w:p w14:paraId="175139DB" w14:textId="77777777" w:rsidR="006E0853" w:rsidRDefault="006E0853" w:rsidP="00B4299A">
      <w:pPr>
        <w:jc w:val="both"/>
        <w:rPr>
          <w:rFonts w:ascii="Arial" w:eastAsia="Times New Roman" w:hAnsi="Arial" w:cs="Arial"/>
          <w:kern w:val="1"/>
          <w:sz w:val="22"/>
          <w:szCs w:val="22"/>
          <w:lang w:eastAsia="ar-SA"/>
        </w:rPr>
      </w:pPr>
    </w:p>
    <w:p w14:paraId="222542CE" w14:textId="77777777" w:rsidR="006E0853" w:rsidRDefault="006E0853" w:rsidP="00B4299A">
      <w:pPr>
        <w:jc w:val="both"/>
        <w:rPr>
          <w:rFonts w:ascii="Arial" w:eastAsia="Times New Roman" w:hAnsi="Arial" w:cs="Arial"/>
          <w:kern w:val="1"/>
          <w:sz w:val="22"/>
          <w:szCs w:val="22"/>
          <w:lang w:eastAsia="ar-SA"/>
        </w:rPr>
      </w:pPr>
    </w:p>
    <w:p w14:paraId="0A808DD0" w14:textId="77777777" w:rsidR="006E0853" w:rsidRDefault="006E0853" w:rsidP="00B4299A">
      <w:pPr>
        <w:jc w:val="both"/>
        <w:rPr>
          <w:rFonts w:ascii="Arial" w:eastAsia="Times New Roman" w:hAnsi="Arial" w:cs="Arial"/>
          <w:kern w:val="1"/>
          <w:sz w:val="22"/>
          <w:szCs w:val="22"/>
          <w:lang w:eastAsia="ar-SA"/>
        </w:rPr>
      </w:pPr>
    </w:p>
    <w:p w14:paraId="00CD2827" w14:textId="77777777" w:rsidR="006E0853" w:rsidRDefault="006E0853" w:rsidP="00B4299A">
      <w:pPr>
        <w:jc w:val="both"/>
        <w:rPr>
          <w:rFonts w:ascii="Arial" w:eastAsia="Times New Roman" w:hAnsi="Arial" w:cs="Arial"/>
          <w:kern w:val="1"/>
          <w:sz w:val="22"/>
          <w:szCs w:val="22"/>
          <w:lang w:eastAsia="ar-SA"/>
        </w:rPr>
      </w:pPr>
    </w:p>
    <w:p w14:paraId="598A0D80" w14:textId="77777777" w:rsidR="006E0853" w:rsidRDefault="006E0853" w:rsidP="00B4299A">
      <w:pPr>
        <w:jc w:val="both"/>
        <w:rPr>
          <w:rFonts w:ascii="Arial" w:eastAsia="Times New Roman" w:hAnsi="Arial" w:cs="Arial"/>
          <w:kern w:val="1"/>
          <w:sz w:val="22"/>
          <w:szCs w:val="22"/>
          <w:lang w:eastAsia="ar-SA"/>
        </w:rPr>
      </w:pPr>
    </w:p>
    <w:p w14:paraId="2034BD39" w14:textId="77777777" w:rsidR="006E0853" w:rsidRDefault="006E0853" w:rsidP="00B4299A">
      <w:pPr>
        <w:jc w:val="both"/>
        <w:rPr>
          <w:rFonts w:ascii="Arial" w:eastAsia="Times New Roman" w:hAnsi="Arial" w:cs="Arial"/>
          <w:kern w:val="1"/>
          <w:sz w:val="22"/>
          <w:szCs w:val="22"/>
          <w:lang w:eastAsia="ar-SA"/>
        </w:rPr>
      </w:pPr>
    </w:p>
    <w:p w14:paraId="224BEADB" w14:textId="77777777" w:rsidR="006E0853" w:rsidRDefault="006E0853" w:rsidP="006E0853">
      <w:pPr>
        <w:spacing w:line="276" w:lineRule="auto"/>
        <w:jc w:val="both"/>
        <w:rPr>
          <w:rFonts w:ascii="Arial" w:eastAsia="Times New Roman" w:hAnsi="Arial" w:cs="Arial"/>
          <w:kern w:val="1"/>
          <w:sz w:val="22"/>
          <w:szCs w:val="22"/>
          <w:lang w:eastAsia="ar-SA"/>
        </w:rPr>
      </w:pPr>
    </w:p>
    <w:p w14:paraId="4FA6086B"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lastRenderedPageBreak/>
        <w:t>Na przejazdach kategorii A znajdujących się na terenie PKP PLK S.A. Zakładu Linii Kolejowych w Białymstoku w przeciągu ostatnich trzech lat wypadków nie było.</w:t>
      </w:r>
    </w:p>
    <w:p w14:paraId="2F9DD174" w14:textId="77777777" w:rsidR="00FA39C4" w:rsidRPr="00B4299A" w:rsidRDefault="00B4299A" w:rsidP="00B4299A">
      <w:pPr>
        <w:jc w:val="both"/>
        <w:rPr>
          <w:rFonts w:ascii="Times New Roman" w:hAnsi="Times New Roman"/>
          <w:sz w:val="2"/>
          <w:szCs w:val="2"/>
        </w:rPr>
      </w:pPr>
      <w:r w:rsidRPr="00B4299A">
        <w:rPr>
          <w:rFonts w:ascii="Arial" w:hAnsi="Arial" w:cs="Arial"/>
        </w:rPr>
        <w:t xml:space="preserve"> </w:t>
      </w:r>
    </w:p>
    <w:p w14:paraId="54792E26" w14:textId="77777777" w:rsidR="00FA39C4" w:rsidRPr="00B4299A" w:rsidRDefault="00FA39C4" w:rsidP="00E964E6">
      <w:pPr>
        <w:pStyle w:val="Heading2"/>
        <w:rPr>
          <w:i/>
        </w:rPr>
      </w:pPr>
      <w:bookmarkStart w:id="123" w:name="_Toc521394393"/>
      <w:bookmarkStart w:id="124" w:name="_Toc521641246"/>
      <w:r w:rsidRPr="00B4299A">
        <w:t xml:space="preserve">IV.2. Opis sekwencji zdarzeń pozostających w związku z badanym </w:t>
      </w:r>
      <w:r w:rsidR="005D4AB2" w:rsidRPr="00B4299A">
        <w:t xml:space="preserve">poważnym </w:t>
      </w:r>
      <w:r w:rsidRPr="00B4299A">
        <w:t>wypadkiem.</w:t>
      </w:r>
      <w:bookmarkEnd w:id="123"/>
      <w:bookmarkEnd w:id="124"/>
    </w:p>
    <w:p w14:paraId="47EC4DEF"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Przedsiębiorstwo Budownictwa Inżynieryjnego i Kolejowego Sp. z o.o. będące wykonawcą części prac zleciło pismem nr l.dz. 207/2017 z dnia 13.07.2017r. dostawę i montaż urządzeń radiołączności firmie Pyrylandia Sp. z o.o. Zlecenie nie zawiera informacji o ograniczeniach w prowadzeniu ruchu pojazdów kolejowych po linii 36. Podwykonawca (Pyrylandia</w:t>
      </w:r>
      <w:r w:rsidRPr="00B4299A">
        <w:rPr>
          <w:rFonts w:ascii="Arial" w:eastAsia="Times New Roman" w:hAnsi="Arial" w:cs="Arial"/>
          <w:kern w:val="1"/>
          <w:sz w:val="22"/>
          <w:szCs w:val="22"/>
          <w:lang w:eastAsia="ar-SA"/>
        </w:rPr>
        <w:br/>
        <w:t>Sp. z o.o.) nie znał postanowień „Regulaminu tymczasowego…” nr IZESa-703-06/2017 z 19 stycznia 2017r., nie ma pracowników uprawnionych do kierowania ruchem pojazdów drogowych.</w:t>
      </w:r>
    </w:p>
    <w:p w14:paraId="4F769367"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W dniu 26.10.2017r. Pyrlandia Sp. z o.o. zwróciła się pisemnie (pismo nie posiada numeru sprawy) do PKP PLK S.A. Zakładu Linii Kolejowych w Białymstoku o „wynajem pojazdu szynowego (drezyny) oraz opracowanie przejazdu w celu wykonania pomiarów propagacji fal radiowych dla pasma 150 Mhz do nowo wybudowanych urządzeń na odcinkach:</w:t>
      </w:r>
    </w:p>
    <w:p w14:paraId="1301BE7F"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 xml:space="preserve">- Łapy – Czarnowo Undy – Śniadowo – Ostrołęka linii kolejowej 36. Tego samego dnia Dyrektor Zakładu Linii Kolejowych wyraził zgodę na realizację zlecenia w pełnym zakresie. Zeskanowane pismo z dekretacją Dyrektora zostało przesłane do  jednostki podległej Zakładowi – Sekcji Eksploatacji w Hajnówce do realizacji. Zarówno pracownicy Zakładu Linii Kolejowych jak również Sekcji Eksploatacji w Hajnówce nie przeprowadzili z Pyrylandią </w:t>
      </w:r>
      <w:r w:rsidRPr="00B4299A">
        <w:rPr>
          <w:rFonts w:ascii="Arial" w:eastAsia="Times New Roman" w:hAnsi="Arial" w:cs="Arial"/>
          <w:kern w:val="1"/>
          <w:sz w:val="22"/>
          <w:szCs w:val="22"/>
          <w:lang w:eastAsia="ar-SA"/>
        </w:rPr>
        <w:br/>
        <w:t xml:space="preserve">Sp. z o.o. żadnych rozmów dla ustalenia, kto będzie zatrzymywał pojazdy drogowe na przejazdach kolejowo – drogowych, uzgodniono tylko, że jazdy odbędą się w dniu 02.11.2017r. </w:t>
      </w:r>
    </w:p>
    <w:p w14:paraId="44F5CD14" w14:textId="68878D04" w:rsidR="00B4299A" w:rsidRPr="00B4299A" w:rsidRDefault="00B4299A" w:rsidP="006A66BF">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Do kierowania wózkiem motorowym przydzielony został tylko jeden pracownik. Biorąc pod uwagę treść zlecenia zawierającego również „opracowanie przejazdu” zgodna</w:t>
      </w:r>
      <w:r w:rsidRPr="00B4299A">
        <w:rPr>
          <w:rFonts w:ascii="Arial" w:eastAsia="Times New Roman" w:hAnsi="Arial" w:cs="Arial"/>
          <w:kern w:val="1"/>
          <w:sz w:val="22"/>
          <w:szCs w:val="22"/>
          <w:lang w:eastAsia="ar-SA"/>
        </w:rPr>
        <w:br/>
        <w:t>z przepisami obsada wózka powinna składać się z minimum trzech osób posiadających odpowiednie uprawnienia tj.:</w:t>
      </w:r>
    </w:p>
    <w:p w14:paraId="57F2C36A" w14:textId="2DB11ABC" w:rsidR="00B4299A" w:rsidRPr="00B4299A" w:rsidRDefault="00B4299A" w:rsidP="006E0853">
      <w:pPr>
        <w:spacing w:line="276" w:lineRule="auto"/>
        <w:ind w:left="709"/>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 kierowcy wózka motorowego,</w:t>
      </w:r>
      <w:r w:rsidR="00B951A4">
        <w:rPr>
          <w:rFonts w:ascii="Arial" w:eastAsia="Times New Roman" w:hAnsi="Arial" w:cs="Arial"/>
          <w:kern w:val="1"/>
          <w:sz w:val="22"/>
          <w:szCs w:val="22"/>
          <w:lang w:eastAsia="ar-SA"/>
        </w:rPr>
        <w:br/>
      </w:r>
      <w:r w:rsidRPr="00B4299A">
        <w:rPr>
          <w:rFonts w:ascii="Arial" w:eastAsia="Times New Roman" w:hAnsi="Arial" w:cs="Arial"/>
          <w:kern w:val="1"/>
          <w:sz w:val="22"/>
          <w:szCs w:val="22"/>
          <w:lang w:eastAsia="ar-SA"/>
        </w:rPr>
        <w:t>- kierownika pociągu,</w:t>
      </w:r>
      <w:r w:rsidRPr="00B4299A">
        <w:rPr>
          <w:rFonts w:ascii="Arial" w:eastAsia="Times New Roman" w:hAnsi="Arial" w:cs="Arial"/>
          <w:kern w:val="1"/>
          <w:sz w:val="22"/>
          <w:szCs w:val="22"/>
          <w:lang w:eastAsia="ar-SA"/>
        </w:rPr>
        <w:br/>
        <w:t>- pracownik zatrzymujący pojazdy drogowe na przejazdach kolejowo – drogowych,</w:t>
      </w:r>
    </w:p>
    <w:p w14:paraId="173F9AB1"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Pracownik przydzielony do realizacji zlecenia ma uprawnienia kierowcy wózka motorowego</w:t>
      </w:r>
      <w:r w:rsidRPr="00B4299A">
        <w:rPr>
          <w:rFonts w:ascii="Arial" w:eastAsia="Times New Roman" w:hAnsi="Arial" w:cs="Arial"/>
          <w:kern w:val="1"/>
          <w:sz w:val="22"/>
          <w:szCs w:val="22"/>
          <w:lang w:eastAsia="ar-SA"/>
        </w:rPr>
        <w:br/>
        <w:t>i kierownika pociągu, obie funkcje mógł realizować jednocześnie. Niemożliwe jest jednak jednoczesne wykonywanie funkcji kierowcy wózka motorowego i pracownika kierującego ruchem pojazdów drogowych na przejeździe.</w:t>
      </w:r>
    </w:p>
    <w:p w14:paraId="7E1E4254" w14:textId="6A4C5185"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 xml:space="preserve">Pracownicy firmy Pyrylandia Sp. z o.o. od godz. 9;00 zainstalowali w kabinie wózka motorowego urządzenia pomiarowe i do </w:t>
      </w:r>
      <w:r w:rsidRPr="006A66BF">
        <w:rPr>
          <w:rFonts w:ascii="Arial" w:eastAsia="Times New Roman" w:hAnsi="Arial" w:cs="Arial"/>
          <w:kern w:val="1"/>
          <w:sz w:val="22"/>
          <w:szCs w:val="22"/>
          <w:lang w:eastAsia="ar-SA"/>
        </w:rPr>
        <w:t xml:space="preserve">godz. </w:t>
      </w:r>
      <w:r w:rsidR="00B965DE" w:rsidRPr="006A66BF">
        <w:rPr>
          <w:rFonts w:ascii="Arial" w:eastAsia="Times New Roman" w:hAnsi="Arial" w:cs="Arial"/>
          <w:kern w:val="1"/>
          <w:sz w:val="22"/>
          <w:szCs w:val="22"/>
          <w:lang w:eastAsia="ar-SA"/>
        </w:rPr>
        <w:t>18:00</w:t>
      </w:r>
      <w:r w:rsidRPr="006A66BF">
        <w:rPr>
          <w:rFonts w:ascii="Arial" w:eastAsia="Times New Roman" w:hAnsi="Arial" w:cs="Arial"/>
          <w:kern w:val="1"/>
          <w:sz w:val="22"/>
          <w:szCs w:val="22"/>
          <w:lang w:eastAsia="ar-SA"/>
        </w:rPr>
        <w:t xml:space="preserve"> </w:t>
      </w:r>
      <w:r w:rsidRPr="00B4299A">
        <w:rPr>
          <w:rFonts w:ascii="Arial" w:eastAsia="Times New Roman" w:hAnsi="Arial" w:cs="Arial"/>
          <w:kern w:val="1"/>
          <w:sz w:val="22"/>
          <w:szCs w:val="22"/>
          <w:lang w:eastAsia="ar-SA"/>
        </w:rPr>
        <w:t>odbywały się jazdy pomiarowe które zakończono na st. Śniadowo. Rozkaz pisemny „S” nr 104 dla pociągu nr Rob-2 doręczony kierowcy wózka motorowego o godz. 9:20 zawiera zapis o treści: „….Strzeżenie przejazdów kolejowo – drogowych na km 77,800, 76,671, 62,414 należy do kierownika pociągu. Vmax 20 km/h, podawać wielokrotnie sygnał „Baczność”…”</w:t>
      </w:r>
    </w:p>
    <w:p w14:paraId="69E37C09" w14:textId="77777777" w:rsidR="00B4299A" w:rsidRP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 xml:space="preserve">Do stacji Łapy, na terenie której zlokalizowane jest miejsce postojowe wózka motorowego kierowca drezyny jechał sam. Prowadzący pojazd kolejowy (zgodnie z jego wysłuchaniem) dojeżdżając do przejazdu w km 37,119 sygnał Rp1 „Baczność” i zatrzymał się przed </w:t>
      </w:r>
      <w:r w:rsidRPr="00B4299A">
        <w:rPr>
          <w:rFonts w:ascii="Arial" w:eastAsia="Times New Roman" w:hAnsi="Arial" w:cs="Arial"/>
          <w:kern w:val="1"/>
          <w:sz w:val="22"/>
          <w:szCs w:val="22"/>
          <w:lang w:eastAsia="ar-SA"/>
        </w:rPr>
        <w:lastRenderedPageBreak/>
        <w:t>przejazdem. Zobaczył jadący z lewej strony samochód, który zaczął zwalniać i w dużej odległości światła samochodu z prawej strony. Wolno ruszył</w:t>
      </w:r>
      <w:r>
        <w:rPr>
          <w:rFonts w:ascii="Arial" w:eastAsia="Times New Roman" w:hAnsi="Arial" w:cs="Arial"/>
          <w:kern w:val="1"/>
          <w:sz w:val="22"/>
          <w:szCs w:val="22"/>
          <w:lang w:eastAsia="ar-SA"/>
        </w:rPr>
        <w:t xml:space="preserve"> </w:t>
      </w:r>
      <w:r w:rsidRPr="00B4299A">
        <w:rPr>
          <w:rFonts w:ascii="Arial" w:eastAsia="Times New Roman" w:hAnsi="Arial" w:cs="Arial"/>
          <w:kern w:val="1"/>
          <w:sz w:val="22"/>
          <w:szCs w:val="22"/>
          <w:lang w:eastAsia="ar-SA"/>
        </w:rPr>
        <w:t xml:space="preserve">i w momencie jazdy przez przejazd jeszcze raz dał sygnał „Baczność”. Jadący z dużą prędkością znajdujący się w odległości kilku metrów samochód zobaczył dojeżdżając do osi jezdni. Samochód uderzył w pierwszą oś drezyny w kierunku jazdy (jazda odbywała się skrzynią ładunkową do przodu) powodując wykolejenie przednią osią. Drezyna zatrzymała się na przejeździe.  </w:t>
      </w:r>
    </w:p>
    <w:p w14:paraId="571A5849" w14:textId="77777777" w:rsidR="00B4299A" w:rsidRDefault="00B4299A" w:rsidP="006E0853">
      <w:pPr>
        <w:spacing w:line="276" w:lineRule="auto"/>
        <w:ind w:left="709"/>
        <w:jc w:val="both"/>
        <w:rPr>
          <w:rFonts w:ascii="Arial" w:eastAsia="Times New Roman" w:hAnsi="Arial" w:cs="Arial"/>
          <w:kern w:val="1"/>
          <w:sz w:val="22"/>
          <w:szCs w:val="22"/>
          <w:lang w:eastAsia="ar-SA"/>
        </w:rPr>
      </w:pPr>
      <w:r w:rsidRPr="00B4299A">
        <w:rPr>
          <w:rFonts w:ascii="Arial" w:eastAsia="Times New Roman" w:hAnsi="Arial" w:cs="Arial"/>
          <w:kern w:val="1"/>
          <w:sz w:val="22"/>
          <w:szCs w:val="22"/>
          <w:lang w:eastAsia="ar-SA"/>
        </w:rPr>
        <w:t xml:space="preserve">W samochodzie znajdowały się cztery osoby, kierujący pojazdem i dwoje pasażerów ponieśli śmierć na miejscu. Jedna pasażerka została w stanie ciężkim odwieziona do szpitala. </w:t>
      </w:r>
    </w:p>
    <w:p w14:paraId="28B9BB64" w14:textId="77777777" w:rsidR="00B4299A" w:rsidRPr="00B4299A" w:rsidRDefault="00B4299A" w:rsidP="006E0853">
      <w:pPr>
        <w:ind w:left="709"/>
        <w:jc w:val="both"/>
        <w:rPr>
          <w:rFonts w:ascii="Arial" w:eastAsia="Times New Roman" w:hAnsi="Arial" w:cs="Arial"/>
          <w:kern w:val="1"/>
          <w:sz w:val="22"/>
          <w:szCs w:val="22"/>
          <w:lang w:eastAsia="ar-SA"/>
        </w:rPr>
      </w:pPr>
    </w:p>
    <w:p w14:paraId="7856C11E" w14:textId="53EAB84F" w:rsidR="00FA39C4" w:rsidRDefault="00343A8F" w:rsidP="00E964E6">
      <w:pPr>
        <w:pStyle w:val="Heading2"/>
      </w:pPr>
      <w:bookmarkStart w:id="125" w:name="_Toc521394394"/>
      <w:bookmarkStart w:id="126" w:name="_Toc521641247"/>
      <w:r w:rsidRPr="00B236D0">
        <w:t>IV.3.</w:t>
      </w:r>
      <w:r w:rsidR="00B236D0">
        <w:tab/>
      </w:r>
      <w:r w:rsidR="00403F31" w:rsidRPr="00B236D0">
        <w:t xml:space="preserve">Ustalenie </w:t>
      </w:r>
      <w:r w:rsidR="003036A6" w:rsidRPr="00B236D0">
        <w:t>dotyczące poważnego wypadku</w:t>
      </w:r>
      <w:r w:rsidR="00403F31" w:rsidRPr="00B236D0">
        <w:t xml:space="preserve"> </w:t>
      </w:r>
      <w:r w:rsidR="00F9769D" w:rsidRPr="00B236D0">
        <w:t xml:space="preserve">w oparciu </w:t>
      </w:r>
      <w:r w:rsidR="00E165B4" w:rsidRPr="00B236D0">
        <w:t xml:space="preserve">o </w:t>
      </w:r>
      <w:r w:rsidR="00F9769D" w:rsidRPr="00B236D0">
        <w:t>zaistniałe fakty.</w:t>
      </w:r>
      <w:bookmarkEnd w:id="125"/>
      <w:bookmarkEnd w:id="126"/>
      <w:r w:rsidR="00F9769D" w:rsidRPr="00B236D0">
        <w:t xml:space="preserve"> </w:t>
      </w:r>
    </w:p>
    <w:p w14:paraId="3CFE313E" w14:textId="77777777" w:rsidR="00E04BF4" w:rsidRPr="00E04BF4" w:rsidRDefault="00E04BF4" w:rsidP="00E04BF4"/>
    <w:p w14:paraId="333B9B47" w14:textId="17EDEB7D"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Zespół </w:t>
      </w:r>
      <w:r w:rsidR="0044477C">
        <w:rPr>
          <w:rFonts w:ascii="Arial" w:eastAsia="Times New Roman" w:hAnsi="Arial" w:cs="Arial"/>
          <w:kern w:val="1"/>
          <w:sz w:val="22"/>
          <w:szCs w:val="22"/>
          <w:lang w:eastAsia="ar-SA"/>
        </w:rPr>
        <w:t>badawczy</w:t>
      </w:r>
      <w:r w:rsidRPr="0044477C">
        <w:rPr>
          <w:rFonts w:ascii="Arial" w:eastAsia="Times New Roman" w:hAnsi="Arial" w:cs="Arial"/>
          <w:kern w:val="1"/>
          <w:sz w:val="22"/>
          <w:szCs w:val="22"/>
          <w:lang w:eastAsia="ar-SA"/>
        </w:rPr>
        <w:t xml:space="preserve"> PKBWK ustalił, że obsada pojazdu kolejowego Rob 2 </w:t>
      </w:r>
      <w:r w:rsidR="00E04BF4">
        <w:rPr>
          <w:rFonts w:ascii="Arial" w:eastAsia="Times New Roman" w:hAnsi="Arial" w:cs="Arial"/>
          <w:kern w:val="1"/>
          <w:sz w:val="22"/>
          <w:szCs w:val="22"/>
          <w:lang w:eastAsia="ar-SA"/>
        </w:rPr>
        <w:t>uniemożliwiała relizację zadań zgodnie z zapisami w Regulaminiu</w:t>
      </w:r>
      <w:r w:rsidRPr="0044477C">
        <w:rPr>
          <w:rFonts w:ascii="Arial" w:eastAsia="Times New Roman" w:hAnsi="Arial" w:cs="Arial"/>
          <w:kern w:val="1"/>
          <w:sz w:val="22"/>
          <w:szCs w:val="22"/>
          <w:lang w:eastAsia="ar-SA"/>
        </w:rPr>
        <w:t xml:space="preserve"> tymczasow</w:t>
      </w:r>
      <w:r w:rsidR="00E04BF4">
        <w:rPr>
          <w:rFonts w:ascii="Arial" w:eastAsia="Times New Roman" w:hAnsi="Arial" w:cs="Arial"/>
          <w:kern w:val="1"/>
          <w:sz w:val="22"/>
          <w:szCs w:val="22"/>
          <w:lang w:eastAsia="ar-SA"/>
        </w:rPr>
        <w:t>ego</w:t>
      </w:r>
      <w:r w:rsidRPr="0044477C">
        <w:rPr>
          <w:rFonts w:ascii="Arial" w:eastAsia="Times New Roman" w:hAnsi="Arial" w:cs="Arial"/>
          <w:kern w:val="1"/>
          <w:sz w:val="22"/>
          <w:szCs w:val="22"/>
          <w:lang w:eastAsia="ar-SA"/>
        </w:rPr>
        <w:t xml:space="preserve"> prowadzenia ruchu w czasie wykonywania robót modernizacyjnych na linii nr 36 Ostrołęka - Łapy na odcinku Śniadowo – Łapy nr IZESa-703-06/2017 z 19 stycznia 2017 r. i opracowanymi do niego aneksami. Kierowca wózka motorowego nie mógł jednocześnie wykonywać czynności kierowcy i osoby kierującej ruchem pojazdów drogowych na przejazdach kolejowo – drogowych.</w:t>
      </w:r>
    </w:p>
    <w:p w14:paraId="4E40C27D"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Kierujących pojazdami drogowymi obowiązuje art. 19 ust. 1 ustawy z dn. 20 czerwca 1997 r. „Prawo o ruchu drogowym” - tekst jednolity  (Dz. U. z 2012 r. poz. 1137, z późn. zm.), w myśl którego „kierujący pojazdem jest obowiązany jechać z prędkością zapewniającą panowanie nad pojazdem, z uwzględnieniem warunków, w jakich ruch się odbywa, a w szczególności: rzeźby terenu, stanu i widoczności drogi, stanu i ładunku pojazdu, warunków atmosferycznych i natężenia ruchu”.</w:t>
      </w:r>
    </w:p>
    <w:p w14:paraId="257225E1"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Ponadto art. 28 ust.1 i 2 w/w. „ustawy…” stanowi, że „kierujący pojazdem, zbliżając się do przejazdu kolejowego oraz przejeżdżając przez przejazd, jest obowiązany zachować szczególną ostrożność. Przed wjechaniem na tory jest on obowiązany upewnić się, czy nie zbliża się pojazd szynowy, oraz przedsięwziąć odpowiednie środki ostrożności, zwłaszcza jeżeli wskutek mgły lub z innych powodów przejrzystość powietrza jest zmniejszona. Kierujący jest obowiązany prowadzić pojazd z taką prędkością, aby mógł go zatrzymaćw bezpiecznym miejscu, gdy nadjeżdża pojazd szynowy lub gdy urządzenia zabezpieczające albo dawany sygnał zabrania wjazdu na przejazd”.</w:t>
      </w:r>
    </w:p>
    <w:p w14:paraId="2723F4DE"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Artykuł ten wg założeń prawodawcy gwarantuje bezpieczeństwo ruchu w przypadku awarii (niedziałania) urządzeń zabezpieczających, w tym wypadku nieopuszczenia rogatek (niezamknięcia przejazdu) na czas przejazdu pociągu.</w:t>
      </w:r>
    </w:p>
    <w:p w14:paraId="2975B11B"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Stan techniczny przejazdu - nawierzchnia w stanie dostatecznym, właściwa szerokość drogi, przejazd w poziomie, właściwe oznakowanie – nie stwarzał problemów w ponownym ruszeniu samochodu po zwolnieniu prędkości jazdy lub zatrzymaniu się przed przejazdem</w:t>
      </w:r>
      <w:r w:rsidRPr="0044477C">
        <w:rPr>
          <w:rFonts w:ascii="Arial" w:eastAsia="Times New Roman" w:hAnsi="Arial" w:cs="Arial"/>
          <w:kern w:val="1"/>
          <w:sz w:val="22"/>
          <w:szCs w:val="22"/>
          <w:lang w:eastAsia="ar-SA"/>
        </w:rPr>
        <w:br/>
        <w:t>w miejscu gdzie widoczność zbliżających się pociągów była możliwa.</w:t>
      </w:r>
      <w:r w:rsidRPr="0044477C">
        <w:rPr>
          <w:rFonts w:ascii="Arial" w:eastAsia="Times New Roman" w:hAnsi="Arial" w:cs="Arial"/>
          <w:kern w:val="1"/>
          <w:sz w:val="22"/>
          <w:szCs w:val="22"/>
          <w:lang w:eastAsia="ar-SA"/>
        </w:rPr>
        <w:br/>
      </w:r>
    </w:p>
    <w:p w14:paraId="23182516"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lastRenderedPageBreak/>
        <w:t>Widoczność przejazdu kolejowo – drogowego z drogi z pozycji kierującego samochodem wynosiła 400 metrów (wymagana wg. przepisów – 120 metrów).</w:t>
      </w:r>
    </w:p>
    <w:p w14:paraId="70539362" w14:textId="1D6FCE90"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Zespół PKBWK upatruje w sposobie jazdy kierującego samochodem</w:t>
      </w:r>
      <w:r w:rsidR="00E04BF4">
        <w:rPr>
          <w:rFonts w:ascii="Arial" w:eastAsia="Times New Roman" w:hAnsi="Arial" w:cs="Arial"/>
          <w:kern w:val="1"/>
          <w:sz w:val="22"/>
          <w:szCs w:val="22"/>
          <w:lang w:eastAsia="ar-SA"/>
        </w:rPr>
        <w:t>, w tym nie zachowaniu szczególnej ostrożności</w:t>
      </w:r>
      <w:r w:rsidRPr="0044477C">
        <w:rPr>
          <w:rFonts w:ascii="Arial" w:eastAsia="Times New Roman" w:hAnsi="Arial" w:cs="Arial"/>
          <w:kern w:val="1"/>
          <w:sz w:val="22"/>
          <w:szCs w:val="22"/>
          <w:lang w:eastAsia="ar-SA"/>
        </w:rPr>
        <w:t xml:space="preserve"> jednej z przyczyn pośrednich zaistnienia zdarzenia.</w:t>
      </w:r>
    </w:p>
    <w:p w14:paraId="514A0100" w14:textId="77777777" w:rsidR="007B75C7" w:rsidRPr="003135DD" w:rsidRDefault="00B4299A" w:rsidP="00F3040E">
      <w:pPr>
        <w:spacing w:line="276" w:lineRule="auto"/>
        <w:rPr>
          <w:rFonts w:ascii="Arial" w:hAnsi="Arial" w:cs="Arial"/>
          <w:color w:val="C00000"/>
          <w:sz w:val="22"/>
          <w:szCs w:val="22"/>
        </w:rPr>
      </w:pPr>
      <w:r w:rsidRPr="0044477C">
        <w:rPr>
          <w:rFonts w:ascii="Arial" w:eastAsia="Times New Roman" w:hAnsi="Arial" w:cs="Arial"/>
          <w:kern w:val="1"/>
          <w:sz w:val="22"/>
          <w:szCs w:val="22"/>
          <w:lang w:eastAsia="ar-SA"/>
        </w:rPr>
        <w:t xml:space="preserve"> </w:t>
      </w:r>
    </w:p>
    <w:p w14:paraId="1F153425" w14:textId="69A3A0E3" w:rsidR="00210536" w:rsidRPr="00147B5E" w:rsidRDefault="00210536" w:rsidP="00F3040E">
      <w:pPr>
        <w:pStyle w:val="Heading2"/>
        <w:spacing w:line="276" w:lineRule="auto"/>
        <w:rPr>
          <w:i/>
        </w:rPr>
      </w:pPr>
      <w:bookmarkStart w:id="127" w:name="_Toc521394395"/>
      <w:bookmarkStart w:id="128" w:name="_Toc521641248"/>
      <w:r w:rsidRPr="00147B5E">
        <w:t>IV.4.</w:t>
      </w:r>
      <w:r w:rsidRPr="00147B5E">
        <w:tab/>
        <w:t xml:space="preserve">Analiza faktów dla ustalenia wniosków odnośnie </w:t>
      </w:r>
      <w:r w:rsidR="0040518C" w:rsidRPr="00147B5E">
        <w:t xml:space="preserve">do </w:t>
      </w:r>
      <w:r w:rsidRPr="00147B5E">
        <w:t xml:space="preserve">przyczyn </w:t>
      </w:r>
      <w:r w:rsidR="005D4AB2" w:rsidRPr="00147B5E">
        <w:t xml:space="preserve">poważnego </w:t>
      </w:r>
      <w:r w:rsidRPr="00147B5E">
        <w:t xml:space="preserve">wypadku </w:t>
      </w:r>
      <w:r w:rsidR="0040518C" w:rsidRPr="00147B5E">
        <w:br/>
        <w:t>i</w:t>
      </w:r>
      <w:r w:rsidR="006B6B40">
        <w:t> </w:t>
      </w:r>
      <w:r w:rsidRPr="00147B5E">
        <w:t xml:space="preserve">działania </w:t>
      </w:r>
      <w:r w:rsidR="0040518C" w:rsidRPr="00147B5E">
        <w:t xml:space="preserve">wyspecjalizowanych jednostek ratownictwa kolejowego, służb ustawowo powołanych do niesienia pomocy oraz ratownictwa medycznego </w:t>
      </w:r>
      <w:r w:rsidRPr="00147B5E">
        <w:t>służb ratowniczych.</w:t>
      </w:r>
      <w:bookmarkEnd w:id="127"/>
      <w:bookmarkEnd w:id="128"/>
    </w:p>
    <w:p w14:paraId="027B729F"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Zespół </w:t>
      </w:r>
      <w:r w:rsidR="0044477C">
        <w:rPr>
          <w:rFonts w:ascii="Arial" w:eastAsia="Times New Roman" w:hAnsi="Arial" w:cs="Arial"/>
          <w:kern w:val="1"/>
          <w:sz w:val="22"/>
          <w:szCs w:val="22"/>
          <w:lang w:eastAsia="ar-SA"/>
        </w:rPr>
        <w:t>badawczy</w:t>
      </w:r>
      <w:r w:rsidRPr="0044477C">
        <w:rPr>
          <w:rFonts w:ascii="Arial" w:eastAsia="Times New Roman" w:hAnsi="Arial" w:cs="Arial"/>
          <w:kern w:val="1"/>
          <w:sz w:val="22"/>
          <w:szCs w:val="22"/>
          <w:lang w:eastAsia="ar-SA"/>
        </w:rPr>
        <w:t xml:space="preserve"> PKBWK prowadził analizę faktów dla ustalenia przyczyn wypadku</w:t>
      </w:r>
      <w:r w:rsidRPr="0044477C">
        <w:rPr>
          <w:rFonts w:ascii="Arial" w:eastAsia="Times New Roman" w:hAnsi="Arial" w:cs="Arial"/>
          <w:kern w:val="1"/>
          <w:sz w:val="22"/>
          <w:szCs w:val="22"/>
          <w:lang w:eastAsia="ar-SA"/>
        </w:rPr>
        <w:br/>
        <w:t>i działania służb ratunkowych w oparciu o:</w:t>
      </w:r>
    </w:p>
    <w:p w14:paraId="54E8FE80" w14:textId="77777777" w:rsidR="0044477C" w:rsidRPr="0044477C" w:rsidRDefault="00B4299A" w:rsidP="00F3040E">
      <w:pPr>
        <w:pStyle w:val="ListParagraph"/>
        <w:numPr>
          <w:ilvl w:val="1"/>
          <w:numId w:val="4"/>
        </w:numPr>
        <w:spacing w:line="276" w:lineRule="auto"/>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materiały zgromadzone przez komisję kolejową,</w:t>
      </w:r>
    </w:p>
    <w:p w14:paraId="09784BF3" w14:textId="77777777" w:rsidR="0044477C" w:rsidRDefault="00B4299A" w:rsidP="00F3040E">
      <w:pPr>
        <w:pStyle w:val="ListParagraph"/>
        <w:numPr>
          <w:ilvl w:val="1"/>
          <w:numId w:val="4"/>
        </w:numPr>
        <w:spacing w:line="276" w:lineRule="auto"/>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protokoły wysłuchań przeprowadzonych przez Zespół </w:t>
      </w:r>
      <w:r w:rsidR="0044477C">
        <w:rPr>
          <w:rFonts w:ascii="Arial" w:eastAsia="Times New Roman" w:hAnsi="Arial" w:cs="Arial"/>
          <w:kern w:val="1"/>
          <w:sz w:val="22"/>
          <w:szCs w:val="22"/>
          <w:lang w:eastAsia="ar-SA"/>
        </w:rPr>
        <w:t xml:space="preserve">badawczy, </w:t>
      </w:r>
    </w:p>
    <w:p w14:paraId="67064C6B" w14:textId="77777777" w:rsidR="0044477C" w:rsidRDefault="00B4299A" w:rsidP="00F3040E">
      <w:pPr>
        <w:pStyle w:val="ListParagraph"/>
        <w:numPr>
          <w:ilvl w:val="1"/>
          <w:numId w:val="4"/>
        </w:numPr>
        <w:spacing w:line="276" w:lineRule="auto"/>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materiały własne Zespołu </w:t>
      </w:r>
      <w:r w:rsidR="0044477C">
        <w:rPr>
          <w:rFonts w:ascii="Arial" w:eastAsia="Times New Roman" w:hAnsi="Arial" w:cs="Arial"/>
          <w:kern w:val="1"/>
          <w:sz w:val="22"/>
          <w:szCs w:val="22"/>
          <w:lang w:eastAsia="ar-SA"/>
        </w:rPr>
        <w:t>badawczego</w:t>
      </w:r>
      <w:r w:rsidRPr="0044477C">
        <w:rPr>
          <w:rFonts w:ascii="Arial" w:eastAsia="Times New Roman" w:hAnsi="Arial" w:cs="Arial"/>
          <w:kern w:val="1"/>
          <w:sz w:val="22"/>
          <w:szCs w:val="22"/>
          <w:lang w:eastAsia="ar-SA"/>
        </w:rPr>
        <w:t xml:space="preserve"> PKBWK,</w:t>
      </w:r>
    </w:p>
    <w:p w14:paraId="77AE85FA" w14:textId="77777777" w:rsidR="0044477C" w:rsidRDefault="0044477C" w:rsidP="00F3040E">
      <w:pPr>
        <w:pStyle w:val="ListParagraph"/>
        <w:numPr>
          <w:ilvl w:val="1"/>
          <w:numId w:val="4"/>
        </w:numPr>
        <w:spacing w:line="276" w:lineRule="auto"/>
        <w:jc w:val="both"/>
        <w:rPr>
          <w:rFonts w:ascii="Arial" w:eastAsia="Times New Roman" w:hAnsi="Arial" w:cs="Arial"/>
          <w:kern w:val="1"/>
          <w:sz w:val="22"/>
          <w:szCs w:val="22"/>
          <w:lang w:eastAsia="ar-SA"/>
        </w:rPr>
      </w:pPr>
      <w:r>
        <w:rPr>
          <w:rFonts w:ascii="Arial" w:eastAsia="Times New Roman" w:hAnsi="Arial" w:cs="Arial"/>
          <w:kern w:val="1"/>
          <w:sz w:val="22"/>
          <w:szCs w:val="22"/>
          <w:lang w:eastAsia="ar-SA"/>
        </w:rPr>
        <w:t>m</w:t>
      </w:r>
      <w:r w:rsidR="00B4299A" w:rsidRPr="0044477C">
        <w:rPr>
          <w:rFonts w:ascii="Arial" w:eastAsia="Times New Roman" w:hAnsi="Arial" w:cs="Arial"/>
          <w:kern w:val="1"/>
          <w:sz w:val="22"/>
          <w:szCs w:val="22"/>
          <w:lang w:eastAsia="ar-SA"/>
        </w:rPr>
        <w:t>ateriały uzyskane od Prokuratury, Policji,</w:t>
      </w:r>
    </w:p>
    <w:p w14:paraId="7D56B13E" w14:textId="77777777" w:rsidR="00B4299A" w:rsidRPr="0044477C" w:rsidRDefault="00B4299A" w:rsidP="00F3040E">
      <w:pPr>
        <w:pStyle w:val="ListParagraph"/>
        <w:numPr>
          <w:ilvl w:val="1"/>
          <w:numId w:val="4"/>
        </w:numPr>
        <w:spacing w:line="276" w:lineRule="auto"/>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materiały uzyskane od PKP PLK S.A. </w:t>
      </w:r>
    </w:p>
    <w:p w14:paraId="01DA873F"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Zestawienie faktów stanowiących podstawę analizy opisano szczegółowo w rozdziałach II</w:t>
      </w:r>
      <w:r w:rsidRPr="0044477C">
        <w:rPr>
          <w:rFonts w:ascii="Arial" w:eastAsia="Times New Roman" w:hAnsi="Arial" w:cs="Arial"/>
          <w:kern w:val="1"/>
          <w:sz w:val="22"/>
          <w:szCs w:val="22"/>
          <w:lang w:eastAsia="ar-SA"/>
        </w:rPr>
        <w:br/>
        <w:t xml:space="preserve">i III łącznie z wnioskami z ich analizy, zawartymi dodatkowo w podrozdziałach obejmujących podsumowanie przedmiotowych faktów. </w:t>
      </w:r>
    </w:p>
    <w:p w14:paraId="378328C5" w14:textId="77777777" w:rsidR="00B4299A" w:rsidRPr="0044477C" w:rsidRDefault="00B4299A" w:rsidP="00F3040E">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Przyczyny wypadku zestawiono w rozdziale I.3. niniejszego raportu ze wskazaniem innych czynników mających wpływ na zaistnienie wypadku, zawartym w rozdziale I.4.</w:t>
      </w:r>
    </w:p>
    <w:p w14:paraId="02772A86" w14:textId="3339C159" w:rsidR="002A1FCC" w:rsidRDefault="00B4299A" w:rsidP="006A66BF">
      <w:pPr>
        <w:spacing w:line="276" w:lineRule="auto"/>
        <w:ind w:left="709"/>
        <w:jc w:val="both"/>
        <w:rPr>
          <w:rFonts w:ascii="Arial" w:eastAsia="Times New Roman" w:hAnsi="Arial" w:cs="Arial"/>
          <w:kern w:val="1"/>
          <w:sz w:val="22"/>
          <w:szCs w:val="22"/>
          <w:lang w:eastAsia="ar-SA"/>
        </w:rPr>
      </w:pPr>
      <w:r w:rsidRPr="0044477C">
        <w:rPr>
          <w:rFonts w:ascii="Arial" w:eastAsia="Times New Roman" w:hAnsi="Arial" w:cs="Arial"/>
          <w:kern w:val="1"/>
          <w:sz w:val="22"/>
          <w:szCs w:val="22"/>
          <w:lang w:eastAsia="ar-SA"/>
        </w:rPr>
        <w:t xml:space="preserve">Opis działań ratowniczych zawarto w podrozdziale II.1. </w:t>
      </w:r>
    </w:p>
    <w:p w14:paraId="30A70FED" w14:textId="77777777" w:rsidR="002A1FCC" w:rsidRPr="0044477C" w:rsidRDefault="002A1FCC" w:rsidP="00F3040E">
      <w:pPr>
        <w:spacing w:line="276" w:lineRule="auto"/>
        <w:ind w:left="709"/>
        <w:jc w:val="both"/>
        <w:rPr>
          <w:rFonts w:ascii="Arial" w:eastAsia="Times New Roman" w:hAnsi="Arial" w:cs="Arial"/>
          <w:kern w:val="1"/>
          <w:sz w:val="22"/>
          <w:szCs w:val="22"/>
          <w:lang w:eastAsia="ar-SA"/>
        </w:rPr>
      </w:pPr>
    </w:p>
    <w:p w14:paraId="782A4895" w14:textId="77777777" w:rsidR="00A43956" w:rsidRPr="008E15EB" w:rsidRDefault="00A43956" w:rsidP="00F3040E">
      <w:pPr>
        <w:pStyle w:val="Heading2"/>
        <w:spacing w:line="276" w:lineRule="auto"/>
      </w:pPr>
      <w:bookmarkStart w:id="129" w:name="_Toc434823898"/>
      <w:bookmarkStart w:id="130" w:name="_Toc521394396"/>
      <w:bookmarkStart w:id="131" w:name="_Toc521641249"/>
      <w:r w:rsidRPr="00B236D0">
        <w:t>IV.5.</w:t>
      </w:r>
      <w:r w:rsidRPr="00B236D0">
        <w:tab/>
        <w:t>Określenie bezpośrednich przyczyn poważnego wypa</w:t>
      </w:r>
      <w:r w:rsidR="00CE09F6" w:rsidRPr="00B236D0">
        <w:t xml:space="preserve">dku łącznie z czynnikami </w:t>
      </w:r>
      <w:r w:rsidR="00CE09F6" w:rsidRPr="008E15EB">
        <w:t>związa</w:t>
      </w:r>
      <w:r w:rsidRPr="008E15EB">
        <w:t xml:space="preserve">nymi z działaniami podejmowanymi przez osoby związane z prowadzeniem ruchu pociągów, stanem pojazdów kolejowych lub urządzeń, a także przyczyn pośrednich związanych z umiejętnościami, procedurami i utrzymaniem oraz przyczyn systemowych związanych z uwarunkowaniami przepisów i innych regulacji </w:t>
      </w:r>
      <w:r w:rsidR="003036A6" w:rsidRPr="008E15EB">
        <w:br/>
      </w:r>
      <w:r w:rsidRPr="008E15EB">
        <w:t>i stosowanie</w:t>
      </w:r>
      <w:r w:rsidR="003036A6" w:rsidRPr="008E15EB">
        <w:t>m</w:t>
      </w:r>
      <w:r w:rsidRPr="008E15EB">
        <w:t xml:space="preserve"> systemu zarządzania bezpieczeństwem.</w:t>
      </w:r>
      <w:bookmarkEnd w:id="129"/>
      <w:bookmarkEnd w:id="130"/>
      <w:bookmarkEnd w:id="131"/>
    </w:p>
    <w:p w14:paraId="2148C2CB" w14:textId="77777777" w:rsidR="00147B5E" w:rsidRPr="008E15EB" w:rsidRDefault="00147B5E" w:rsidP="00F3040E">
      <w:pPr>
        <w:spacing w:line="276" w:lineRule="auto"/>
        <w:ind w:left="708" w:firstLine="1"/>
        <w:jc w:val="both"/>
        <w:rPr>
          <w:rFonts w:ascii="Arial" w:hAnsi="Arial" w:cs="Arial"/>
          <w:sz w:val="22"/>
          <w:szCs w:val="22"/>
        </w:rPr>
      </w:pPr>
    </w:p>
    <w:p w14:paraId="7F65BA30" w14:textId="1340A4C1" w:rsidR="007B75C7" w:rsidRPr="008E15EB" w:rsidRDefault="003F300B" w:rsidP="00F3040E">
      <w:pPr>
        <w:pStyle w:val="Heading3"/>
        <w:spacing w:line="276" w:lineRule="auto"/>
      </w:pPr>
      <w:bookmarkStart w:id="132" w:name="_Toc521641250"/>
      <w:bookmarkStart w:id="133" w:name="_Toc434823899"/>
      <w:r w:rsidRPr="008E15EB">
        <w:t>IV.5.1.</w:t>
      </w:r>
      <w:r w:rsidR="00B236D0" w:rsidRPr="008E15EB">
        <w:tab/>
      </w:r>
      <w:r w:rsidRPr="008E15EB">
        <w:t>Przyczyna bezpośrednia:</w:t>
      </w:r>
      <w:bookmarkEnd w:id="132"/>
    </w:p>
    <w:p w14:paraId="7CA4B879" w14:textId="10C3E46C" w:rsidR="008050B7" w:rsidRPr="008E15EB" w:rsidRDefault="008E15EB" w:rsidP="00F3040E">
      <w:pPr>
        <w:spacing w:line="276" w:lineRule="auto"/>
        <w:ind w:left="567"/>
        <w:jc w:val="both"/>
        <w:rPr>
          <w:rFonts w:ascii="Arial" w:hAnsi="Arial" w:cs="Arial"/>
          <w:sz w:val="22"/>
          <w:szCs w:val="22"/>
        </w:rPr>
      </w:pPr>
      <w:r w:rsidRPr="008E15EB">
        <w:rPr>
          <w:rFonts w:ascii="Arial" w:hAnsi="Arial" w:cs="Arial"/>
          <w:sz w:val="22"/>
          <w:szCs w:val="22"/>
        </w:rPr>
        <w:t xml:space="preserve">Opisano w rozdziale I.3.1. </w:t>
      </w:r>
    </w:p>
    <w:p w14:paraId="5645EFAB" w14:textId="5901A16A" w:rsidR="003F300B" w:rsidRPr="008E15EB" w:rsidRDefault="003F300B" w:rsidP="00F3040E">
      <w:pPr>
        <w:pStyle w:val="Heading3"/>
        <w:spacing w:line="276" w:lineRule="auto"/>
      </w:pPr>
      <w:bookmarkStart w:id="134" w:name="_Toc521641251"/>
      <w:r w:rsidRPr="008E15EB">
        <w:t>IV.5.2.</w:t>
      </w:r>
      <w:r w:rsidR="00B236D0" w:rsidRPr="008E15EB">
        <w:tab/>
      </w:r>
      <w:r w:rsidR="008050B7" w:rsidRPr="008E15EB">
        <w:t>Przyczyna pierwotna</w:t>
      </w:r>
      <w:r w:rsidRPr="008E15EB">
        <w:t>:</w:t>
      </w:r>
      <w:bookmarkEnd w:id="134"/>
    </w:p>
    <w:p w14:paraId="0BFB8750" w14:textId="54E50764" w:rsidR="008E15EB" w:rsidRPr="008E15EB" w:rsidRDefault="008E15EB" w:rsidP="008E15EB">
      <w:pPr>
        <w:spacing w:line="276" w:lineRule="auto"/>
        <w:ind w:left="567"/>
        <w:jc w:val="both"/>
        <w:rPr>
          <w:rFonts w:ascii="Arial" w:hAnsi="Arial" w:cs="Arial"/>
          <w:sz w:val="22"/>
          <w:szCs w:val="22"/>
        </w:rPr>
      </w:pPr>
      <w:r w:rsidRPr="008E15EB">
        <w:rPr>
          <w:rFonts w:ascii="Arial" w:hAnsi="Arial" w:cs="Arial"/>
          <w:sz w:val="22"/>
          <w:szCs w:val="22"/>
        </w:rPr>
        <w:t xml:space="preserve">Opisano w rozdziale I.3.2. </w:t>
      </w:r>
    </w:p>
    <w:p w14:paraId="54085ABF" w14:textId="77777777" w:rsidR="00147B5E" w:rsidRPr="008E15EB" w:rsidRDefault="00147B5E" w:rsidP="00F3040E">
      <w:pPr>
        <w:suppressAutoHyphens/>
        <w:spacing w:before="240" w:after="120" w:line="276" w:lineRule="auto"/>
        <w:ind w:firstLine="708"/>
        <w:jc w:val="both"/>
        <w:rPr>
          <w:rFonts w:ascii="Arial" w:hAnsi="Arial" w:cs="Arial"/>
          <w:b/>
          <w:sz w:val="22"/>
          <w:szCs w:val="24"/>
        </w:rPr>
      </w:pPr>
    </w:p>
    <w:p w14:paraId="5F8E333E" w14:textId="70B3192E" w:rsidR="003F300B" w:rsidRPr="008E15EB" w:rsidRDefault="004D2A8A" w:rsidP="00F3040E">
      <w:pPr>
        <w:pStyle w:val="Heading3"/>
        <w:spacing w:line="276" w:lineRule="auto"/>
        <w:rPr>
          <w:szCs w:val="22"/>
        </w:rPr>
      </w:pPr>
      <w:bookmarkStart w:id="135" w:name="_Toc521641252"/>
      <w:r w:rsidRPr="008E15EB">
        <w:t>IV.5.3.</w:t>
      </w:r>
      <w:r w:rsidR="00B236D0" w:rsidRPr="008E15EB">
        <w:tab/>
      </w:r>
      <w:r w:rsidR="003F300B" w:rsidRPr="008E15EB">
        <w:t>Przyczyny pośrednie:</w:t>
      </w:r>
      <w:bookmarkEnd w:id="135"/>
    </w:p>
    <w:p w14:paraId="4B82B445" w14:textId="0D4D7C28" w:rsidR="008E15EB" w:rsidRPr="008E15EB" w:rsidRDefault="008E15EB" w:rsidP="008E15EB">
      <w:pPr>
        <w:spacing w:line="276" w:lineRule="auto"/>
        <w:ind w:left="567"/>
        <w:jc w:val="both"/>
        <w:rPr>
          <w:rFonts w:ascii="Arial" w:hAnsi="Arial" w:cs="Arial"/>
          <w:sz w:val="22"/>
          <w:szCs w:val="22"/>
        </w:rPr>
      </w:pPr>
      <w:r w:rsidRPr="008E15EB">
        <w:rPr>
          <w:rFonts w:ascii="Arial" w:hAnsi="Arial" w:cs="Arial"/>
          <w:sz w:val="22"/>
          <w:szCs w:val="22"/>
        </w:rPr>
        <w:t xml:space="preserve">Opisano w rozdziale I.3.3. </w:t>
      </w:r>
    </w:p>
    <w:p w14:paraId="6D50B3E7" w14:textId="77777777" w:rsidR="00EB7C36" w:rsidRPr="008E15EB" w:rsidDel="009414C5" w:rsidRDefault="00EB7C36" w:rsidP="00F3040E">
      <w:pPr>
        <w:pStyle w:val="ListParagraph"/>
        <w:numPr>
          <w:ilvl w:val="0"/>
          <w:numId w:val="41"/>
        </w:numPr>
        <w:spacing w:line="276" w:lineRule="auto"/>
        <w:jc w:val="both"/>
        <w:rPr>
          <w:del w:id="136" w:author="rlesniowski" w:date="2018-03-02T09:52:00Z"/>
          <w:rFonts w:ascii="Arial" w:hAnsi="Arial" w:cs="Arial"/>
          <w:i/>
          <w:sz w:val="22"/>
          <w:szCs w:val="22"/>
        </w:rPr>
      </w:pPr>
      <w:del w:id="137" w:author="rlesniowski" w:date="2018-03-02T09:52:00Z">
        <w:r w:rsidRPr="008E15EB" w:rsidDel="009414C5">
          <w:rPr>
            <w:rFonts w:ascii="Arial" w:hAnsi="Arial" w:cs="Arial"/>
            <w:sz w:val="22"/>
            <w:szCs w:val="22"/>
          </w:rPr>
          <w:lastRenderedPageBreak/>
          <w:delText>Brak ciągłości widoczności z kabiny pojazdów kolejowych miejsca, z którego dróżnik przejazdowy podaje sygnał D8.</w:delText>
        </w:r>
      </w:del>
    </w:p>
    <w:p w14:paraId="4C1291B7" w14:textId="77777777" w:rsidR="003D6920" w:rsidRPr="008E15EB" w:rsidRDefault="003D6920" w:rsidP="00F3040E">
      <w:pPr>
        <w:suppressAutoHyphens/>
        <w:spacing w:before="60" w:after="60" w:line="276" w:lineRule="auto"/>
        <w:ind w:firstLine="567"/>
        <w:jc w:val="both"/>
        <w:rPr>
          <w:rFonts w:ascii="Arial" w:hAnsi="Arial" w:cs="Arial"/>
          <w:b/>
          <w:sz w:val="22"/>
          <w:szCs w:val="24"/>
        </w:rPr>
      </w:pPr>
    </w:p>
    <w:p w14:paraId="7F6CE96D" w14:textId="3DEBAAA8" w:rsidR="00EF089F" w:rsidRPr="008E15EB" w:rsidRDefault="003F300B" w:rsidP="00F3040E">
      <w:pPr>
        <w:pStyle w:val="Heading3"/>
        <w:spacing w:line="276" w:lineRule="auto"/>
      </w:pPr>
      <w:bookmarkStart w:id="138" w:name="_Toc521641253"/>
      <w:r w:rsidRPr="008E15EB">
        <w:t>IV.5.4.</w:t>
      </w:r>
      <w:r w:rsidR="00B236D0" w:rsidRPr="008E15EB">
        <w:tab/>
      </w:r>
      <w:r w:rsidRPr="008E15EB">
        <w:t>Przyczyny systemowe:</w:t>
      </w:r>
      <w:bookmarkEnd w:id="138"/>
    </w:p>
    <w:p w14:paraId="704A9B59" w14:textId="64D67FAB" w:rsidR="008E15EB" w:rsidRPr="008E15EB" w:rsidRDefault="008E15EB" w:rsidP="008E15EB">
      <w:pPr>
        <w:spacing w:line="276" w:lineRule="auto"/>
        <w:ind w:left="567"/>
        <w:jc w:val="both"/>
        <w:rPr>
          <w:rFonts w:ascii="Arial" w:hAnsi="Arial" w:cs="Arial"/>
          <w:sz w:val="22"/>
          <w:szCs w:val="22"/>
        </w:rPr>
      </w:pPr>
      <w:r w:rsidRPr="008E15EB">
        <w:rPr>
          <w:rFonts w:ascii="Arial" w:hAnsi="Arial" w:cs="Arial"/>
          <w:sz w:val="22"/>
          <w:szCs w:val="22"/>
        </w:rPr>
        <w:t xml:space="preserve">Opisano w rozdziale I.3.4. </w:t>
      </w:r>
    </w:p>
    <w:p w14:paraId="3D8390AD" w14:textId="79368ED4" w:rsidR="00FB0B45" w:rsidRPr="008E15EB" w:rsidRDefault="008E15EB" w:rsidP="008E15EB">
      <w:pPr>
        <w:spacing w:line="276" w:lineRule="auto"/>
        <w:rPr>
          <w:rFonts w:ascii="Arial" w:hAnsi="Arial" w:cs="Arial"/>
          <w:b/>
          <w:sz w:val="22"/>
          <w:szCs w:val="22"/>
        </w:rPr>
      </w:pPr>
      <w:r w:rsidRPr="008E15EB">
        <w:rPr>
          <w:rFonts w:ascii="Arial" w:hAnsi="Arial" w:cs="Arial"/>
          <w:sz w:val="22"/>
          <w:szCs w:val="22"/>
        </w:rPr>
        <w:t xml:space="preserve">          </w:t>
      </w:r>
      <w:r w:rsidR="00B90168" w:rsidRPr="008E15EB">
        <w:rPr>
          <w:rFonts w:ascii="Arial" w:hAnsi="Arial" w:cs="Arial"/>
          <w:sz w:val="22"/>
          <w:szCs w:val="22"/>
        </w:rPr>
        <w:t xml:space="preserve">Kategoria wypadku: </w:t>
      </w:r>
      <w:r w:rsidR="00B90168" w:rsidRPr="008E15EB">
        <w:rPr>
          <w:rFonts w:ascii="Arial" w:hAnsi="Arial" w:cs="Arial"/>
          <w:b/>
          <w:sz w:val="22"/>
          <w:szCs w:val="22"/>
        </w:rPr>
        <w:t>A18</w:t>
      </w:r>
    </w:p>
    <w:p w14:paraId="3D1251A1" w14:textId="77777777" w:rsidR="008E15EB" w:rsidRPr="003135DD" w:rsidRDefault="008E15EB" w:rsidP="008E15EB">
      <w:pPr>
        <w:spacing w:line="276" w:lineRule="auto"/>
        <w:rPr>
          <w:rFonts w:ascii="Arial" w:hAnsi="Arial" w:cs="Arial"/>
          <w:b/>
          <w:color w:val="C00000"/>
          <w:sz w:val="22"/>
          <w:szCs w:val="22"/>
        </w:rPr>
      </w:pPr>
    </w:p>
    <w:p w14:paraId="7B52059A" w14:textId="0AF1A145" w:rsidR="000D5559" w:rsidRPr="003135DD" w:rsidRDefault="00E10A57" w:rsidP="00F3040E">
      <w:pPr>
        <w:pStyle w:val="Heading2"/>
        <w:spacing w:line="276" w:lineRule="auto"/>
      </w:pPr>
      <w:bookmarkStart w:id="139" w:name="_Toc521641254"/>
      <w:r w:rsidRPr="003135DD">
        <w:t>IV.6.</w:t>
      </w:r>
      <w:r w:rsidR="00B236D0">
        <w:tab/>
      </w:r>
      <w:r w:rsidR="00B90168" w:rsidRPr="003135DD">
        <w:t xml:space="preserve">Wskazanie innych nieprawidłowości ujawnionych w trakcie postępowania, ale nie mających znaczenia dla wniosków w sprawie </w:t>
      </w:r>
      <w:r w:rsidR="00B03759" w:rsidRPr="003135DD">
        <w:t xml:space="preserve">poważnego </w:t>
      </w:r>
      <w:r w:rsidR="00B90168" w:rsidRPr="003135DD">
        <w:t>wypadku.</w:t>
      </w:r>
      <w:bookmarkEnd w:id="139"/>
    </w:p>
    <w:p w14:paraId="6AA1FE23" w14:textId="01AE194A" w:rsidR="008A59D6" w:rsidRPr="00607B72" w:rsidRDefault="000D5559" w:rsidP="00F3040E">
      <w:pPr>
        <w:spacing w:line="276" w:lineRule="auto"/>
        <w:ind w:left="708"/>
        <w:jc w:val="both"/>
        <w:rPr>
          <w:rFonts w:ascii="Arial" w:hAnsi="Arial" w:cs="Arial"/>
          <w:sz w:val="22"/>
          <w:szCs w:val="22"/>
        </w:rPr>
      </w:pPr>
      <w:r w:rsidRPr="00607B72">
        <w:rPr>
          <w:rFonts w:ascii="Arial" w:hAnsi="Arial" w:cs="Arial"/>
          <w:sz w:val="22"/>
          <w:szCs w:val="22"/>
        </w:rPr>
        <w:t>Do innych nieprawidłowości stwierdzonych w ramach postępowania, nie mających bezpośredniego wpływu na powstanie zaistniałego zdarzenia, należy zaliczyć:</w:t>
      </w:r>
      <w:bookmarkEnd w:id="133"/>
    </w:p>
    <w:p w14:paraId="13480E2F" w14:textId="49BB4694" w:rsidR="00B61FF4" w:rsidRPr="006A66BF" w:rsidRDefault="005F7297" w:rsidP="00B61FF4">
      <w:pPr>
        <w:pStyle w:val="ListParagraph"/>
        <w:numPr>
          <w:ilvl w:val="0"/>
          <w:numId w:val="60"/>
        </w:numPr>
        <w:spacing w:line="276" w:lineRule="auto"/>
        <w:jc w:val="both"/>
        <w:rPr>
          <w:rFonts w:ascii="Arial" w:hAnsi="Arial" w:cs="Arial"/>
          <w:sz w:val="22"/>
          <w:szCs w:val="22"/>
        </w:rPr>
      </w:pPr>
      <w:r w:rsidRPr="006A66BF">
        <w:rPr>
          <w:rFonts w:ascii="Arial" w:hAnsi="Arial" w:cs="Arial"/>
          <w:sz w:val="22"/>
          <w:szCs w:val="22"/>
        </w:rPr>
        <w:t>N</w:t>
      </w:r>
      <w:r w:rsidR="00B61FF4" w:rsidRPr="006A66BF">
        <w:rPr>
          <w:rFonts w:ascii="Arial" w:hAnsi="Arial" w:cs="Arial"/>
          <w:sz w:val="22"/>
          <w:szCs w:val="22"/>
        </w:rPr>
        <w:t xml:space="preserve">ie poinformowanie </w:t>
      </w:r>
      <w:r w:rsidRPr="006A66BF">
        <w:rPr>
          <w:rFonts w:ascii="Arial" w:hAnsi="Arial" w:cs="Arial"/>
          <w:sz w:val="22"/>
          <w:szCs w:val="22"/>
        </w:rPr>
        <w:t xml:space="preserve">przez </w:t>
      </w:r>
      <w:r w:rsidR="00866419" w:rsidRPr="006A66BF">
        <w:rPr>
          <w:rFonts w:ascii="Arial" w:hAnsi="Arial" w:cs="Arial"/>
          <w:sz w:val="22"/>
          <w:szCs w:val="22"/>
        </w:rPr>
        <w:t>wykonawcę</w:t>
      </w:r>
      <w:r w:rsidR="0083166B" w:rsidRPr="006A66BF">
        <w:rPr>
          <w:rFonts w:ascii="Arial" w:hAnsi="Arial" w:cs="Arial"/>
          <w:sz w:val="22"/>
          <w:szCs w:val="22"/>
        </w:rPr>
        <w:t xml:space="preserve"> </w:t>
      </w:r>
      <w:r w:rsidR="00866419" w:rsidRPr="006A66BF">
        <w:rPr>
          <w:rFonts w:ascii="Arial" w:hAnsi="Arial" w:cs="Arial"/>
          <w:sz w:val="22"/>
          <w:szCs w:val="22"/>
        </w:rPr>
        <w:t>pracowników własnych i podwykonawców</w:t>
      </w:r>
      <w:r w:rsidR="00B61FF4" w:rsidRPr="006A66BF">
        <w:rPr>
          <w:rFonts w:ascii="Arial" w:hAnsi="Arial" w:cs="Arial"/>
          <w:sz w:val="22"/>
          <w:szCs w:val="22"/>
        </w:rPr>
        <w:t xml:space="preserve"> (Pyrylandia) o obowiązujących postanowieniach „Regulaminu Tymczasowego prowadzenia ruchu na linii 036”</w:t>
      </w:r>
      <w:r w:rsidR="003143DE" w:rsidRPr="006A66BF">
        <w:rPr>
          <w:rFonts w:ascii="Arial" w:hAnsi="Arial" w:cs="Arial"/>
          <w:sz w:val="22"/>
          <w:szCs w:val="22"/>
        </w:rPr>
        <w:t>,</w:t>
      </w:r>
    </w:p>
    <w:p w14:paraId="30844A54" w14:textId="25485E8C" w:rsidR="008D0C75" w:rsidRDefault="005F7297" w:rsidP="003143DE">
      <w:pPr>
        <w:pStyle w:val="ListParagraph"/>
        <w:numPr>
          <w:ilvl w:val="0"/>
          <w:numId w:val="60"/>
        </w:numPr>
        <w:spacing w:after="0" w:line="276" w:lineRule="auto"/>
        <w:ind w:right="-71"/>
        <w:jc w:val="both"/>
        <w:rPr>
          <w:rFonts w:ascii="Arial" w:hAnsi="Arial" w:cs="Arial"/>
          <w:sz w:val="22"/>
          <w:szCs w:val="24"/>
        </w:rPr>
      </w:pPr>
      <w:r>
        <w:rPr>
          <w:rFonts w:ascii="Arial" w:hAnsi="Arial" w:cs="Arial"/>
          <w:sz w:val="22"/>
          <w:szCs w:val="24"/>
        </w:rPr>
        <w:t>P</w:t>
      </w:r>
      <w:r w:rsidR="003143DE" w:rsidRPr="00F36A2A">
        <w:rPr>
          <w:rFonts w:ascii="Arial" w:hAnsi="Arial" w:cs="Arial"/>
          <w:sz w:val="22"/>
          <w:szCs w:val="24"/>
        </w:rPr>
        <w:t xml:space="preserve">racownicy </w:t>
      </w:r>
      <w:r w:rsidR="0007461D">
        <w:rPr>
          <w:rFonts w:ascii="Arial" w:hAnsi="Arial" w:cs="Arial"/>
          <w:sz w:val="22"/>
          <w:szCs w:val="24"/>
        </w:rPr>
        <w:t xml:space="preserve">Centrum Realizacji Inwestycji PKP PLK S.A. </w:t>
      </w:r>
      <w:r w:rsidR="003143DE" w:rsidRPr="00F36A2A">
        <w:rPr>
          <w:rFonts w:ascii="Arial" w:hAnsi="Arial" w:cs="Arial"/>
          <w:sz w:val="22"/>
          <w:szCs w:val="24"/>
        </w:rPr>
        <w:t>zapoznali się z postanowieniami Regulaminu tymczasowego, jednakże fakt</w:t>
      </w:r>
      <w:r w:rsidR="00866419">
        <w:rPr>
          <w:rFonts w:ascii="Arial" w:hAnsi="Arial" w:cs="Arial"/>
          <w:sz w:val="22"/>
          <w:szCs w:val="24"/>
        </w:rPr>
        <w:t>u</w:t>
      </w:r>
      <w:r w:rsidR="003143DE" w:rsidRPr="00F36A2A">
        <w:rPr>
          <w:rFonts w:ascii="Arial" w:hAnsi="Arial" w:cs="Arial"/>
          <w:sz w:val="22"/>
          <w:szCs w:val="24"/>
        </w:rPr>
        <w:t xml:space="preserve"> zapoznania </w:t>
      </w:r>
      <w:r w:rsidR="00866419">
        <w:rPr>
          <w:rFonts w:ascii="Arial" w:hAnsi="Arial" w:cs="Arial"/>
          <w:sz w:val="22"/>
          <w:szCs w:val="24"/>
        </w:rPr>
        <w:t xml:space="preserve">się </w:t>
      </w:r>
      <w:r w:rsidR="003143DE" w:rsidRPr="00F36A2A">
        <w:rPr>
          <w:rFonts w:ascii="Arial" w:hAnsi="Arial" w:cs="Arial"/>
          <w:sz w:val="22"/>
          <w:szCs w:val="24"/>
        </w:rPr>
        <w:t>nie potwierd</w:t>
      </w:r>
      <w:r w:rsidR="008D0C75">
        <w:rPr>
          <w:rFonts w:ascii="Arial" w:hAnsi="Arial" w:cs="Arial"/>
          <w:sz w:val="22"/>
          <w:szCs w:val="24"/>
        </w:rPr>
        <w:t>zili dowodnie składając podpis,</w:t>
      </w:r>
    </w:p>
    <w:p w14:paraId="78C6A808" w14:textId="5232065F" w:rsidR="008A59D6" w:rsidRPr="005F7297" w:rsidRDefault="005F7297" w:rsidP="005F7297">
      <w:pPr>
        <w:pStyle w:val="ListParagraph"/>
        <w:numPr>
          <w:ilvl w:val="0"/>
          <w:numId w:val="60"/>
        </w:numPr>
        <w:spacing w:after="0" w:line="276" w:lineRule="auto"/>
        <w:ind w:right="-71"/>
        <w:jc w:val="both"/>
        <w:rPr>
          <w:rFonts w:ascii="Arial" w:hAnsi="Arial" w:cs="Arial"/>
          <w:sz w:val="22"/>
          <w:szCs w:val="24"/>
        </w:rPr>
      </w:pPr>
      <w:r>
        <w:rPr>
          <w:rFonts w:ascii="Arial" w:hAnsi="Arial" w:cs="Arial"/>
          <w:sz w:val="22"/>
          <w:szCs w:val="22"/>
        </w:rPr>
        <w:t xml:space="preserve">Część wpisów nieczytelnych </w:t>
      </w:r>
      <w:r w:rsidR="008D0C75" w:rsidRPr="005F7297">
        <w:rPr>
          <w:rFonts w:ascii="Arial" w:hAnsi="Arial" w:cs="Arial"/>
          <w:sz w:val="22"/>
          <w:szCs w:val="22"/>
        </w:rPr>
        <w:t>w „Dziennik</w:t>
      </w:r>
      <w:r w:rsidR="0052535A" w:rsidRPr="005F7297">
        <w:rPr>
          <w:rFonts w:ascii="Arial" w:hAnsi="Arial" w:cs="Arial"/>
          <w:sz w:val="22"/>
          <w:szCs w:val="22"/>
        </w:rPr>
        <w:t>u</w:t>
      </w:r>
      <w:r w:rsidR="008D0C75" w:rsidRPr="005F7297">
        <w:rPr>
          <w:rFonts w:ascii="Arial" w:hAnsi="Arial" w:cs="Arial"/>
          <w:sz w:val="22"/>
          <w:szCs w:val="22"/>
        </w:rPr>
        <w:t xml:space="preserve"> telefoniczny</w:t>
      </w:r>
      <w:r w:rsidR="0052535A" w:rsidRPr="005F7297">
        <w:rPr>
          <w:rFonts w:ascii="Arial" w:hAnsi="Arial" w:cs="Arial"/>
          <w:sz w:val="22"/>
          <w:szCs w:val="22"/>
        </w:rPr>
        <w:t>m” (R-138) stacji</w:t>
      </w:r>
      <w:r w:rsidR="008D0C75" w:rsidRPr="005F7297">
        <w:rPr>
          <w:rFonts w:ascii="Arial" w:hAnsi="Arial" w:cs="Arial"/>
          <w:sz w:val="22"/>
          <w:szCs w:val="22"/>
        </w:rPr>
        <w:t xml:space="preserve"> Łapy</w:t>
      </w:r>
      <w:r>
        <w:rPr>
          <w:rFonts w:ascii="Arial" w:hAnsi="Arial" w:cs="Arial"/>
          <w:sz w:val="22"/>
          <w:szCs w:val="22"/>
        </w:rPr>
        <w:t>,</w:t>
      </w:r>
    </w:p>
    <w:p w14:paraId="1BFF1F0B" w14:textId="220743E1" w:rsidR="005F7297" w:rsidRDefault="005F7297" w:rsidP="005F7297">
      <w:pPr>
        <w:pStyle w:val="ListParagraph"/>
        <w:numPr>
          <w:ilvl w:val="0"/>
          <w:numId w:val="60"/>
        </w:numPr>
        <w:spacing w:line="276" w:lineRule="auto"/>
        <w:jc w:val="both"/>
        <w:rPr>
          <w:rFonts w:ascii="Arial" w:hAnsi="Arial" w:cs="Arial"/>
          <w:sz w:val="22"/>
          <w:szCs w:val="22"/>
        </w:rPr>
      </w:pPr>
      <w:r w:rsidRPr="0096344A">
        <w:rPr>
          <w:rFonts w:ascii="Arial" w:hAnsi="Arial" w:cs="Arial"/>
          <w:sz w:val="22"/>
          <w:szCs w:val="24"/>
        </w:rPr>
        <w:t xml:space="preserve">Pracownicy </w:t>
      </w:r>
      <w:r>
        <w:rPr>
          <w:rFonts w:ascii="Arial" w:hAnsi="Arial" w:cs="Arial"/>
          <w:sz w:val="22"/>
          <w:szCs w:val="24"/>
        </w:rPr>
        <w:t xml:space="preserve">podwykonawcy (Pyrylandia) </w:t>
      </w:r>
      <w:r w:rsidRPr="0096344A">
        <w:rPr>
          <w:rFonts w:ascii="Arial" w:hAnsi="Arial" w:cs="Arial"/>
          <w:sz w:val="22"/>
          <w:szCs w:val="24"/>
        </w:rPr>
        <w:t>n</w:t>
      </w:r>
      <w:r>
        <w:rPr>
          <w:rFonts w:ascii="Arial" w:hAnsi="Arial" w:cs="Arial"/>
          <w:sz w:val="22"/>
          <w:szCs w:val="24"/>
        </w:rPr>
        <w:t>ie byli zapoznani z systemem za</w:t>
      </w:r>
      <w:r w:rsidRPr="0096344A">
        <w:rPr>
          <w:rFonts w:ascii="Arial" w:hAnsi="Arial" w:cs="Arial"/>
          <w:sz w:val="22"/>
          <w:szCs w:val="24"/>
        </w:rPr>
        <w:t>r</w:t>
      </w:r>
      <w:r>
        <w:rPr>
          <w:rFonts w:ascii="Arial" w:hAnsi="Arial" w:cs="Arial"/>
          <w:sz w:val="22"/>
          <w:szCs w:val="24"/>
        </w:rPr>
        <w:t>z</w:t>
      </w:r>
      <w:r w:rsidRPr="0096344A">
        <w:rPr>
          <w:rFonts w:ascii="Arial" w:hAnsi="Arial" w:cs="Arial"/>
          <w:sz w:val="22"/>
          <w:szCs w:val="24"/>
        </w:rPr>
        <w:t>ądzania bezpieczeństwem zarządcy infrastruktury, nie byli przeszkoleni z zakresu tematyki o zagrożeniach dla bezpieczeństwa i zdrowia wykonujących pracę na terenie zarządcy infrastruktury, ani nie byli też zapozn</w:t>
      </w:r>
      <w:r>
        <w:rPr>
          <w:rFonts w:ascii="Arial" w:hAnsi="Arial" w:cs="Arial"/>
          <w:sz w:val="22"/>
          <w:szCs w:val="24"/>
        </w:rPr>
        <w:t xml:space="preserve">ani z postanowieniami </w:t>
      </w:r>
      <w:r w:rsidRPr="00607B72">
        <w:rPr>
          <w:rFonts w:ascii="Arial" w:hAnsi="Arial" w:cs="Arial"/>
          <w:sz w:val="22"/>
          <w:szCs w:val="22"/>
        </w:rPr>
        <w:t>„Regulaminu Tymczasowego prowadzenia ruchu na linii 036”</w:t>
      </w:r>
      <w:r>
        <w:rPr>
          <w:rFonts w:ascii="Arial" w:hAnsi="Arial" w:cs="Arial"/>
          <w:sz w:val="22"/>
          <w:szCs w:val="22"/>
        </w:rPr>
        <w:t>,</w:t>
      </w:r>
    </w:p>
    <w:p w14:paraId="1C5EEB91" w14:textId="77777777" w:rsidR="003C4D21" w:rsidRDefault="003C4D21" w:rsidP="003C4D21">
      <w:pPr>
        <w:pStyle w:val="ListParagraph"/>
        <w:numPr>
          <w:ilvl w:val="0"/>
          <w:numId w:val="60"/>
        </w:numPr>
        <w:spacing w:after="0" w:line="276" w:lineRule="auto"/>
        <w:ind w:right="-71"/>
        <w:jc w:val="both"/>
        <w:rPr>
          <w:rFonts w:ascii="Arial" w:hAnsi="Arial" w:cs="Arial"/>
          <w:sz w:val="22"/>
          <w:szCs w:val="24"/>
        </w:rPr>
      </w:pPr>
      <w:r w:rsidRPr="00F36A2A">
        <w:rPr>
          <w:rFonts w:ascii="Arial" w:hAnsi="Arial" w:cs="Arial"/>
          <w:sz w:val="22"/>
          <w:szCs w:val="24"/>
        </w:rPr>
        <w:t xml:space="preserve">Generalny wykonawca do dnia zdarzenia nie przedstawił CRI informacji o  przeprowadzonych działaniach korygujących i zapobiegawczych oraz nie przedstawiał raportów z przeprowadzanych kontroli i wdrożonych działań korygujących. (CRI tego nie wyegzekwował). </w:t>
      </w:r>
    </w:p>
    <w:p w14:paraId="456C1A9F" w14:textId="62281748" w:rsidR="003C4D21" w:rsidRDefault="003C4D21" w:rsidP="003C4D21">
      <w:pPr>
        <w:pStyle w:val="ListParagraph"/>
        <w:numPr>
          <w:ilvl w:val="0"/>
          <w:numId w:val="60"/>
        </w:numPr>
        <w:spacing w:after="0" w:line="276" w:lineRule="auto"/>
        <w:ind w:right="-71"/>
        <w:jc w:val="both"/>
        <w:rPr>
          <w:rFonts w:ascii="Arial" w:hAnsi="Arial" w:cs="Arial"/>
          <w:sz w:val="22"/>
          <w:szCs w:val="24"/>
        </w:rPr>
      </w:pPr>
      <w:r w:rsidRPr="00F36A2A">
        <w:rPr>
          <w:rFonts w:ascii="Arial" w:hAnsi="Arial" w:cs="Arial"/>
          <w:sz w:val="22"/>
          <w:szCs w:val="24"/>
        </w:rPr>
        <w:t xml:space="preserve">Pracownicy CRI nadzorujący roboty inwestycyjne nie byli </w:t>
      </w:r>
      <w:r>
        <w:rPr>
          <w:rFonts w:ascii="Arial" w:hAnsi="Arial" w:cs="Arial"/>
          <w:sz w:val="22"/>
          <w:szCs w:val="24"/>
        </w:rPr>
        <w:t>przeszkoleni z zakresu Systemu Zarządzania Bezpieczeństwem (SMS) przed zaistnieniem zdarzenia</w:t>
      </w:r>
      <w:r w:rsidRPr="00F36A2A">
        <w:rPr>
          <w:rFonts w:ascii="Arial" w:hAnsi="Arial" w:cs="Arial"/>
          <w:sz w:val="22"/>
          <w:szCs w:val="24"/>
        </w:rPr>
        <w:t>, otrzymywali jedynie aktualizacje SMS</w:t>
      </w:r>
      <w:r>
        <w:rPr>
          <w:rFonts w:ascii="Arial" w:hAnsi="Arial" w:cs="Arial"/>
          <w:sz w:val="22"/>
          <w:szCs w:val="24"/>
        </w:rPr>
        <w:t>.</w:t>
      </w:r>
    </w:p>
    <w:p w14:paraId="12DA6EF9" w14:textId="77777777" w:rsidR="005F7297" w:rsidRPr="006A66BF" w:rsidRDefault="005F7297" w:rsidP="006A66BF">
      <w:pPr>
        <w:spacing w:after="0" w:line="276" w:lineRule="auto"/>
        <w:ind w:right="-71"/>
        <w:jc w:val="both"/>
        <w:rPr>
          <w:rFonts w:ascii="Arial" w:hAnsi="Arial" w:cs="Arial"/>
          <w:sz w:val="22"/>
          <w:szCs w:val="24"/>
        </w:rPr>
      </w:pPr>
    </w:p>
    <w:p w14:paraId="78293FAD" w14:textId="7E5E01C9" w:rsidR="00FA39C4" w:rsidRPr="003135DD" w:rsidRDefault="00B236D0" w:rsidP="00F3040E">
      <w:pPr>
        <w:pStyle w:val="Heading1"/>
        <w:spacing w:line="276" w:lineRule="auto"/>
      </w:pPr>
      <w:bookmarkStart w:id="140" w:name="_Toc521394397"/>
      <w:r>
        <w:t xml:space="preserve"> </w:t>
      </w:r>
      <w:bookmarkStart w:id="141" w:name="_Toc521641255"/>
      <w:r w:rsidR="00FA39C4" w:rsidRPr="003135DD">
        <w:t>OPIS ŚRODKÓW ZAPOBIEGAWCZYCH</w:t>
      </w:r>
      <w:bookmarkEnd w:id="140"/>
      <w:bookmarkEnd w:id="141"/>
    </w:p>
    <w:p w14:paraId="617CCAF4" w14:textId="77777777" w:rsidR="00195341" w:rsidRDefault="00195341" w:rsidP="00F3040E">
      <w:pPr>
        <w:spacing w:line="276" w:lineRule="auto"/>
        <w:ind w:left="708"/>
        <w:jc w:val="both"/>
        <w:rPr>
          <w:rFonts w:ascii="Arial" w:hAnsi="Arial" w:cs="Arial"/>
          <w:sz w:val="22"/>
          <w:szCs w:val="22"/>
        </w:rPr>
      </w:pPr>
      <w:bookmarkStart w:id="142" w:name="_Toc434823901"/>
      <w:r w:rsidRPr="00147B5E">
        <w:rPr>
          <w:rFonts w:ascii="Arial" w:hAnsi="Arial" w:cs="Arial"/>
          <w:sz w:val="22"/>
          <w:szCs w:val="22"/>
        </w:rPr>
        <w:t xml:space="preserve">Środki zapobiegawcze wydane przez komisję kolejową bezpośrednio po zaistnieniu zdarzenia </w:t>
      </w:r>
      <w:r w:rsidR="00F7008B" w:rsidRPr="00147B5E">
        <w:rPr>
          <w:rFonts w:ascii="Arial" w:hAnsi="Arial" w:cs="Arial"/>
          <w:sz w:val="22"/>
          <w:szCs w:val="22"/>
        </w:rPr>
        <w:t>zostały opisane w pkt. I</w:t>
      </w:r>
    </w:p>
    <w:p w14:paraId="668B43F3" w14:textId="77777777" w:rsidR="006A66BF" w:rsidRDefault="006A66BF" w:rsidP="00F3040E">
      <w:pPr>
        <w:spacing w:line="276" w:lineRule="auto"/>
        <w:ind w:left="708"/>
        <w:jc w:val="both"/>
        <w:rPr>
          <w:rFonts w:ascii="Arial" w:hAnsi="Arial" w:cs="Arial"/>
          <w:sz w:val="22"/>
          <w:szCs w:val="22"/>
        </w:rPr>
      </w:pPr>
    </w:p>
    <w:p w14:paraId="07BAA4C9" w14:textId="77777777" w:rsidR="006A66BF" w:rsidRDefault="006A66BF" w:rsidP="00F3040E">
      <w:pPr>
        <w:spacing w:line="276" w:lineRule="auto"/>
        <w:ind w:left="708"/>
        <w:jc w:val="both"/>
        <w:rPr>
          <w:rFonts w:ascii="Arial" w:hAnsi="Arial" w:cs="Arial"/>
          <w:sz w:val="22"/>
          <w:szCs w:val="22"/>
        </w:rPr>
      </w:pPr>
    </w:p>
    <w:p w14:paraId="1E506EE4" w14:textId="77777777" w:rsidR="006A66BF" w:rsidRPr="00147B5E" w:rsidRDefault="006A66BF" w:rsidP="00F3040E">
      <w:pPr>
        <w:spacing w:line="276" w:lineRule="auto"/>
        <w:ind w:left="708"/>
        <w:jc w:val="both"/>
        <w:rPr>
          <w:rFonts w:ascii="Arial" w:hAnsi="Arial" w:cs="Arial"/>
          <w:sz w:val="22"/>
          <w:szCs w:val="22"/>
        </w:rPr>
      </w:pPr>
    </w:p>
    <w:p w14:paraId="0B82DD44" w14:textId="77777777" w:rsidR="00195341" w:rsidRPr="003135DD" w:rsidRDefault="00195341" w:rsidP="006A66BF">
      <w:pPr>
        <w:pStyle w:val="TOC1"/>
      </w:pPr>
    </w:p>
    <w:p w14:paraId="366F3F63" w14:textId="77777777" w:rsidR="00195341" w:rsidRPr="006A66BF" w:rsidRDefault="00195341" w:rsidP="006A66BF">
      <w:pPr>
        <w:pStyle w:val="TOC1"/>
      </w:pPr>
      <w:r w:rsidRPr="006A66BF">
        <w:lastRenderedPageBreak/>
        <w:t xml:space="preserve">VI. ZALECENIA </w:t>
      </w:r>
      <w:r w:rsidR="00C56452" w:rsidRPr="006A66BF">
        <w:t xml:space="preserve">MAJĄCE </w:t>
      </w:r>
      <w:r w:rsidRPr="006A66BF">
        <w:t xml:space="preserve">NA CELU UNIKNIĘCIE TAKICH WYPADKÓW W </w:t>
      </w:r>
      <w:r w:rsidR="00C56452" w:rsidRPr="006A66BF">
        <w:t>P</w:t>
      </w:r>
      <w:r w:rsidRPr="006A66BF">
        <w:t>RZYSZŁOŚCI LUB OGRANICZENIE ICH SKUTKOW.</w:t>
      </w:r>
    </w:p>
    <w:p w14:paraId="72632E9D" w14:textId="77777777" w:rsidR="008E15EB" w:rsidRDefault="008E15EB" w:rsidP="008E15EB">
      <w:pPr>
        <w:spacing w:before="60" w:after="120" w:line="276" w:lineRule="auto"/>
        <w:jc w:val="both"/>
        <w:rPr>
          <w:rFonts w:ascii="Arial" w:hAnsi="Arial" w:cs="Arial"/>
          <w:color w:val="C00000"/>
          <w:sz w:val="22"/>
          <w:szCs w:val="24"/>
        </w:rPr>
      </w:pPr>
      <w:r>
        <w:rPr>
          <w:rFonts w:ascii="Arial" w:hAnsi="Arial" w:cs="Arial"/>
          <w:color w:val="C00000"/>
          <w:sz w:val="22"/>
          <w:szCs w:val="24"/>
        </w:rPr>
        <w:t xml:space="preserve">           </w:t>
      </w:r>
    </w:p>
    <w:p w14:paraId="44B94D94" w14:textId="62003FEF" w:rsidR="008E15EB" w:rsidRPr="008E15EB" w:rsidRDefault="008E15EB" w:rsidP="008E15EB">
      <w:pPr>
        <w:spacing w:before="60" w:after="120" w:line="276" w:lineRule="auto"/>
        <w:jc w:val="both"/>
        <w:rPr>
          <w:rFonts w:ascii="Arial" w:hAnsi="Arial" w:cs="Arial"/>
          <w:color w:val="C00000"/>
          <w:sz w:val="22"/>
          <w:szCs w:val="22"/>
        </w:rPr>
      </w:pPr>
      <w:r w:rsidRPr="00E82412">
        <w:rPr>
          <w:rFonts w:ascii="Arial" w:hAnsi="Arial" w:cs="Arial"/>
          <w:sz w:val="22"/>
          <w:szCs w:val="24"/>
        </w:rPr>
        <w:t>PKBWK rekomenduje wdrożenie następujących działań:</w:t>
      </w:r>
    </w:p>
    <w:p w14:paraId="13E1F239" w14:textId="77777777" w:rsidR="008E15EB" w:rsidRPr="00E82412" w:rsidRDefault="008E15EB" w:rsidP="008E15EB">
      <w:pPr>
        <w:spacing w:before="60" w:after="120"/>
        <w:ind w:left="1188" w:firstLine="114"/>
        <w:jc w:val="both"/>
        <w:rPr>
          <w:rFonts w:ascii="Arial" w:hAnsi="Arial" w:cs="Arial"/>
          <w:sz w:val="22"/>
          <w:szCs w:val="24"/>
        </w:rPr>
      </w:pPr>
    </w:p>
    <w:p w14:paraId="5E1624CF" w14:textId="3D6A528F" w:rsidR="008E15EB" w:rsidRPr="00DC1AEA" w:rsidRDefault="006708FB" w:rsidP="008E15EB">
      <w:pPr>
        <w:pStyle w:val="ListParagraph"/>
        <w:numPr>
          <w:ilvl w:val="0"/>
          <w:numId w:val="61"/>
        </w:numPr>
        <w:spacing w:line="276" w:lineRule="auto"/>
        <w:jc w:val="both"/>
        <w:rPr>
          <w:rFonts w:ascii="Arial" w:hAnsi="Arial" w:cs="Arial"/>
          <w:sz w:val="22"/>
          <w:szCs w:val="22"/>
        </w:rPr>
      </w:pPr>
      <w:r>
        <w:rPr>
          <w:rFonts w:ascii="Arial" w:hAnsi="Arial" w:cs="Arial"/>
          <w:sz w:val="22"/>
          <w:szCs w:val="22"/>
        </w:rPr>
        <w:t>Zarządcy infrastruktury i pozostałe podmioty eksploatujące pojazdy pomocnicze podejmą</w:t>
      </w:r>
      <w:r w:rsidR="008E15EB" w:rsidRPr="00FD7392">
        <w:rPr>
          <w:rFonts w:ascii="Arial" w:hAnsi="Arial" w:cs="Arial"/>
          <w:sz w:val="22"/>
          <w:szCs w:val="22"/>
        </w:rPr>
        <w:t xml:space="preserve"> działania, aby pojazdy </w:t>
      </w:r>
      <w:r>
        <w:rPr>
          <w:rFonts w:ascii="Arial" w:hAnsi="Arial" w:cs="Arial"/>
          <w:sz w:val="22"/>
          <w:szCs w:val="22"/>
        </w:rPr>
        <w:t xml:space="preserve">pomocnicze </w:t>
      </w:r>
      <w:r w:rsidR="008E15EB" w:rsidRPr="00FD7392">
        <w:rPr>
          <w:rFonts w:ascii="Arial" w:hAnsi="Arial" w:cs="Arial"/>
          <w:sz w:val="22"/>
          <w:szCs w:val="22"/>
        </w:rPr>
        <w:t xml:space="preserve">poruszające się po </w:t>
      </w:r>
      <w:r w:rsidR="008E15EB" w:rsidRPr="00C06D72">
        <w:rPr>
          <w:rFonts w:ascii="Arial" w:hAnsi="Arial" w:cs="Arial"/>
          <w:sz w:val="22"/>
          <w:szCs w:val="22"/>
        </w:rPr>
        <w:t xml:space="preserve">liniach kolejowych były wyposażone w elementy odblaskowe </w:t>
      </w:r>
      <w:r w:rsidR="008E15EB" w:rsidRPr="00DC1AEA">
        <w:rPr>
          <w:rFonts w:ascii="Arial" w:hAnsi="Arial" w:cs="Arial"/>
          <w:sz w:val="22"/>
          <w:szCs w:val="22"/>
        </w:rPr>
        <w:t>poprawiające</w:t>
      </w:r>
      <w:r>
        <w:rPr>
          <w:rFonts w:ascii="Arial" w:hAnsi="Arial" w:cs="Arial"/>
          <w:sz w:val="22"/>
          <w:szCs w:val="22"/>
        </w:rPr>
        <w:t xml:space="preserve"> widoczność tych pojazdów</w:t>
      </w:r>
      <w:r w:rsidR="008E15EB" w:rsidRPr="00DC1AEA">
        <w:rPr>
          <w:rFonts w:ascii="Arial" w:hAnsi="Arial" w:cs="Arial"/>
          <w:sz w:val="22"/>
          <w:szCs w:val="22"/>
        </w:rPr>
        <w:t xml:space="preserve"> </w:t>
      </w:r>
      <w:r>
        <w:rPr>
          <w:rFonts w:ascii="Arial" w:hAnsi="Arial" w:cs="Arial"/>
          <w:sz w:val="22"/>
          <w:szCs w:val="22"/>
        </w:rPr>
        <w:t xml:space="preserve">z boku </w:t>
      </w:r>
      <w:r w:rsidR="008E15EB" w:rsidRPr="00DC1AEA">
        <w:rPr>
          <w:rFonts w:ascii="Arial" w:hAnsi="Arial" w:cs="Arial"/>
          <w:sz w:val="22"/>
          <w:szCs w:val="22"/>
        </w:rPr>
        <w:t xml:space="preserve">oraz </w:t>
      </w:r>
      <w:r>
        <w:rPr>
          <w:rFonts w:ascii="Arial" w:hAnsi="Arial" w:cs="Arial"/>
          <w:sz w:val="22"/>
          <w:szCs w:val="22"/>
        </w:rPr>
        <w:t xml:space="preserve">opracują wytyczne w zakresie </w:t>
      </w:r>
      <w:r w:rsidR="008E15EB" w:rsidRPr="00DC1AEA">
        <w:rPr>
          <w:rFonts w:ascii="Arial" w:hAnsi="Arial" w:cs="Arial"/>
          <w:sz w:val="22"/>
          <w:szCs w:val="22"/>
        </w:rPr>
        <w:t>dodatkowego znakowania pojazdów w te</w:t>
      </w:r>
      <w:r>
        <w:rPr>
          <w:rFonts w:ascii="Arial" w:hAnsi="Arial" w:cs="Arial"/>
          <w:sz w:val="22"/>
          <w:szCs w:val="22"/>
        </w:rPr>
        <w:t xml:space="preserve"> elementy do przepisach</w:t>
      </w:r>
      <w:r w:rsidR="008E15EB" w:rsidRPr="00DC1AEA">
        <w:rPr>
          <w:rFonts w:ascii="Arial" w:hAnsi="Arial" w:cs="Arial"/>
          <w:sz w:val="22"/>
          <w:szCs w:val="22"/>
        </w:rPr>
        <w:t xml:space="preserve"> wewnętrznych. </w:t>
      </w:r>
    </w:p>
    <w:p w14:paraId="14952FB3" w14:textId="2CFE75F0" w:rsidR="008E15EB" w:rsidRPr="00DC1AEA" w:rsidRDefault="008E15EB" w:rsidP="008E15EB">
      <w:pPr>
        <w:pStyle w:val="ListParagraph"/>
        <w:numPr>
          <w:ilvl w:val="0"/>
          <w:numId w:val="61"/>
        </w:numPr>
        <w:spacing w:line="276" w:lineRule="auto"/>
        <w:jc w:val="both"/>
        <w:rPr>
          <w:rFonts w:ascii="Arial" w:hAnsi="Arial" w:cs="Arial"/>
          <w:sz w:val="22"/>
          <w:szCs w:val="22"/>
        </w:rPr>
      </w:pPr>
      <w:r w:rsidRPr="00DC1AEA">
        <w:rPr>
          <w:rFonts w:ascii="Arial" w:hAnsi="Arial" w:cs="Arial"/>
          <w:sz w:val="22"/>
          <w:szCs w:val="22"/>
        </w:rPr>
        <w:t xml:space="preserve">PKP PLK S.A. </w:t>
      </w:r>
      <w:r w:rsidR="007D688F">
        <w:rPr>
          <w:rFonts w:ascii="Arial" w:hAnsi="Arial" w:cs="Arial"/>
          <w:sz w:val="22"/>
          <w:szCs w:val="22"/>
        </w:rPr>
        <w:t xml:space="preserve">zapewni </w:t>
      </w:r>
      <w:r w:rsidR="006708FB">
        <w:rPr>
          <w:rFonts w:ascii="Arial" w:hAnsi="Arial" w:cs="Arial"/>
          <w:sz w:val="22"/>
          <w:szCs w:val="22"/>
        </w:rPr>
        <w:t>przestrzeganie</w:t>
      </w:r>
      <w:r w:rsidRPr="00DC1AEA">
        <w:rPr>
          <w:rFonts w:ascii="Arial" w:hAnsi="Arial" w:cs="Arial"/>
          <w:sz w:val="22"/>
          <w:szCs w:val="22"/>
        </w:rPr>
        <w:t xml:space="preserve"> regulaminów tymczasowych przez pracowników własnych i  pracowników innych podmiotów na liniach kolejowych, na których prowadzone są roboty i poruszają się pojazdy robocze. </w:t>
      </w:r>
    </w:p>
    <w:p w14:paraId="50CABA9E" w14:textId="4304B036" w:rsidR="008B60EB" w:rsidRPr="00B77E1E" w:rsidRDefault="007679DF" w:rsidP="008B60EB">
      <w:pPr>
        <w:pStyle w:val="ListParagraph"/>
        <w:numPr>
          <w:ilvl w:val="0"/>
          <w:numId w:val="61"/>
        </w:numPr>
        <w:spacing w:line="276" w:lineRule="auto"/>
        <w:jc w:val="both"/>
        <w:rPr>
          <w:rFonts w:ascii="Arial" w:hAnsi="Arial" w:cs="Arial"/>
          <w:sz w:val="22"/>
          <w:szCs w:val="22"/>
        </w:rPr>
      </w:pPr>
      <w:r w:rsidRPr="00B77E1E">
        <w:rPr>
          <w:rFonts w:ascii="Arial" w:hAnsi="Arial" w:cs="Arial"/>
          <w:sz w:val="22"/>
          <w:szCs w:val="22"/>
        </w:rPr>
        <w:t>PKP PLK S.A.  do</w:t>
      </w:r>
      <w:r w:rsidR="00135BD6" w:rsidRPr="00B77E1E">
        <w:rPr>
          <w:rFonts w:ascii="Arial" w:hAnsi="Arial" w:cs="Arial"/>
          <w:sz w:val="22"/>
          <w:szCs w:val="22"/>
        </w:rPr>
        <w:t xml:space="preserve">posaży </w:t>
      </w:r>
      <w:r w:rsidR="002E71E8" w:rsidRPr="00B77E1E">
        <w:rPr>
          <w:rFonts w:ascii="Arial" w:hAnsi="Arial" w:cs="Arial"/>
          <w:sz w:val="22"/>
          <w:szCs w:val="22"/>
        </w:rPr>
        <w:t xml:space="preserve">pojazdy pomocnicze </w:t>
      </w:r>
      <w:r w:rsidR="00B77E1E" w:rsidRPr="00B77E1E">
        <w:rPr>
          <w:rFonts w:ascii="Arial" w:hAnsi="Arial" w:cs="Arial"/>
          <w:sz w:val="22"/>
          <w:szCs w:val="22"/>
        </w:rPr>
        <w:t xml:space="preserve">modernizowane,  poddawane przeglądom poziomów utrzymania P4 i P5, jak również pojazdy nowo zakupione, </w:t>
      </w:r>
      <w:r w:rsidR="00135BD6" w:rsidRPr="00B77E1E">
        <w:rPr>
          <w:rFonts w:ascii="Arial" w:hAnsi="Arial" w:cs="Arial"/>
          <w:sz w:val="22"/>
          <w:szCs w:val="22"/>
        </w:rPr>
        <w:t>w rejestratory pokładowe parametrów jazdy</w:t>
      </w:r>
      <w:r w:rsidR="006862A7" w:rsidRPr="00B77E1E">
        <w:rPr>
          <w:rFonts w:ascii="Arial" w:hAnsi="Arial" w:cs="Arial"/>
          <w:sz w:val="22"/>
          <w:szCs w:val="22"/>
        </w:rPr>
        <w:t xml:space="preserve"> (</w:t>
      </w:r>
      <w:r w:rsidR="002E71E8" w:rsidRPr="00B77E1E">
        <w:rPr>
          <w:rFonts w:ascii="Arial" w:hAnsi="Arial" w:cs="Arial"/>
          <w:sz w:val="22"/>
          <w:szCs w:val="22"/>
        </w:rPr>
        <w:t xml:space="preserve">rejestrujące co najmniej </w:t>
      </w:r>
      <w:r w:rsidR="006862A7" w:rsidRPr="00B77E1E">
        <w:rPr>
          <w:rFonts w:ascii="Arial" w:hAnsi="Arial" w:cs="Arial"/>
          <w:sz w:val="22"/>
          <w:szCs w:val="22"/>
        </w:rPr>
        <w:t>prędkość, ciśnienie w przewodzie głównym i cylindrach hamulcowych</w:t>
      </w:r>
      <w:r w:rsidR="00970AE7" w:rsidRPr="00B77E1E">
        <w:rPr>
          <w:rFonts w:ascii="Arial" w:hAnsi="Arial" w:cs="Arial"/>
          <w:sz w:val="22"/>
          <w:szCs w:val="22"/>
        </w:rPr>
        <w:t xml:space="preserve">, </w:t>
      </w:r>
      <w:r w:rsidR="002E71E8" w:rsidRPr="00B77E1E">
        <w:rPr>
          <w:rFonts w:ascii="Arial" w:hAnsi="Arial" w:cs="Arial"/>
          <w:sz w:val="22"/>
          <w:szCs w:val="22"/>
        </w:rPr>
        <w:t xml:space="preserve">uruchomienie </w:t>
      </w:r>
      <w:r w:rsidR="00970AE7" w:rsidRPr="00B77E1E">
        <w:rPr>
          <w:rFonts w:ascii="Arial" w:hAnsi="Arial" w:cs="Arial"/>
          <w:sz w:val="22"/>
          <w:szCs w:val="22"/>
        </w:rPr>
        <w:t>sygnał</w:t>
      </w:r>
      <w:r w:rsidR="002E71E8" w:rsidRPr="00B77E1E">
        <w:rPr>
          <w:rFonts w:ascii="Arial" w:hAnsi="Arial" w:cs="Arial"/>
          <w:sz w:val="22"/>
          <w:szCs w:val="22"/>
        </w:rPr>
        <w:t>u</w:t>
      </w:r>
      <w:r w:rsidR="00970AE7" w:rsidRPr="00B77E1E">
        <w:rPr>
          <w:rFonts w:ascii="Arial" w:hAnsi="Arial" w:cs="Arial"/>
          <w:sz w:val="22"/>
          <w:szCs w:val="22"/>
        </w:rPr>
        <w:t xml:space="preserve"> „baczność”</w:t>
      </w:r>
      <w:r w:rsidR="006862A7" w:rsidRPr="00B77E1E">
        <w:rPr>
          <w:rFonts w:ascii="Arial" w:hAnsi="Arial" w:cs="Arial"/>
          <w:sz w:val="22"/>
          <w:szCs w:val="22"/>
        </w:rPr>
        <w:t>)</w:t>
      </w:r>
      <w:r w:rsidR="00B77E1E" w:rsidRPr="00B77E1E">
        <w:rPr>
          <w:rFonts w:ascii="Arial" w:hAnsi="Arial" w:cs="Arial"/>
          <w:sz w:val="22"/>
          <w:szCs w:val="22"/>
        </w:rPr>
        <w:t xml:space="preserve">. </w:t>
      </w:r>
    </w:p>
    <w:p w14:paraId="6DB97FF3" w14:textId="6C4E81D2" w:rsidR="00F6677F" w:rsidRDefault="00F6677F" w:rsidP="008E15EB">
      <w:pPr>
        <w:pStyle w:val="ListParagraph"/>
        <w:numPr>
          <w:ilvl w:val="0"/>
          <w:numId w:val="61"/>
        </w:numPr>
        <w:spacing w:line="276" w:lineRule="auto"/>
        <w:jc w:val="both"/>
        <w:rPr>
          <w:rFonts w:ascii="Arial" w:hAnsi="Arial" w:cs="Arial"/>
          <w:sz w:val="22"/>
          <w:szCs w:val="22"/>
        </w:rPr>
      </w:pPr>
      <w:r>
        <w:rPr>
          <w:rFonts w:ascii="Arial" w:hAnsi="Arial" w:cs="Arial"/>
          <w:sz w:val="22"/>
          <w:szCs w:val="22"/>
        </w:rPr>
        <w:t xml:space="preserve">PKP PLK S.A. podejmie działania, aby wszyscy pracownicy Centrum Realizacji Inwestycji </w:t>
      </w:r>
      <w:r w:rsidR="00B951A4">
        <w:rPr>
          <w:rFonts w:ascii="Arial" w:hAnsi="Arial" w:cs="Arial"/>
          <w:sz w:val="22"/>
          <w:szCs w:val="22"/>
        </w:rPr>
        <w:t>zarz</w:t>
      </w:r>
      <w:r w:rsidR="00761479">
        <w:rPr>
          <w:rFonts w:ascii="Arial" w:hAnsi="Arial" w:cs="Arial"/>
          <w:sz w:val="22"/>
          <w:szCs w:val="22"/>
        </w:rPr>
        <w:t xml:space="preserve">ądcy infrastruktury </w:t>
      </w:r>
      <w:r>
        <w:rPr>
          <w:rFonts w:ascii="Arial" w:hAnsi="Arial" w:cs="Arial"/>
          <w:sz w:val="22"/>
          <w:szCs w:val="22"/>
        </w:rPr>
        <w:t xml:space="preserve">byli </w:t>
      </w:r>
      <w:r w:rsidR="00761479">
        <w:rPr>
          <w:rFonts w:ascii="Arial" w:hAnsi="Arial" w:cs="Arial"/>
          <w:sz w:val="22"/>
          <w:szCs w:val="22"/>
        </w:rPr>
        <w:t xml:space="preserve">na bieżąco </w:t>
      </w:r>
      <w:r>
        <w:rPr>
          <w:rFonts w:ascii="Arial" w:hAnsi="Arial" w:cs="Arial"/>
          <w:sz w:val="22"/>
          <w:szCs w:val="22"/>
        </w:rPr>
        <w:t>szkoleni z zakresu Systemu Zarządzania Bezpieczeństwem</w:t>
      </w:r>
      <w:r w:rsidR="00761479">
        <w:rPr>
          <w:rFonts w:ascii="Arial" w:hAnsi="Arial" w:cs="Arial"/>
          <w:sz w:val="22"/>
          <w:szCs w:val="22"/>
        </w:rPr>
        <w:t xml:space="preserve"> oraz jego aktualizacjami</w:t>
      </w:r>
      <w:r>
        <w:rPr>
          <w:rFonts w:ascii="Arial" w:hAnsi="Arial" w:cs="Arial"/>
          <w:sz w:val="22"/>
          <w:szCs w:val="22"/>
        </w:rPr>
        <w:t xml:space="preserve">. </w:t>
      </w:r>
    </w:p>
    <w:p w14:paraId="624925B5" w14:textId="73657D60" w:rsidR="00F6677F" w:rsidRPr="00F6677F" w:rsidRDefault="00F6677F" w:rsidP="008E15EB">
      <w:pPr>
        <w:pStyle w:val="ListParagraph"/>
        <w:numPr>
          <w:ilvl w:val="0"/>
          <w:numId w:val="61"/>
        </w:numPr>
        <w:spacing w:line="276" w:lineRule="auto"/>
        <w:jc w:val="both"/>
        <w:rPr>
          <w:rFonts w:ascii="Arial" w:hAnsi="Arial" w:cs="Arial"/>
          <w:sz w:val="22"/>
          <w:szCs w:val="22"/>
        </w:rPr>
      </w:pPr>
      <w:r w:rsidRPr="00F6677F">
        <w:rPr>
          <w:rFonts w:ascii="Arial" w:hAnsi="Arial" w:cs="Arial"/>
          <w:sz w:val="22"/>
          <w:szCs w:val="22"/>
        </w:rPr>
        <w:t xml:space="preserve">PKP PLK S.A. podejmie działania, aby wszyscy pracownicy podwykonawców byli </w:t>
      </w:r>
      <w:r w:rsidR="0007461D">
        <w:rPr>
          <w:rFonts w:ascii="Arial" w:hAnsi="Arial" w:cs="Arial"/>
          <w:sz w:val="22"/>
          <w:szCs w:val="22"/>
        </w:rPr>
        <w:t xml:space="preserve">dowodnie </w:t>
      </w:r>
      <w:r w:rsidRPr="00F6677F">
        <w:rPr>
          <w:rFonts w:ascii="Arial" w:hAnsi="Arial" w:cs="Arial"/>
          <w:sz w:val="22"/>
          <w:szCs w:val="22"/>
        </w:rPr>
        <w:t xml:space="preserve">zapoznani w szczególności z </w:t>
      </w:r>
      <w:r w:rsidR="00A10C58">
        <w:rPr>
          <w:rFonts w:ascii="Arial" w:hAnsi="Arial" w:cs="Arial"/>
          <w:sz w:val="22"/>
          <w:szCs w:val="22"/>
        </w:rPr>
        <w:t>obowiązującymi regulaminami tymczasowymi prowadzenia ruchu, obowiązującą</w:t>
      </w:r>
      <w:r w:rsidR="00761479">
        <w:rPr>
          <w:rFonts w:ascii="Arial" w:hAnsi="Arial" w:cs="Arial"/>
          <w:sz w:val="22"/>
          <w:szCs w:val="22"/>
        </w:rPr>
        <w:t xml:space="preserve"> podwykonawców dokumentacją</w:t>
      </w:r>
      <w:r w:rsidRPr="00F6677F">
        <w:rPr>
          <w:rFonts w:ascii="Arial" w:hAnsi="Arial" w:cs="Arial"/>
          <w:sz w:val="22"/>
          <w:szCs w:val="22"/>
        </w:rPr>
        <w:t xml:space="preserve"> systemu zarządzania bezpieczeństwem zarządcy infrastruktury oraz </w:t>
      </w:r>
      <w:r w:rsidR="00A10C58">
        <w:rPr>
          <w:rFonts w:ascii="Arial" w:hAnsi="Arial" w:cs="Arial"/>
          <w:sz w:val="22"/>
          <w:szCs w:val="22"/>
        </w:rPr>
        <w:t xml:space="preserve">pozostałą dokumentacją, w tym </w:t>
      </w:r>
      <w:r w:rsidRPr="0096344A">
        <w:rPr>
          <w:rFonts w:ascii="Arial" w:hAnsi="Arial" w:cs="Arial"/>
          <w:sz w:val="22"/>
          <w:szCs w:val="24"/>
        </w:rPr>
        <w:t>z zakresu tematyki o zagrożeniach dla bezpieczeństwa i zdrowia wykonujących pracę na terenie zarządcy</w:t>
      </w:r>
      <w:r>
        <w:rPr>
          <w:rFonts w:ascii="Arial" w:hAnsi="Arial" w:cs="Arial"/>
          <w:sz w:val="22"/>
          <w:szCs w:val="24"/>
        </w:rPr>
        <w:t>.</w:t>
      </w:r>
    </w:p>
    <w:p w14:paraId="35B02A77" w14:textId="3F9257C9" w:rsidR="008E15EB" w:rsidRPr="002A7E7D" w:rsidDel="006110F8" w:rsidRDefault="00F6677F" w:rsidP="00F84D69">
      <w:pPr>
        <w:pStyle w:val="ListParagraph"/>
        <w:numPr>
          <w:ilvl w:val="0"/>
          <w:numId w:val="61"/>
        </w:numPr>
        <w:spacing w:line="276" w:lineRule="auto"/>
        <w:jc w:val="both"/>
        <w:rPr>
          <w:del w:id="143" w:author="rlesniowski" w:date="2018-03-02T09:32:00Z"/>
          <w:rFonts w:ascii="Arial" w:hAnsi="Arial" w:cs="Arial"/>
          <w:sz w:val="22"/>
          <w:szCs w:val="22"/>
        </w:rPr>
      </w:pPr>
      <w:r w:rsidRPr="002A7E7D">
        <w:rPr>
          <w:rFonts w:ascii="Arial" w:hAnsi="Arial" w:cs="Arial"/>
          <w:sz w:val="22"/>
          <w:szCs w:val="24"/>
        </w:rPr>
        <w:t xml:space="preserve"> </w:t>
      </w:r>
      <w:r w:rsidR="008E15EB" w:rsidRPr="002A7E7D">
        <w:rPr>
          <w:rFonts w:ascii="Arial" w:hAnsi="Arial" w:cs="Arial"/>
          <w:sz w:val="22"/>
          <w:szCs w:val="22"/>
        </w:rPr>
        <w:t>W odniesieniu do systemu zarządzania bezpieczeństwem spółka PKP Polskie Linie Kolejowe S.A. podejmie następujące działania:</w:t>
      </w:r>
    </w:p>
    <w:p w14:paraId="4259E9BA" w14:textId="77777777" w:rsidR="008E15EB" w:rsidRPr="00DC1AEA" w:rsidRDefault="008E15EB" w:rsidP="002A7E7D">
      <w:pPr>
        <w:pStyle w:val="ListParagraph"/>
        <w:spacing w:line="276" w:lineRule="auto"/>
        <w:ind w:left="786"/>
        <w:jc w:val="both"/>
        <w:rPr>
          <w:rFonts w:ascii="Arial" w:hAnsi="Arial" w:cs="Arial"/>
          <w:sz w:val="22"/>
          <w:szCs w:val="22"/>
        </w:rPr>
      </w:pPr>
    </w:p>
    <w:p w14:paraId="0E685DE3" w14:textId="420EBE93" w:rsidR="008E15EB" w:rsidRPr="00DC1AEA" w:rsidRDefault="008E15EB" w:rsidP="008E15EB">
      <w:pPr>
        <w:pStyle w:val="ListParagraph"/>
        <w:numPr>
          <w:ilvl w:val="1"/>
          <w:numId w:val="61"/>
        </w:numPr>
        <w:spacing w:line="276" w:lineRule="auto"/>
        <w:jc w:val="both"/>
        <w:rPr>
          <w:rFonts w:ascii="Arial" w:hAnsi="Arial" w:cs="Arial"/>
          <w:sz w:val="22"/>
          <w:szCs w:val="22"/>
        </w:rPr>
      </w:pPr>
      <w:r w:rsidRPr="00DC1AEA">
        <w:rPr>
          <w:rFonts w:ascii="Arial" w:hAnsi="Arial" w:cs="Arial"/>
          <w:sz w:val="22"/>
          <w:szCs w:val="22"/>
        </w:rPr>
        <w:t xml:space="preserve">objąć </w:t>
      </w:r>
      <w:r>
        <w:rPr>
          <w:rFonts w:ascii="Arial" w:hAnsi="Arial" w:cs="Arial"/>
          <w:sz w:val="22"/>
          <w:szCs w:val="22"/>
        </w:rPr>
        <w:t xml:space="preserve">szczególnym </w:t>
      </w:r>
      <w:r w:rsidRPr="00DC1AEA">
        <w:rPr>
          <w:rFonts w:ascii="Arial" w:hAnsi="Arial" w:cs="Arial"/>
          <w:sz w:val="22"/>
          <w:szCs w:val="22"/>
        </w:rPr>
        <w:t xml:space="preserve">nadzorem </w:t>
      </w:r>
      <w:r>
        <w:rPr>
          <w:rFonts w:ascii="Arial" w:hAnsi="Arial" w:cs="Arial"/>
          <w:sz w:val="22"/>
          <w:szCs w:val="22"/>
        </w:rPr>
        <w:t>przestrzeganie procedur PR-02</w:t>
      </w:r>
      <w:r w:rsidRPr="00DC1AEA">
        <w:rPr>
          <w:rFonts w:ascii="Arial" w:hAnsi="Arial" w:cs="Arial"/>
          <w:sz w:val="22"/>
          <w:szCs w:val="22"/>
        </w:rPr>
        <w:t>,</w:t>
      </w:r>
      <w:r w:rsidR="00841953">
        <w:rPr>
          <w:rFonts w:ascii="Arial" w:hAnsi="Arial" w:cs="Arial"/>
          <w:sz w:val="22"/>
          <w:szCs w:val="22"/>
        </w:rPr>
        <w:t xml:space="preserve"> PR-03</w:t>
      </w:r>
      <w:r w:rsidR="00F6677F">
        <w:rPr>
          <w:rFonts w:ascii="Arial" w:hAnsi="Arial" w:cs="Arial"/>
          <w:sz w:val="22"/>
          <w:szCs w:val="22"/>
        </w:rPr>
        <w:t xml:space="preserve"> oraz PD-05, w tym systemem audytów</w:t>
      </w:r>
      <w:r w:rsidR="00F6677F" w:rsidRPr="00F6677F">
        <w:rPr>
          <w:rFonts w:ascii="Arial" w:hAnsi="Arial" w:cs="Arial"/>
          <w:sz w:val="22"/>
          <w:szCs w:val="22"/>
        </w:rPr>
        <w:t xml:space="preserve"> </w:t>
      </w:r>
      <w:r w:rsidR="00F6677F">
        <w:rPr>
          <w:rFonts w:ascii="Arial" w:hAnsi="Arial" w:cs="Arial"/>
          <w:sz w:val="22"/>
          <w:szCs w:val="22"/>
        </w:rPr>
        <w:t>i kontroli,</w:t>
      </w:r>
    </w:p>
    <w:p w14:paraId="0CBFBDD7" w14:textId="2B472AAB" w:rsidR="008E15EB" w:rsidRPr="006A66BF" w:rsidDel="003E1E0A" w:rsidRDefault="008E15EB" w:rsidP="002A7E7D">
      <w:pPr>
        <w:pStyle w:val="ListParagraph"/>
        <w:numPr>
          <w:ilvl w:val="1"/>
          <w:numId w:val="61"/>
        </w:numPr>
        <w:spacing w:line="276" w:lineRule="auto"/>
        <w:jc w:val="both"/>
        <w:rPr>
          <w:del w:id="144" w:author="rlesniowski" w:date="2018-03-02T09:03:00Z"/>
          <w:rFonts w:ascii="Arial" w:hAnsi="Arial" w:cs="Arial"/>
          <w:sz w:val="22"/>
          <w:szCs w:val="22"/>
        </w:rPr>
      </w:pPr>
      <w:r w:rsidRPr="00DC1AEA">
        <w:rPr>
          <w:rFonts w:ascii="Arial" w:hAnsi="Arial" w:cs="Arial"/>
          <w:sz w:val="22"/>
          <w:szCs w:val="22"/>
        </w:rPr>
        <w:t>podjąć działania, aby realizację ww. procedur skrócić i uczynić proce</w:t>
      </w:r>
      <w:r w:rsidR="00841953">
        <w:rPr>
          <w:rFonts w:ascii="Arial" w:hAnsi="Arial" w:cs="Arial"/>
          <w:sz w:val="22"/>
          <w:szCs w:val="22"/>
        </w:rPr>
        <w:t xml:space="preserve">s bardziej efektywnym i </w:t>
      </w:r>
      <w:r w:rsidRPr="00841953">
        <w:rPr>
          <w:rFonts w:ascii="Arial" w:hAnsi="Arial" w:cs="Arial"/>
          <w:sz w:val="22"/>
          <w:szCs w:val="22"/>
        </w:rPr>
        <w:t xml:space="preserve">aby ww. procedury były zakończone nie później </w:t>
      </w:r>
      <w:r w:rsidR="00F6677F">
        <w:rPr>
          <w:rFonts w:ascii="Arial" w:hAnsi="Arial" w:cs="Arial"/>
          <w:sz w:val="22"/>
          <w:szCs w:val="22"/>
        </w:rPr>
        <w:t xml:space="preserve">niż przed rozpoczęciem robót. </w:t>
      </w:r>
    </w:p>
    <w:p w14:paraId="53C9409D" w14:textId="0654E262" w:rsidR="00A35654" w:rsidRPr="00EA2AC6" w:rsidRDefault="008E15EB" w:rsidP="00EA2AC6">
      <w:pPr>
        <w:spacing w:line="276" w:lineRule="auto"/>
        <w:ind w:left="708"/>
        <w:jc w:val="both"/>
        <w:rPr>
          <w:rFonts w:ascii="Arial" w:hAnsi="Arial" w:cs="Arial"/>
          <w:sz w:val="22"/>
          <w:szCs w:val="22"/>
        </w:rPr>
      </w:pPr>
      <w:r w:rsidRPr="00FD7392">
        <w:rPr>
          <w:rFonts w:ascii="Arial" w:hAnsi="Arial" w:cs="Arial"/>
          <w:sz w:val="22"/>
          <w:szCs w:val="22"/>
        </w:rPr>
        <w:t xml:space="preserve">Zgodnie z art. 28l ust. 8 ustawy z dnia 28 marca 2003 r. o transporcie kolejowym (Dz. U. </w:t>
      </w:r>
      <w:r w:rsidRPr="00FD7392">
        <w:rPr>
          <w:rFonts w:ascii="Arial" w:hAnsi="Arial" w:cs="Arial"/>
          <w:sz w:val="22"/>
          <w:szCs w:val="22"/>
        </w:rPr>
        <w:br/>
        <w:t xml:space="preserve">z 2017 r. poz. 2117, z późn. zm.), powyższe zalecenia są kierowane do Prezesa Urzędu Transportu Kolejowego, który sprawuje ustawowy nadzór nad zarządcami infrastruktury </w:t>
      </w:r>
      <w:r w:rsidRPr="00FD7392">
        <w:rPr>
          <w:rFonts w:ascii="Arial" w:hAnsi="Arial" w:cs="Arial"/>
          <w:sz w:val="22"/>
          <w:szCs w:val="22"/>
        </w:rPr>
        <w:br/>
        <w:t>i przewoźnikami</w:t>
      </w:r>
      <w:bookmarkStart w:id="145" w:name="_Toc434823909"/>
      <w:bookmarkEnd w:id="142"/>
    </w:p>
    <w:p w14:paraId="7DEAE062" w14:textId="77777777" w:rsidR="00A35654" w:rsidRPr="003135DD" w:rsidRDefault="00A35654" w:rsidP="00FA39C4">
      <w:pPr>
        <w:pStyle w:val="zSisennys"/>
        <w:spacing w:after="0" w:line="100" w:lineRule="atLeast"/>
        <w:ind w:left="0"/>
        <w:jc w:val="center"/>
        <w:outlineLvl w:val="0"/>
        <w:rPr>
          <w:rFonts w:cs="Arial"/>
          <w:color w:val="C00000"/>
          <w:sz w:val="20"/>
          <w:szCs w:val="24"/>
          <w:u w:val="single"/>
        </w:rPr>
      </w:pPr>
    </w:p>
    <w:p w14:paraId="36AF1773" w14:textId="77777777" w:rsidR="00A35654" w:rsidRPr="003135DD" w:rsidRDefault="00A35654" w:rsidP="00FA39C4">
      <w:pPr>
        <w:pStyle w:val="zSisennys"/>
        <w:spacing w:after="0" w:line="100" w:lineRule="atLeast"/>
        <w:ind w:left="0"/>
        <w:jc w:val="center"/>
        <w:outlineLvl w:val="0"/>
        <w:rPr>
          <w:rFonts w:cs="Arial"/>
          <w:color w:val="C00000"/>
          <w:sz w:val="20"/>
          <w:szCs w:val="24"/>
          <w:u w:val="single"/>
        </w:rPr>
      </w:pPr>
    </w:p>
    <w:p w14:paraId="76235663" w14:textId="77777777" w:rsidR="00FA39C4" w:rsidRPr="00B87610" w:rsidRDefault="00FA39C4" w:rsidP="00B87610">
      <w:pPr>
        <w:jc w:val="center"/>
        <w:rPr>
          <w:b/>
          <w:sz w:val="20"/>
          <w:szCs w:val="20"/>
          <w:u w:val="single"/>
        </w:rPr>
      </w:pPr>
      <w:bookmarkStart w:id="146" w:name="_Toc521394398"/>
      <w:r w:rsidRPr="00B87610">
        <w:rPr>
          <w:b/>
          <w:sz w:val="20"/>
          <w:szCs w:val="20"/>
          <w:u w:val="single"/>
        </w:rPr>
        <w:t>PRZEWODNICZĄCY PKBWK</w:t>
      </w:r>
      <w:r w:rsidR="003A2258" w:rsidRPr="00B87610">
        <w:rPr>
          <w:b/>
          <w:sz w:val="20"/>
          <w:szCs w:val="20"/>
          <w:u w:val="single"/>
        </w:rPr>
        <w:t>:</w:t>
      </w:r>
      <w:bookmarkEnd w:id="145"/>
      <w:bookmarkEnd w:id="146"/>
    </w:p>
    <w:p w14:paraId="44B61C56" w14:textId="441188A5" w:rsidR="00FA39C4" w:rsidRPr="00DA32B9" w:rsidRDefault="00DA32B9" w:rsidP="00EA237E">
      <w:pPr>
        <w:rPr>
          <w:rFonts w:cs="Arial"/>
        </w:rPr>
      </w:pPr>
      <w:r>
        <w:rPr>
          <w:rFonts w:cs="Arial"/>
          <w:b/>
          <w:sz w:val="24"/>
          <w:szCs w:val="24"/>
        </w:rPr>
        <w:t xml:space="preserve">                                                             </w:t>
      </w:r>
      <w:r w:rsidRPr="00DA32B9">
        <w:rPr>
          <w:rFonts w:cs="Arial"/>
        </w:rPr>
        <w:t xml:space="preserve">Podpis na oryginale </w:t>
      </w:r>
    </w:p>
    <w:p w14:paraId="1969D933" w14:textId="77777777" w:rsidR="00FA39C4" w:rsidRPr="00B87610" w:rsidRDefault="00FA39C4" w:rsidP="00D7480F">
      <w:pPr>
        <w:spacing w:after="0"/>
        <w:jc w:val="center"/>
      </w:pPr>
      <w:r w:rsidRPr="00B87610">
        <w:t>…………………………………..……………………..</w:t>
      </w:r>
    </w:p>
    <w:p w14:paraId="0CBE37B9" w14:textId="77777777" w:rsidR="005C1EB7" w:rsidRPr="00B87610" w:rsidRDefault="00D7480F" w:rsidP="003D685D">
      <w:pPr>
        <w:jc w:val="center"/>
        <w:rPr>
          <w:rFonts w:ascii="Arial" w:eastAsia="Times New Roman" w:hAnsi="Arial" w:cs="Arial"/>
          <w:sz w:val="22"/>
          <w:szCs w:val="22"/>
          <w:lang w:eastAsia="pl-PL"/>
        </w:rPr>
      </w:pPr>
      <w:r w:rsidRPr="00B87610">
        <w:rPr>
          <w:rFonts w:ascii="Arial" w:hAnsi="Arial" w:cs="Arial"/>
          <w:i/>
          <w:sz w:val="18"/>
          <w:szCs w:val="24"/>
        </w:rPr>
        <w:t>(</w:t>
      </w:r>
      <w:r w:rsidR="00EA237E" w:rsidRPr="00B87610">
        <w:rPr>
          <w:rFonts w:ascii="Arial" w:hAnsi="Arial" w:cs="Arial"/>
          <w:i/>
          <w:sz w:val="18"/>
          <w:szCs w:val="24"/>
        </w:rPr>
        <w:t xml:space="preserve">Tadeusz </w:t>
      </w:r>
      <w:r w:rsidRPr="00B87610">
        <w:rPr>
          <w:rFonts w:ascii="Arial" w:hAnsi="Arial" w:cs="Arial"/>
          <w:b/>
          <w:i/>
          <w:sz w:val="18"/>
          <w:szCs w:val="24"/>
        </w:rPr>
        <w:t>RYŚ</w:t>
      </w:r>
      <w:r w:rsidR="00C51999" w:rsidRPr="00B87610">
        <w:rPr>
          <w:rFonts w:ascii="Arial" w:hAnsi="Arial" w:cs="Arial"/>
          <w:i/>
          <w:sz w:val="18"/>
          <w:szCs w:val="24"/>
        </w:rPr>
        <w:t>)</w:t>
      </w:r>
    </w:p>
    <w:p w14:paraId="6012413D" w14:textId="643CA70E" w:rsidR="00B87610" w:rsidRDefault="00B87610">
      <w:pPr>
        <w:spacing w:after="0"/>
        <w:rPr>
          <w:rFonts w:ascii="Arial" w:eastAsia="Times New Roman" w:hAnsi="Arial" w:cs="Arial"/>
          <w:color w:val="C00000"/>
          <w:sz w:val="22"/>
          <w:szCs w:val="22"/>
          <w:lang w:eastAsia="pl-PL"/>
        </w:rPr>
      </w:pPr>
    </w:p>
    <w:p w14:paraId="4AFA0231" w14:textId="4E77EC6E" w:rsidR="00B01353" w:rsidRPr="00B87610" w:rsidRDefault="00011A79" w:rsidP="00D420B0">
      <w:pPr>
        <w:spacing w:before="120" w:after="240" w:line="276" w:lineRule="auto"/>
        <w:jc w:val="center"/>
        <w:rPr>
          <w:rFonts w:ascii="Arial" w:eastAsia="Times New Roman" w:hAnsi="Arial" w:cs="Arial"/>
          <w:sz w:val="22"/>
          <w:szCs w:val="22"/>
          <w:lang w:eastAsia="pl-PL"/>
        </w:rPr>
      </w:pPr>
      <w:r w:rsidRPr="00B87610">
        <w:rPr>
          <w:rFonts w:ascii="Arial" w:eastAsia="Times New Roman" w:hAnsi="Arial" w:cs="Arial"/>
          <w:sz w:val="22"/>
          <w:szCs w:val="22"/>
          <w:lang w:eastAsia="pl-PL"/>
        </w:rPr>
        <w:t>Załą</w:t>
      </w:r>
      <w:r w:rsidR="008A543B" w:rsidRPr="00B87610">
        <w:rPr>
          <w:rFonts w:ascii="Arial" w:eastAsia="Times New Roman" w:hAnsi="Arial" w:cs="Arial"/>
          <w:sz w:val="22"/>
          <w:szCs w:val="22"/>
          <w:lang w:eastAsia="pl-PL"/>
        </w:rPr>
        <w:t xml:space="preserve">cznik - </w:t>
      </w:r>
      <w:r w:rsidR="00C66E98" w:rsidRPr="00B87610">
        <w:rPr>
          <w:rFonts w:ascii="Arial" w:eastAsia="Times New Roman" w:hAnsi="Arial" w:cs="Arial"/>
          <w:sz w:val="22"/>
          <w:szCs w:val="22"/>
          <w:lang w:eastAsia="pl-PL"/>
        </w:rPr>
        <w:t xml:space="preserve">Wykaz </w:t>
      </w:r>
      <w:r w:rsidR="00B01353" w:rsidRPr="00B87610">
        <w:rPr>
          <w:rFonts w:ascii="Arial" w:eastAsia="Times New Roman" w:hAnsi="Arial" w:cs="Arial"/>
          <w:sz w:val="22"/>
          <w:szCs w:val="22"/>
          <w:lang w:eastAsia="pl-PL"/>
        </w:rPr>
        <w:t xml:space="preserve">podmiotów występujących w treści Raportu </w:t>
      </w:r>
      <w:r w:rsidR="000D26D8" w:rsidRPr="00F95955">
        <w:rPr>
          <w:rFonts w:ascii="Arial" w:hAnsi="Arial" w:cs="Arial"/>
          <w:sz w:val="22"/>
          <w:szCs w:val="22"/>
        </w:rPr>
        <w:t>Nr PKBWK/</w:t>
      </w:r>
      <w:r w:rsidR="00F95955" w:rsidRPr="00F95955">
        <w:rPr>
          <w:rFonts w:ascii="Arial" w:hAnsi="Arial" w:cs="Arial"/>
          <w:sz w:val="22"/>
          <w:szCs w:val="22"/>
        </w:rPr>
        <w:t>05</w:t>
      </w:r>
      <w:r w:rsidR="003D685D" w:rsidRPr="00F95955">
        <w:rPr>
          <w:rFonts w:ascii="Arial" w:hAnsi="Arial" w:cs="Arial"/>
          <w:sz w:val="22"/>
          <w:szCs w:val="22"/>
        </w:rPr>
        <w:t>/2018</w:t>
      </w:r>
    </w:p>
    <w:tbl>
      <w:tblPr>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574"/>
        <w:gridCol w:w="1862"/>
        <w:gridCol w:w="6337"/>
      </w:tblGrid>
      <w:tr w:rsidR="00B87610" w:rsidRPr="00B87610" w14:paraId="232AB137" w14:textId="77777777" w:rsidTr="00C66E98">
        <w:trPr>
          <w:trHeight w:val="554"/>
          <w:jc w:val="center"/>
        </w:trPr>
        <w:tc>
          <w:tcPr>
            <w:tcW w:w="574" w:type="dxa"/>
            <w:tcBorders>
              <w:bottom w:val="single" w:sz="18" w:space="0" w:color="auto"/>
            </w:tcBorders>
            <w:shd w:val="clear" w:color="auto" w:fill="F2F2F2"/>
            <w:vAlign w:val="center"/>
          </w:tcPr>
          <w:p w14:paraId="74330051" w14:textId="77777777" w:rsidR="00B01353" w:rsidRPr="00B87610" w:rsidRDefault="00B01353" w:rsidP="009B7367">
            <w:pPr>
              <w:spacing w:after="0"/>
              <w:jc w:val="both"/>
              <w:rPr>
                <w:rFonts w:ascii="Arial" w:hAnsi="Arial" w:cs="Arial"/>
                <w:sz w:val="18"/>
              </w:rPr>
            </w:pPr>
            <w:r w:rsidRPr="00B87610">
              <w:rPr>
                <w:rFonts w:ascii="Arial" w:hAnsi="Arial" w:cs="Arial"/>
                <w:sz w:val="18"/>
              </w:rPr>
              <w:t>Lp.</w:t>
            </w:r>
          </w:p>
        </w:tc>
        <w:tc>
          <w:tcPr>
            <w:tcW w:w="1862" w:type="dxa"/>
            <w:tcBorders>
              <w:bottom w:val="single" w:sz="18" w:space="0" w:color="auto"/>
            </w:tcBorders>
            <w:shd w:val="clear" w:color="auto" w:fill="F2F2F2"/>
            <w:vAlign w:val="center"/>
          </w:tcPr>
          <w:p w14:paraId="63A0208E" w14:textId="77777777" w:rsidR="00B01353" w:rsidRPr="00B87610" w:rsidRDefault="00B01353" w:rsidP="009B7367">
            <w:pPr>
              <w:spacing w:after="0"/>
              <w:jc w:val="center"/>
              <w:rPr>
                <w:rFonts w:ascii="Arial" w:hAnsi="Arial" w:cs="Arial"/>
                <w:sz w:val="18"/>
              </w:rPr>
            </w:pPr>
            <w:r w:rsidRPr="00B87610">
              <w:rPr>
                <w:rFonts w:ascii="Arial" w:hAnsi="Arial" w:cs="Arial"/>
                <w:sz w:val="18"/>
              </w:rPr>
              <w:t>S</w:t>
            </w:r>
            <w:r w:rsidRPr="00B87610">
              <w:rPr>
                <w:rFonts w:ascii="Arial" w:hAnsi="Arial" w:cs="Arial"/>
                <w:i/>
                <w:sz w:val="18"/>
              </w:rPr>
              <w:t>ymbol</w:t>
            </w:r>
          </w:p>
          <w:p w14:paraId="110DCE9E" w14:textId="77777777" w:rsidR="00B01353" w:rsidRPr="00B87610" w:rsidRDefault="00B01353" w:rsidP="009B7367">
            <w:pPr>
              <w:spacing w:after="0"/>
              <w:jc w:val="center"/>
              <w:rPr>
                <w:rFonts w:ascii="Arial" w:hAnsi="Arial" w:cs="Arial"/>
                <w:sz w:val="18"/>
              </w:rPr>
            </w:pPr>
            <w:r w:rsidRPr="00B87610">
              <w:rPr>
                <w:rFonts w:ascii="Arial" w:hAnsi="Arial" w:cs="Arial"/>
                <w:sz w:val="18"/>
              </w:rPr>
              <w:t>(skrót)</w:t>
            </w:r>
          </w:p>
        </w:tc>
        <w:tc>
          <w:tcPr>
            <w:tcW w:w="6337" w:type="dxa"/>
            <w:tcBorders>
              <w:bottom w:val="single" w:sz="18" w:space="0" w:color="auto"/>
            </w:tcBorders>
            <w:shd w:val="clear" w:color="auto" w:fill="F2F2F2"/>
            <w:vAlign w:val="center"/>
          </w:tcPr>
          <w:p w14:paraId="59BC2D82" w14:textId="77777777" w:rsidR="00B01353" w:rsidRPr="00B87610" w:rsidRDefault="00B01353" w:rsidP="009B7367">
            <w:pPr>
              <w:spacing w:after="0"/>
              <w:jc w:val="center"/>
              <w:rPr>
                <w:rFonts w:ascii="Arial" w:hAnsi="Arial" w:cs="Arial"/>
                <w:sz w:val="18"/>
              </w:rPr>
            </w:pPr>
            <w:r w:rsidRPr="00B87610">
              <w:rPr>
                <w:rFonts w:ascii="Arial" w:hAnsi="Arial" w:cs="Arial"/>
                <w:sz w:val="18"/>
              </w:rPr>
              <w:t>Objaśnienie</w:t>
            </w:r>
          </w:p>
        </w:tc>
      </w:tr>
      <w:tr w:rsidR="00B87610" w:rsidRPr="00B87610" w14:paraId="7B389712" w14:textId="77777777" w:rsidTr="00C66E98">
        <w:trPr>
          <w:trHeight w:val="110"/>
          <w:jc w:val="center"/>
        </w:trPr>
        <w:tc>
          <w:tcPr>
            <w:tcW w:w="574" w:type="dxa"/>
            <w:tcBorders>
              <w:top w:val="single" w:sz="18" w:space="0" w:color="auto"/>
              <w:bottom w:val="single" w:sz="4" w:space="0" w:color="auto"/>
            </w:tcBorders>
            <w:shd w:val="clear" w:color="auto" w:fill="auto"/>
            <w:vAlign w:val="center"/>
          </w:tcPr>
          <w:p w14:paraId="37DD4E6B" w14:textId="77777777" w:rsidR="00B01353" w:rsidRPr="00B87610" w:rsidRDefault="00B01353" w:rsidP="009B7367">
            <w:pPr>
              <w:spacing w:after="0"/>
              <w:jc w:val="center"/>
              <w:rPr>
                <w:rFonts w:ascii="Arial" w:hAnsi="Arial" w:cs="Arial"/>
                <w:i/>
                <w:sz w:val="12"/>
              </w:rPr>
            </w:pPr>
            <w:r w:rsidRPr="00B87610">
              <w:rPr>
                <w:rFonts w:ascii="Arial" w:hAnsi="Arial" w:cs="Arial"/>
                <w:i/>
                <w:sz w:val="12"/>
              </w:rPr>
              <w:t>1</w:t>
            </w:r>
          </w:p>
        </w:tc>
        <w:tc>
          <w:tcPr>
            <w:tcW w:w="1862" w:type="dxa"/>
            <w:tcBorders>
              <w:top w:val="single" w:sz="18" w:space="0" w:color="auto"/>
              <w:bottom w:val="single" w:sz="4" w:space="0" w:color="auto"/>
            </w:tcBorders>
            <w:shd w:val="clear" w:color="auto" w:fill="auto"/>
            <w:vAlign w:val="center"/>
          </w:tcPr>
          <w:p w14:paraId="401624A1" w14:textId="77777777" w:rsidR="00B01353" w:rsidRPr="00B87610" w:rsidRDefault="00B01353" w:rsidP="009B7367">
            <w:pPr>
              <w:spacing w:after="0"/>
              <w:jc w:val="center"/>
              <w:rPr>
                <w:rFonts w:ascii="Arial" w:hAnsi="Arial" w:cs="Arial"/>
                <w:i/>
                <w:sz w:val="12"/>
              </w:rPr>
            </w:pPr>
            <w:r w:rsidRPr="00B87610">
              <w:rPr>
                <w:rFonts w:ascii="Arial" w:hAnsi="Arial" w:cs="Arial"/>
                <w:i/>
                <w:sz w:val="12"/>
              </w:rPr>
              <w:t>2</w:t>
            </w:r>
          </w:p>
        </w:tc>
        <w:tc>
          <w:tcPr>
            <w:tcW w:w="6337" w:type="dxa"/>
            <w:tcBorders>
              <w:top w:val="single" w:sz="18" w:space="0" w:color="auto"/>
              <w:bottom w:val="single" w:sz="4" w:space="0" w:color="auto"/>
            </w:tcBorders>
            <w:shd w:val="clear" w:color="auto" w:fill="auto"/>
            <w:vAlign w:val="center"/>
          </w:tcPr>
          <w:p w14:paraId="2C881273" w14:textId="77777777" w:rsidR="00B01353" w:rsidRPr="00B87610" w:rsidRDefault="00B01353" w:rsidP="009B7367">
            <w:pPr>
              <w:spacing w:after="0"/>
              <w:jc w:val="center"/>
              <w:rPr>
                <w:rFonts w:ascii="Arial" w:hAnsi="Arial" w:cs="Arial"/>
                <w:i/>
                <w:sz w:val="12"/>
              </w:rPr>
            </w:pPr>
            <w:r w:rsidRPr="00B87610">
              <w:rPr>
                <w:rFonts w:ascii="Arial" w:hAnsi="Arial" w:cs="Arial"/>
                <w:i/>
                <w:sz w:val="12"/>
              </w:rPr>
              <w:t>3</w:t>
            </w:r>
          </w:p>
        </w:tc>
      </w:tr>
      <w:tr w:rsidR="00B87610" w:rsidRPr="00B87610" w14:paraId="20E748C7" w14:textId="77777777" w:rsidTr="00C66E98">
        <w:trPr>
          <w:trHeight w:val="612"/>
          <w:jc w:val="center"/>
        </w:trPr>
        <w:tc>
          <w:tcPr>
            <w:tcW w:w="574" w:type="dxa"/>
            <w:tcBorders>
              <w:top w:val="single" w:sz="4" w:space="0" w:color="auto"/>
            </w:tcBorders>
            <w:shd w:val="clear" w:color="auto" w:fill="auto"/>
            <w:vAlign w:val="center"/>
          </w:tcPr>
          <w:p w14:paraId="450890D0" w14:textId="77777777" w:rsidR="00B01353" w:rsidRPr="00B87610" w:rsidRDefault="00B01353"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 xml:space="preserve">1. </w:t>
            </w:r>
          </w:p>
        </w:tc>
        <w:tc>
          <w:tcPr>
            <w:tcW w:w="1862" w:type="dxa"/>
            <w:tcBorders>
              <w:top w:val="single" w:sz="4" w:space="0" w:color="auto"/>
            </w:tcBorders>
            <w:shd w:val="clear" w:color="auto" w:fill="auto"/>
            <w:vAlign w:val="center"/>
          </w:tcPr>
          <w:p w14:paraId="74A85E64" w14:textId="77777777" w:rsidR="00B01353" w:rsidRPr="00B87610" w:rsidRDefault="00F82A07"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EUAR</w:t>
            </w:r>
          </w:p>
        </w:tc>
        <w:tc>
          <w:tcPr>
            <w:tcW w:w="6337" w:type="dxa"/>
            <w:tcBorders>
              <w:top w:val="single" w:sz="4" w:space="0" w:color="auto"/>
            </w:tcBorders>
            <w:shd w:val="clear" w:color="auto" w:fill="auto"/>
            <w:vAlign w:val="center"/>
          </w:tcPr>
          <w:p w14:paraId="7A3A1291" w14:textId="77777777" w:rsidR="00B01353" w:rsidRPr="00B87610" w:rsidRDefault="00021DBC" w:rsidP="009B7367">
            <w:pPr>
              <w:spacing w:after="0" w:line="276" w:lineRule="auto"/>
              <w:rPr>
                <w:rFonts w:ascii="Arial" w:eastAsia="Times New Roman" w:hAnsi="Arial" w:cs="Arial"/>
                <w:sz w:val="18"/>
                <w:szCs w:val="22"/>
                <w:lang w:eastAsia="pl-PL"/>
              </w:rPr>
            </w:pPr>
            <w:r w:rsidRPr="00B87610">
              <w:rPr>
                <w:rFonts w:ascii="Arial" w:eastAsia="Times New Roman" w:hAnsi="Arial" w:cs="Arial"/>
                <w:b/>
                <w:sz w:val="18"/>
                <w:szCs w:val="22"/>
                <w:lang w:eastAsia="pl-PL"/>
              </w:rPr>
              <w:t>A</w:t>
            </w:r>
            <w:r w:rsidRPr="00B87610">
              <w:rPr>
                <w:rFonts w:ascii="Arial" w:eastAsia="Times New Roman" w:hAnsi="Arial" w:cs="Arial"/>
                <w:sz w:val="18"/>
                <w:szCs w:val="22"/>
                <w:lang w:eastAsia="pl-PL"/>
              </w:rPr>
              <w:t>gencja</w:t>
            </w:r>
            <w:r w:rsidRPr="00B87610">
              <w:rPr>
                <w:rFonts w:ascii="Arial" w:eastAsia="Times New Roman" w:hAnsi="Arial" w:cs="Arial"/>
                <w:b/>
                <w:sz w:val="18"/>
                <w:szCs w:val="22"/>
                <w:lang w:eastAsia="pl-PL"/>
              </w:rPr>
              <w:t xml:space="preserve"> K</w:t>
            </w:r>
            <w:r w:rsidRPr="00B87610">
              <w:rPr>
                <w:rFonts w:ascii="Arial" w:eastAsia="Times New Roman" w:hAnsi="Arial" w:cs="Arial"/>
                <w:sz w:val="18"/>
                <w:szCs w:val="22"/>
                <w:lang w:eastAsia="pl-PL"/>
              </w:rPr>
              <w:t>olejowa</w:t>
            </w:r>
            <w:r w:rsidR="00F82A07" w:rsidRPr="00B87610">
              <w:rPr>
                <w:rFonts w:ascii="Arial" w:eastAsia="Times New Roman" w:hAnsi="Arial" w:cs="Arial"/>
                <w:sz w:val="18"/>
                <w:szCs w:val="22"/>
                <w:lang w:eastAsia="pl-PL"/>
              </w:rPr>
              <w:t xml:space="preserve"> </w:t>
            </w:r>
            <w:r w:rsidR="00F82A07" w:rsidRPr="00B87610">
              <w:rPr>
                <w:rFonts w:ascii="Arial" w:eastAsia="Times New Roman" w:hAnsi="Arial" w:cs="Arial"/>
                <w:b/>
                <w:sz w:val="18"/>
                <w:szCs w:val="22"/>
                <w:lang w:eastAsia="pl-PL"/>
              </w:rPr>
              <w:t>U</w:t>
            </w:r>
            <w:r w:rsidR="00F82A07" w:rsidRPr="00B87610">
              <w:rPr>
                <w:rFonts w:ascii="Arial" w:eastAsia="Times New Roman" w:hAnsi="Arial" w:cs="Arial"/>
                <w:sz w:val="18"/>
                <w:szCs w:val="22"/>
                <w:lang w:eastAsia="pl-PL"/>
              </w:rPr>
              <w:t xml:space="preserve">nii </w:t>
            </w:r>
            <w:r w:rsidR="00F82A07" w:rsidRPr="00B87610">
              <w:rPr>
                <w:rFonts w:ascii="Arial" w:eastAsia="Times New Roman" w:hAnsi="Arial" w:cs="Arial"/>
                <w:b/>
                <w:sz w:val="18"/>
                <w:szCs w:val="22"/>
                <w:lang w:eastAsia="pl-PL"/>
              </w:rPr>
              <w:t>E</w:t>
            </w:r>
            <w:r w:rsidR="00F82A07" w:rsidRPr="00B87610">
              <w:rPr>
                <w:rFonts w:ascii="Arial" w:eastAsia="Times New Roman" w:hAnsi="Arial" w:cs="Arial"/>
                <w:sz w:val="18"/>
                <w:szCs w:val="22"/>
                <w:lang w:eastAsia="pl-PL"/>
              </w:rPr>
              <w:t>uropejskiej</w:t>
            </w:r>
          </w:p>
        </w:tc>
      </w:tr>
      <w:tr w:rsidR="00B87610" w:rsidRPr="00B87610" w14:paraId="0A7220C9" w14:textId="77777777" w:rsidTr="00C66E98">
        <w:trPr>
          <w:trHeight w:val="612"/>
          <w:jc w:val="center"/>
        </w:trPr>
        <w:tc>
          <w:tcPr>
            <w:tcW w:w="574" w:type="dxa"/>
            <w:tcBorders>
              <w:top w:val="single" w:sz="4" w:space="0" w:color="auto"/>
            </w:tcBorders>
            <w:shd w:val="clear" w:color="auto" w:fill="auto"/>
            <w:vAlign w:val="center"/>
          </w:tcPr>
          <w:p w14:paraId="63DFB6C2" w14:textId="77777777" w:rsidR="00952A6A"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2.</w:t>
            </w:r>
          </w:p>
        </w:tc>
        <w:tc>
          <w:tcPr>
            <w:tcW w:w="1862" w:type="dxa"/>
            <w:tcBorders>
              <w:top w:val="single" w:sz="4" w:space="0" w:color="auto"/>
            </w:tcBorders>
            <w:shd w:val="clear" w:color="auto" w:fill="auto"/>
            <w:vAlign w:val="center"/>
          </w:tcPr>
          <w:p w14:paraId="187320B9" w14:textId="77777777" w:rsidR="00952A6A" w:rsidRPr="00B87610" w:rsidRDefault="005A2C12"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MI</w:t>
            </w:r>
          </w:p>
        </w:tc>
        <w:tc>
          <w:tcPr>
            <w:tcW w:w="6337" w:type="dxa"/>
            <w:tcBorders>
              <w:top w:val="single" w:sz="4" w:space="0" w:color="auto"/>
            </w:tcBorders>
            <w:shd w:val="clear" w:color="auto" w:fill="auto"/>
            <w:vAlign w:val="center"/>
          </w:tcPr>
          <w:p w14:paraId="13BB106F" w14:textId="77777777" w:rsidR="00952A6A" w:rsidRPr="00B87610" w:rsidRDefault="00952A6A" w:rsidP="00F82A07">
            <w:pPr>
              <w:spacing w:after="0" w:line="276" w:lineRule="auto"/>
              <w:rPr>
                <w:rFonts w:ascii="Arial" w:eastAsia="Times New Roman" w:hAnsi="Arial" w:cs="Arial"/>
                <w:b/>
                <w:sz w:val="18"/>
                <w:szCs w:val="22"/>
                <w:lang w:eastAsia="pl-PL"/>
              </w:rPr>
            </w:pPr>
            <w:r w:rsidRPr="00B87610">
              <w:rPr>
                <w:rFonts w:ascii="Arial" w:eastAsia="Times New Roman" w:hAnsi="Arial" w:cs="Arial"/>
                <w:b/>
                <w:sz w:val="18"/>
                <w:szCs w:val="22"/>
                <w:lang w:eastAsia="pl-PL"/>
              </w:rPr>
              <w:t>M</w:t>
            </w:r>
            <w:r w:rsidRPr="00B87610">
              <w:rPr>
                <w:rFonts w:ascii="Arial" w:eastAsia="Times New Roman" w:hAnsi="Arial" w:cs="Arial"/>
                <w:sz w:val="18"/>
                <w:szCs w:val="22"/>
                <w:lang w:eastAsia="pl-PL"/>
              </w:rPr>
              <w:t>inisterstwo</w:t>
            </w:r>
            <w:r w:rsidR="00F82A07" w:rsidRPr="00B87610">
              <w:rPr>
                <w:rFonts w:ascii="Arial" w:eastAsia="Times New Roman" w:hAnsi="Arial" w:cs="Arial"/>
                <w:sz w:val="18"/>
                <w:szCs w:val="22"/>
                <w:lang w:eastAsia="pl-PL"/>
              </w:rPr>
              <w:t xml:space="preserve"> </w:t>
            </w:r>
            <w:r w:rsidRPr="00B87610">
              <w:rPr>
                <w:rFonts w:ascii="Arial" w:eastAsia="Times New Roman" w:hAnsi="Arial" w:cs="Arial"/>
                <w:b/>
                <w:sz w:val="18"/>
                <w:szCs w:val="22"/>
                <w:lang w:eastAsia="pl-PL"/>
              </w:rPr>
              <w:t>I</w:t>
            </w:r>
            <w:r w:rsidRPr="00B87610">
              <w:rPr>
                <w:rFonts w:ascii="Arial" w:eastAsia="Times New Roman" w:hAnsi="Arial" w:cs="Arial"/>
                <w:sz w:val="18"/>
                <w:szCs w:val="22"/>
                <w:lang w:eastAsia="pl-PL"/>
              </w:rPr>
              <w:t>nfrastruktury</w:t>
            </w:r>
            <w:r w:rsidR="005A2C12" w:rsidRPr="00B87610">
              <w:rPr>
                <w:rFonts w:ascii="Arial" w:eastAsia="Times New Roman" w:hAnsi="Arial" w:cs="Arial"/>
                <w:sz w:val="18"/>
                <w:szCs w:val="22"/>
                <w:lang w:eastAsia="pl-PL"/>
              </w:rPr>
              <w:t xml:space="preserve"> </w:t>
            </w:r>
          </w:p>
        </w:tc>
      </w:tr>
      <w:tr w:rsidR="00B87610" w:rsidRPr="00B87610" w14:paraId="30C24857" w14:textId="77777777" w:rsidTr="00C66E98">
        <w:trPr>
          <w:trHeight w:val="612"/>
          <w:jc w:val="center"/>
        </w:trPr>
        <w:tc>
          <w:tcPr>
            <w:tcW w:w="574" w:type="dxa"/>
            <w:tcBorders>
              <w:top w:val="single" w:sz="4" w:space="0" w:color="auto"/>
            </w:tcBorders>
            <w:shd w:val="clear" w:color="auto" w:fill="auto"/>
            <w:vAlign w:val="center"/>
          </w:tcPr>
          <w:p w14:paraId="576063CF" w14:textId="77777777" w:rsidR="00021DBC"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3.</w:t>
            </w:r>
          </w:p>
        </w:tc>
        <w:tc>
          <w:tcPr>
            <w:tcW w:w="1862" w:type="dxa"/>
            <w:tcBorders>
              <w:top w:val="single" w:sz="4" w:space="0" w:color="auto"/>
            </w:tcBorders>
            <w:shd w:val="clear" w:color="auto" w:fill="auto"/>
            <w:vAlign w:val="center"/>
          </w:tcPr>
          <w:p w14:paraId="27E1DD29" w14:textId="77777777" w:rsidR="00021DBC" w:rsidRPr="00B87610" w:rsidRDefault="00021DBC"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UTK</w:t>
            </w:r>
          </w:p>
        </w:tc>
        <w:tc>
          <w:tcPr>
            <w:tcW w:w="6337" w:type="dxa"/>
            <w:tcBorders>
              <w:top w:val="single" w:sz="4" w:space="0" w:color="auto"/>
            </w:tcBorders>
            <w:shd w:val="clear" w:color="auto" w:fill="auto"/>
            <w:vAlign w:val="center"/>
          </w:tcPr>
          <w:p w14:paraId="1EEE2305" w14:textId="77777777" w:rsidR="00021DBC" w:rsidRPr="00B87610" w:rsidRDefault="00021DBC" w:rsidP="009B7367">
            <w:pPr>
              <w:spacing w:after="0" w:line="276" w:lineRule="auto"/>
              <w:rPr>
                <w:rFonts w:ascii="Arial" w:eastAsia="Times New Roman" w:hAnsi="Arial" w:cs="Arial"/>
                <w:sz w:val="18"/>
                <w:szCs w:val="22"/>
                <w:lang w:eastAsia="pl-PL"/>
              </w:rPr>
            </w:pPr>
            <w:r w:rsidRPr="00B87610">
              <w:rPr>
                <w:rFonts w:ascii="Arial" w:eastAsia="Times New Roman" w:hAnsi="Arial" w:cs="Arial"/>
                <w:b/>
                <w:sz w:val="18"/>
                <w:szCs w:val="22"/>
                <w:lang w:eastAsia="pl-PL"/>
              </w:rPr>
              <w:t>U</w:t>
            </w:r>
            <w:r w:rsidRPr="00B87610">
              <w:rPr>
                <w:rFonts w:ascii="Arial" w:eastAsia="Times New Roman" w:hAnsi="Arial" w:cs="Arial"/>
                <w:sz w:val="18"/>
                <w:szCs w:val="22"/>
                <w:lang w:eastAsia="pl-PL"/>
              </w:rPr>
              <w:t xml:space="preserve">rząd </w:t>
            </w:r>
            <w:r w:rsidRPr="00B87610">
              <w:rPr>
                <w:rFonts w:ascii="Arial" w:eastAsia="Times New Roman" w:hAnsi="Arial" w:cs="Arial"/>
                <w:b/>
                <w:sz w:val="18"/>
                <w:szCs w:val="22"/>
                <w:lang w:eastAsia="pl-PL"/>
              </w:rPr>
              <w:t>T</w:t>
            </w:r>
            <w:r w:rsidRPr="00B87610">
              <w:rPr>
                <w:rFonts w:ascii="Arial" w:eastAsia="Times New Roman" w:hAnsi="Arial" w:cs="Arial"/>
                <w:sz w:val="18"/>
                <w:szCs w:val="22"/>
                <w:lang w:eastAsia="pl-PL"/>
              </w:rPr>
              <w:t xml:space="preserve">ransportu </w:t>
            </w:r>
            <w:r w:rsidRPr="00B87610">
              <w:rPr>
                <w:rFonts w:ascii="Arial" w:eastAsia="Times New Roman" w:hAnsi="Arial" w:cs="Arial"/>
                <w:b/>
                <w:sz w:val="18"/>
                <w:szCs w:val="22"/>
                <w:lang w:eastAsia="pl-PL"/>
              </w:rPr>
              <w:t>K</w:t>
            </w:r>
            <w:r w:rsidRPr="00B87610">
              <w:rPr>
                <w:rFonts w:ascii="Arial" w:eastAsia="Times New Roman" w:hAnsi="Arial" w:cs="Arial"/>
                <w:sz w:val="18"/>
                <w:szCs w:val="22"/>
                <w:lang w:eastAsia="pl-PL"/>
              </w:rPr>
              <w:t>olejowego</w:t>
            </w:r>
          </w:p>
        </w:tc>
      </w:tr>
      <w:tr w:rsidR="00B87610" w:rsidRPr="00B87610" w14:paraId="66AE5DE5" w14:textId="77777777" w:rsidTr="00C66E98">
        <w:trPr>
          <w:trHeight w:val="612"/>
          <w:jc w:val="center"/>
        </w:trPr>
        <w:tc>
          <w:tcPr>
            <w:tcW w:w="574" w:type="dxa"/>
            <w:tcBorders>
              <w:top w:val="single" w:sz="4" w:space="0" w:color="auto"/>
            </w:tcBorders>
            <w:shd w:val="clear" w:color="auto" w:fill="auto"/>
            <w:vAlign w:val="center"/>
          </w:tcPr>
          <w:p w14:paraId="285DFD0F" w14:textId="77777777" w:rsidR="00B01353"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4.</w:t>
            </w:r>
          </w:p>
        </w:tc>
        <w:tc>
          <w:tcPr>
            <w:tcW w:w="1862" w:type="dxa"/>
            <w:tcBorders>
              <w:top w:val="single" w:sz="4" w:space="0" w:color="auto"/>
            </w:tcBorders>
            <w:shd w:val="clear" w:color="auto" w:fill="auto"/>
            <w:vAlign w:val="center"/>
          </w:tcPr>
          <w:p w14:paraId="38C1FEEB" w14:textId="77777777" w:rsidR="00B01353" w:rsidRPr="00B87610" w:rsidRDefault="00B01353"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PKBWK</w:t>
            </w:r>
          </w:p>
        </w:tc>
        <w:tc>
          <w:tcPr>
            <w:tcW w:w="6337" w:type="dxa"/>
            <w:tcBorders>
              <w:top w:val="single" w:sz="4" w:space="0" w:color="auto"/>
            </w:tcBorders>
            <w:shd w:val="clear" w:color="auto" w:fill="auto"/>
            <w:vAlign w:val="center"/>
          </w:tcPr>
          <w:p w14:paraId="055D4861" w14:textId="77777777" w:rsidR="00B01353" w:rsidRPr="00B87610" w:rsidRDefault="00B01353" w:rsidP="009B7367">
            <w:pPr>
              <w:spacing w:after="0" w:line="276" w:lineRule="auto"/>
              <w:rPr>
                <w:rFonts w:ascii="Arial" w:eastAsia="Times New Roman" w:hAnsi="Arial" w:cs="Arial"/>
                <w:sz w:val="18"/>
                <w:szCs w:val="22"/>
                <w:lang w:eastAsia="pl-PL"/>
              </w:rPr>
            </w:pPr>
            <w:r w:rsidRPr="00B87610">
              <w:rPr>
                <w:rFonts w:ascii="Arial" w:eastAsia="Times New Roman" w:hAnsi="Arial" w:cs="Arial"/>
                <w:b/>
                <w:sz w:val="18"/>
                <w:szCs w:val="22"/>
                <w:lang w:eastAsia="pl-PL"/>
              </w:rPr>
              <w:t>P</w:t>
            </w:r>
            <w:r w:rsidRPr="00B87610">
              <w:rPr>
                <w:rFonts w:ascii="Arial" w:eastAsia="Times New Roman" w:hAnsi="Arial" w:cs="Arial"/>
                <w:sz w:val="18"/>
                <w:szCs w:val="22"/>
                <w:lang w:eastAsia="pl-PL"/>
              </w:rPr>
              <w:t xml:space="preserve">aństwowa </w:t>
            </w:r>
            <w:r w:rsidRPr="00B87610">
              <w:rPr>
                <w:rFonts w:ascii="Arial" w:eastAsia="Times New Roman" w:hAnsi="Arial" w:cs="Arial"/>
                <w:b/>
                <w:sz w:val="18"/>
                <w:szCs w:val="22"/>
                <w:lang w:eastAsia="pl-PL"/>
              </w:rPr>
              <w:t>K</w:t>
            </w:r>
            <w:r w:rsidRPr="00B87610">
              <w:rPr>
                <w:rFonts w:ascii="Arial" w:eastAsia="Times New Roman" w:hAnsi="Arial" w:cs="Arial"/>
                <w:sz w:val="18"/>
                <w:szCs w:val="22"/>
                <w:lang w:eastAsia="pl-PL"/>
              </w:rPr>
              <w:t xml:space="preserve">omisja </w:t>
            </w:r>
            <w:r w:rsidRPr="00B87610">
              <w:rPr>
                <w:rFonts w:ascii="Arial" w:eastAsia="Times New Roman" w:hAnsi="Arial" w:cs="Arial"/>
                <w:b/>
                <w:sz w:val="18"/>
                <w:szCs w:val="22"/>
                <w:lang w:eastAsia="pl-PL"/>
              </w:rPr>
              <w:t>B</w:t>
            </w:r>
            <w:r w:rsidRPr="00B87610">
              <w:rPr>
                <w:rFonts w:ascii="Arial" w:eastAsia="Times New Roman" w:hAnsi="Arial" w:cs="Arial"/>
                <w:sz w:val="18"/>
                <w:szCs w:val="22"/>
                <w:lang w:eastAsia="pl-PL"/>
              </w:rPr>
              <w:t xml:space="preserve">adania </w:t>
            </w:r>
            <w:r w:rsidRPr="00B87610">
              <w:rPr>
                <w:rFonts w:ascii="Arial" w:eastAsia="Times New Roman" w:hAnsi="Arial" w:cs="Arial"/>
                <w:b/>
                <w:sz w:val="18"/>
                <w:szCs w:val="22"/>
                <w:lang w:eastAsia="pl-PL"/>
              </w:rPr>
              <w:t>W</w:t>
            </w:r>
            <w:r w:rsidRPr="00B87610">
              <w:rPr>
                <w:rFonts w:ascii="Arial" w:eastAsia="Times New Roman" w:hAnsi="Arial" w:cs="Arial"/>
                <w:sz w:val="18"/>
                <w:szCs w:val="22"/>
                <w:lang w:eastAsia="pl-PL"/>
              </w:rPr>
              <w:t xml:space="preserve">ypadków </w:t>
            </w:r>
            <w:r w:rsidRPr="00B87610">
              <w:rPr>
                <w:rFonts w:ascii="Arial" w:eastAsia="Times New Roman" w:hAnsi="Arial" w:cs="Arial"/>
                <w:b/>
                <w:sz w:val="18"/>
                <w:szCs w:val="22"/>
                <w:lang w:eastAsia="pl-PL"/>
              </w:rPr>
              <w:t>K</w:t>
            </w:r>
            <w:r w:rsidRPr="00B87610">
              <w:rPr>
                <w:rFonts w:ascii="Arial" w:eastAsia="Times New Roman" w:hAnsi="Arial" w:cs="Arial"/>
                <w:sz w:val="18"/>
                <w:szCs w:val="22"/>
                <w:lang w:eastAsia="pl-PL"/>
              </w:rPr>
              <w:t>olejowych</w:t>
            </w:r>
          </w:p>
        </w:tc>
      </w:tr>
      <w:tr w:rsidR="00B87610" w:rsidRPr="00B87610" w14:paraId="5E6D9A85" w14:textId="77777777" w:rsidTr="00C66E98">
        <w:trPr>
          <w:trHeight w:val="612"/>
          <w:jc w:val="center"/>
        </w:trPr>
        <w:tc>
          <w:tcPr>
            <w:tcW w:w="574" w:type="dxa"/>
            <w:tcBorders>
              <w:top w:val="single" w:sz="4" w:space="0" w:color="auto"/>
            </w:tcBorders>
            <w:shd w:val="clear" w:color="auto" w:fill="auto"/>
            <w:vAlign w:val="center"/>
          </w:tcPr>
          <w:p w14:paraId="4A54FDEC" w14:textId="77777777" w:rsidR="00527503" w:rsidRPr="00B87610" w:rsidRDefault="00F82A07"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5</w:t>
            </w:r>
            <w:r w:rsidR="007323B1" w:rsidRPr="00B87610">
              <w:rPr>
                <w:rFonts w:ascii="Arial" w:eastAsia="Times New Roman" w:hAnsi="Arial" w:cs="Arial"/>
                <w:sz w:val="18"/>
                <w:szCs w:val="22"/>
                <w:lang w:eastAsia="pl-PL"/>
              </w:rPr>
              <w:t>.</w:t>
            </w:r>
          </w:p>
        </w:tc>
        <w:tc>
          <w:tcPr>
            <w:tcW w:w="1862" w:type="dxa"/>
            <w:tcBorders>
              <w:top w:val="single" w:sz="4" w:space="0" w:color="auto"/>
            </w:tcBorders>
            <w:shd w:val="clear" w:color="auto" w:fill="auto"/>
            <w:vAlign w:val="center"/>
          </w:tcPr>
          <w:p w14:paraId="399E1782" w14:textId="77777777" w:rsidR="00527503" w:rsidRPr="00B87610" w:rsidRDefault="00527503"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IZ</w:t>
            </w:r>
          </w:p>
        </w:tc>
        <w:tc>
          <w:tcPr>
            <w:tcW w:w="6337" w:type="dxa"/>
            <w:tcBorders>
              <w:top w:val="single" w:sz="4" w:space="0" w:color="auto"/>
            </w:tcBorders>
            <w:shd w:val="clear" w:color="auto" w:fill="auto"/>
            <w:vAlign w:val="center"/>
          </w:tcPr>
          <w:p w14:paraId="00F8A8BA" w14:textId="77777777" w:rsidR="00527503" w:rsidRPr="00B87610" w:rsidRDefault="00527503" w:rsidP="009B7367">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 xml:space="preserve">PKP PLK S.A. – Zakład </w:t>
            </w:r>
            <w:r w:rsidR="0001006D" w:rsidRPr="00B87610">
              <w:rPr>
                <w:rFonts w:ascii="Arial" w:eastAsia="Times New Roman" w:hAnsi="Arial" w:cs="Arial"/>
                <w:sz w:val="18"/>
                <w:szCs w:val="22"/>
                <w:lang w:eastAsia="pl-PL"/>
              </w:rPr>
              <w:t>Linii K</w:t>
            </w:r>
            <w:r w:rsidRPr="00B87610">
              <w:rPr>
                <w:rFonts w:ascii="Arial" w:eastAsia="Times New Roman" w:hAnsi="Arial" w:cs="Arial"/>
                <w:sz w:val="18"/>
                <w:szCs w:val="22"/>
                <w:lang w:eastAsia="pl-PL"/>
              </w:rPr>
              <w:t>olejowych</w:t>
            </w:r>
          </w:p>
        </w:tc>
      </w:tr>
      <w:tr w:rsidR="00B87610" w:rsidRPr="00B87610" w14:paraId="12611D30" w14:textId="77777777" w:rsidTr="00C66E98">
        <w:trPr>
          <w:trHeight w:val="612"/>
          <w:jc w:val="center"/>
        </w:trPr>
        <w:tc>
          <w:tcPr>
            <w:tcW w:w="574" w:type="dxa"/>
            <w:tcBorders>
              <w:top w:val="single" w:sz="4" w:space="0" w:color="auto"/>
            </w:tcBorders>
            <w:shd w:val="clear" w:color="auto" w:fill="auto"/>
            <w:vAlign w:val="center"/>
          </w:tcPr>
          <w:p w14:paraId="2DCDCDF0" w14:textId="77777777" w:rsidR="00527503"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7.</w:t>
            </w:r>
          </w:p>
        </w:tc>
        <w:tc>
          <w:tcPr>
            <w:tcW w:w="1862" w:type="dxa"/>
            <w:tcBorders>
              <w:top w:val="single" w:sz="4" w:space="0" w:color="auto"/>
            </w:tcBorders>
            <w:shd w:val="clear" w:color="auto" w:fill="auto"/>
            <w:vAlign w:val="center"/>
          </w:tcPr>
          <w:p w14:paraId="4B624B86" w14:textId="77777777" w:rsidR="00527503" w:rsidRPr="00B87610" w:rsidRDefault="00527503"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IZES</w:t>
            </w:r>
          </w:p>
        </w:tc>
        <w:tc>
          <w:tcPr>
            <w:tcW w:w="6337" w:type="dxa"/>
            <w:tcBorders>
              <w:top w:val="single" w:sz="4" w:space="0" w:color="auto"/>
            </w:tcBorders>
            <w:shd w:val="clear" w:color="auto" w:fill="auto"/>
            <w:vAlign w:val="center"/>
          </w:tcPr>
          <w:p w14:paraId="14F83DA2" w14:textId="77777777" w:rsidR="00527503" w:rsidRPr="00B87610" w:rsidRDefault="00527503" w:rsidP="009B7367">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PKP PLK S.A. – Dział Eksploatacji Zakładu Linii Kolejowych</w:t>
            </w:r>
          </w:p>
        </w:tc>
      </w:tr>
      <w:tr w:rsidR="00B87610" w:rsidRPr="00B87610" w14:paraId="0BD3F606" w14:textId="77777777" w:rsidTr="00C66E98">
        <w:trPr>
          <w:trHeight w:val="612"/>
          <w:jc w:val="center"/>
        </w:trPr>
        <w:tc>
          <w:tcPr>
            <w:tcW w:w="574" w:type="dxa"/>
            <w:tcBorders>
              <w:top w:val="single" w:sz="4" w:space="0" w:color="auto"/>
            </w:tcBorders>
            <w:shd w:val="clear" w:color="auto" w:fill="auto"/>
            <w:vAlign w:val="center"/>
          </w:tcPr>
          <w:p w14:paraId="32A969CB" w14:textId="77777777" w:rsidR="00041A2A"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8.</w:t>
            </w:r>
          </w:p>
        </w:tc>
        <w:tc>
          <w:tcPr>
            <w:tcW w:w="1862" w:type="dxa"/>
            <w:tcBorders>
              <w:top w:val="single" w:sz="4" w:space="0" w:color="auto"/>
            </w:tcBorders>
            <w:shd w:val="clear" w:color="auto" w:fill="auto"/>
            <w:vAlign w:val="center"/>
          </w:tcPr>
          <w:p w14:paraId="284C62CB" w14:textId="77777777" w:rsidR="00041A2A" w:rsidRPr="00B87610" w:rsidRDefault="00041A2A" w:rsidP="009B7367">
            <w:pPr>
              <w:spacing w:after="0" w:line="276" w:lineRule="auto"/>
              <w:ind w:left="200"/>
              <w:rPr>
                <w:rFonts w:ascii="Arial" w:eastAsia="Times New Roman" w:hAnsi="Arial" w:cs="Arial"/>
                <w:sz w:val="18"/>
                <w:szCs w:val="22"/>
                <w:lang w:eastAsia="pl-PL"/>
              </w:rPr>
            </w:pPr>
            <w:r w:rsidRPr="00B87610">
              <w:rPr>
                <w:rStyle w:val="t3"/>
                <w:rFonts w:ascii="Arial" w:hAnsi="Arial" w:cs="Arial"/>
                <w:bCs/>
                <w:sz w:val="18"/>
                <w:szCs w:val="24"/>
              </w:rPr>
              <w:t>IZATA</w:t>
            </w:r>
          </w:p>
        </w:tc>
        <w:tc>
          <w:tcPr>
            <w:tcW w:w="6337" w:type="dxa"/>
            <w:tcBorders>
              <w:top w:val="single" w:sz="4" w:space="0" w:color="auto"/>
            </w:tcBorders>
            <w:shd w:val="clear" w:color="auto" w:fill="auto"/>
            <w:vAlign w:val="center"/>
          </w:tcPr>
          <w:p w14:paraId="1576DB9E" w14:textId="77777777" w:rsidR="00041A2A" w:rsidRPr="00B87610" w:rsidRDefault="00041A2A" w:rsidP="009B7367">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PKP PLK S.A. – Dział Automatyki Zakładu Linii Kolejowych</w:t>
            </w:r>
          </w:p>
        </w:tc>
      </w:tr>
      <w:tr w:rsidR="00B87610" w:rsidRPr="00B87610" w14:paraId="196340D5" w14:textId="77777777" w:rsidTr="00C66E98">
        <w:trPr>
          <w:trHeight w:val="612"/>
          <w:jc w:val="center"/>
        </w:trPr>
        <w:tc>
          <w:tcPr>
            <w:tcW w:w="574" w:type="dxa"/>
            <w:tcBorders>
              <w:top w:val="single" w:sz="4" w:space="0" w:color="auto"/>
            </w:tcBorders>
            <w:shd w:val="clear" w:color="auto" w:fill="auto"/>
            <w:vAlign w:val="center"/>
          </w:tcPr>
          <w:p w14:paraId="5D91EB71" w14:textId="77777777" w:rsidR="00527503" w:rsidRPr="00B87610" w:rsidRDefault="007323B1"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9.</w:t>
            </w:r>
          </w:p>
        </w:tc>
        <w:tc>
          <w:tcPr>
            <w:tcW w:w="1862" w:type="dxa"/>
            <w:tcBorders>
              <w:top w:val="single" w:sz="4" w:space="0" w:color="auto"/>
            </w:tcBorders>
            <w:shd w:val="clear" w:color="auto" w:fill="auto"/>
            <w:vAlign w:val="center"/>
          </w:tcPr>
          <w:p w14:paraId="42022EC9" w14:textId="77777777" w:rsidR="00527503" w:rsidRPr="00B87610" w:rsidRDefault="00527503"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ISE</w:t>
            </w:r>
          </w:p>
        </w:tc>
        <w:tc>
          <w:tcPr>
            <w:tcW w:w="6337" w:type="dxa"/>
            <w:tcBorders>
              <w:top w:val="single" w:sz="4" w:space="0" w:color="auto"/>
            </w:tcBorders>
            <w:shd w:val="clear" w:color="auto" w:fill="auto"/>
            <w:vAlign w:val="center"/>
          </w:tcPr>
          <w:p w14:paraId="68C99B9A" w14:textId="77777777" w:rsidR="00527503" w:rsidRPr="00B87610" w:rsidRDefault="00527503" w:rsidP="009B7367">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 xml:space="preserve">PKP PLK S.A. – </w:t>
            </w:r>
            <w:r w:rsidR="00C70876" w:rsidRPr="00B87610">
              <w:rPr>
                <w:rFonts w:ascii="Arial" w:eastAsia="Times New Roman" w:hAnsi="Arial" w:cs="Arial"/>
                <w:sz w:val="18"/>
                <w:szCs w:val="22"/>
                <w:lang w:eastAsia="pl-PL"/>
              </w:rPr>
              <w:t>Naczelnik Sekcji</w:t>
            </w:r>
            <w:r w:rsidRPr="00B87610">
              <w:rPr>
                <w:rFonts w:ascii="Arial" w:eastAsia="Times New Roman" w:hAnsi="Arial" w:cs="Arial"/>
                <w:sz w:val="18"/>
                <w:szCs w:val="22"/>
                <w:lang w:eastAsia="pl-PL"/>
              </w:rPr>
              <w:t xml:space="preserve"> Eksploatacji Zakładu Linii Kolejowych</w:t>
            </w:r>
          </w:p>
        </w:tc>
      </w:tr>
      <w:tr w:rsidR="00B87610" w:rsidRPr="00B87610" w14:paraId="035B3BBA" w14:textId="77777777" w:rsidTr="00C66E98">
        <w:trPr>
          <w:trHeight w:val="612"/>
          <w:jc w:val="center"/>
        </w:trPr>
        <w:tc>
          <w:tcPr>
            <w:tcW w:w="574" w:type="dxa"/>
            <w:tcBorders>
              <w:top w:val="single" w:sz="4" w:space="0" w:color="auto"/>
            </w:tcBorders>
            <w:shd w:val="clear" w:color="auto" w:fill="auto"/>
            <w:vAlign w:val="center"/>
          </w:tcPr>
          <w:p w14:paraId="0FBAF5B6" w14:textId="77777777" w:rsidR="004F5454" w:rsidRPr="00B87610" w:rsidRDefault="00741697" w:rsidP="009B7367">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10.</w:t>
            </w:r>
          </w:p>
        </w:tc>
        <w:tc>
          <w:tcPr>
            <w:tcW w:w="1862" w:type="dxa"/>
            <w:tcBorders>
              <w:top w:val="single" w:sz="4" w:space="0" w:color="auto"/>
            </w:tcBorders>
            <w:shd w:val="clear" w:color="auto" w:fill="auto"/>
            <w:vAlign w:val="center"/>
          </w:tcPr>
          <w:p w14:paraId="127101CA" w14:textId="77777777" w:rsidR="004F5454" w:rsidRPr="00B87610" w:rsidRDefault="004F5454" w:rsidP="009B7367">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IZKR</w:t>
            </w:r>
          </w:p>
        </w:tc>
        <w:tc>
          <w:tcPr>
            <w:tcW w:w="6337" w:type="dxa"/>
            <w:tcBorders>
              <w:top w:val="single" w:sz="4" w:space="0" w:color="auto"/>
            </w:tcBorders>
            <w:shd w:val="clear" w:color="auto" w:fill="auto"/>
            <w:vAlign w:val="center"/>
          </w:tcPr>
          <w:p w14:paraId="145E5E7A" w14:textId="77777777" w:rsidR="004F5454" w:rsidRPr="00B87610" w:rsidRDefault="008C5715" w:rsidP="008C5715">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PKP PLK S.A. – Kontroler ds. ruchowych Zakładu Linii Kolejowych</w:t>
            </w:r>
          </w:p>
        </w:tc>
      </w:tr>
      <w:tr w:rsidR="00B87610" w:rsidRPr="00B87610" w14:paraId="3D371011" w14:textId="77777777" w:rsidTr="00C66E98">
        <w:trPr>
          <w:trHeight w:val="612"/>
          <w:jc w:val="center"/>
        </w:trPr>
        <w:tc>
          <w:tcPr>
            <w:tcW w:w="574" w:type="dxa"/>
            <w:tcBorders>
              <w:top w:val="single" w:sz="4" w:space="0" w:color="auto"/>
            </w:tcBorders>
            <w:shd w:val="clear" w:color="auto" w:fill="auto"/>
            <w:vAlign w:val="center"/>
          </w:tcPr>
          <w:p w14:paraId="5E0EF408" w14:textId="77777777" w:rsidR="009431EF" w:rsidRPr="00B87610" w:rsidRDefault="009431EF" w:rsidP="009431EF">
            <w:pPr>
              <w:spacing w:after="0"/>
              <w:ind w:left="-79" w:right="-85"/>
              <w:jc w:val="center"/>
              <w:rPr>
                <w:rFonts w:ascii="Arial" w:eastAsia="Times New Roman" w:hAnsi="Arial" w:cs="Arial"/>
                <w:sz w:val="18"/>
                <w:szCs w:val="22"/>
                <w:lang w:eastAsia="pl-PL"/>
              </w:rPr>
            </w:pPr>
            <w:r w:rsidRPr="00B87610">
              <w:rPr>
                <w:rFonts w:ascii="Arial" w:eastAsia="Times New Roman" w:hAnsi="Arial" w:cs="Arial"/>
                <w:sz w:val="18"/>
                <w:szCs w:val="22"/>
                <w:lang w:eastAsia="pl-PL"/>
              </w:rPr>
              <w:t>11.</w:t>
            </w:r>
          </w:p>
        </w:tc>
        <w:tc>
          <w:tcPr>
            <w:tcW w:w="1862" w:type="dxa"/>
            <w:tcBorders>
              <w:top w:val="single" w:sz="4" w:space="0" w:color="auto"/>
            </w:tcBorders>
            <w:shd w:val="clear" w:color="auto" w:fill="auto"/>
            <w:vAlign w:val="center"/>
          </w:tcPr>
          <w:p w14:paraId="7EB4D036" w14:textId="77777777" w:rsidR="009431EF" w:rsidRPr="00B87610" w:rsidRDefault="009431EF" w:rsidP="009431EF">
            <w:pPr>
              <w:spacing w:after="0" w:line="276" w:lineRule="auto"/>
              <w:ind w:left="200"/>
              <w:rPr>
                <w:rFonts w:ascii="Arial" w:eastAsia="Times New Roman" w:hAnsi="Arial" w:cs="Arial"/>
                <w:sz w:val="18"/>
                <w:szCs w:val="22"/>
                <w:lang w:eastAsia="pl-PL"/>
              </w:rPr>
            </w:pPr>
            <w:r w:rsidRPr="00B87610">
              <w:rPr>
                <w:rFonts w:ascii="Arial" w:eastAsia="Times New Roman" w:hAnsi="Arial" w:cs="Arial"/>
                <w:sz w:val="18"/>
                <w:szCs w:val="22"/>
                <w:lang w:eastAsia="pl-PL"/>
              </w:rPr>
              <w:t>ISEDR</w:t>
            </w:r>
          </w:p>
        </w:tc>
        <w:tc>
          <w:tcPr>
            <w:tcW w:w="6337" w:type="dxa"/>
            <w:tcBorders>
              <w:top w:val="single" w:sz="4" w:space="0" w:color="auto"/>
            </w:tcBorders>
            <w:shd w:val="clear" w:color="auto" w:fill="auto"/>
            <w:vAlign w:val="center"/>
          </w:tcPr>
          <w:p w14:paraId="79A4AABD" w14:textId="77777777" w:rsidR="009431EF" w:rsidRPr="00B87610" w:rsidRDefault="009431EF" w:rsidP="009431EF">
            <w:pPr>
              <w:spacing w:after="0" w:line="276" w:lineRule="auto"/>
              <w:rPr>
                <w:rFonts w:ascii="Arial" w:eastAsia="Times New Roman" w:hAnsi="Arial" w:cs="Arial"/>
                <w:sz w:val="18"/>
                <w:szCs w:val="22"/>
                <w:lang w:eastAsia="pl-PL"/>
              </w:rPr>
            </w:pPr>
            <w:r w:rsidRPr="00B87610">
              <w:rPr>
                <w:rFonts w:ascii="Arial" w:eastAsia="Times New Roman" w:hAnsi="Arial" w:cs="Arial"/>
                <w:sz w:val="18"/>
                <w:szCs w:val="22"/>
                <w:lang w:eastAsia="pl-PL"/>
              </w:rPr>
              <w:t>PKP PLK S.A. – Dyżurny ruchu posterunku zapowiadawczego</w:t>
            </w:r>
          </w:p>
        </w:tc>
      </w:tr>
    </w:tbl>
    <w:p w14:paraId="7FDFC28D" w14:textId="77777777" w:rsidR="00C9047E" w:rsidRPr="00B87610" w:rsidRDefault="00C9047E" w:rsidP="00152752">
      <w:pPr>
        <w:spacing w:before="120" w:after="120"/>
        <w:jc w:val="center"/>
        <w:rPr>
          <w:rFonts w:eastAsia="Times New Roman"/>
          <w:sz w:val="24"/>
          <w:lang w:eastAsia="pl-PL"/>
        </w:rPr>
      </w:pPr>
    </w:p>
    <w:p w14:paraId="4637A398" w14:textId="77777777" w:rsidR="003D685D" w:rsidRPr="00B87610" w:rsidRDefault="003D685D" w:rsidP="00152752">
      <w:pPr>
        <w:spacing w:before="120" w:after="120"/>
        <w:jc w:val="center"/>
        <w:rPr>
          <w:rFonts w:eastAsia="Times New Roman"/>
          <w:sz w:val="24"/>
          <w:lang w:eastAsia="pl-PL"/>
        </w:rPr>
      </w:pPr>
    </w:p>
    <w:sectPr w:rsidR="003D685D" w:rsidRPr="00B87610" w:rsidSect="006B6B40">
      <w:headerReference w:type="default" r:id="rId41"/>
      <w:footerReference w:type="default" r:id="rId42"/>
      <w:pgSz w:w="11906" w:h="16838" w:code="9"/>
      <w:pgMar w:top="244" w:right="1134" w:bottom="1134" w:left="992"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7" w:author="Admin" w:date="2018-02-21T20:23:00Z" w:initials="A">
    <w:p w14:paraId="6DC9940B" w14:textId="77777777" w:rsidR="00F84D69" w:rsidRDefault="00F84D69">
      <w:pPr>
        <w:pStyle w:val="CommentText"/>
      </w:pPr>
      <w:r>
        <w:rPr>
          <w:rStyle w:val="CommentReference"/>
        </w:rPr>
        <w:annotationRef/>
      </w:r>
      <w:r>
        <w:t>spacja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9940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1A02F" w14:textId="77777777" w:rsidR="00E57A66" w:rsidRDefault="00E57A66" w:rsidP="00C134FB">
      <w:pPr>
        <w:spacing w:after="0"/>
      </w:pPr>
      <w:r>
        <w:separator/>
      </w:r>
    </w:p>
  </w:endnote>
  <w:endnote w:type="continuationSeparator" w:id="0">
    <w:p w14:paraId="78254B4C" w14:textId="77777777" w:rsidR="00E57A66" w:rsidRDefault="00E57A66" w:rsidP="00C134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MT">
    <w:altName w:val="Arial"/>
    <w:panose1 w:val="00000000000000000000"/>
    <w:charset w:val="00"/>
    <w:family w:val="swiss"/>
    <w:notTrueType/>
    <w:pitch w:val="default"/>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0000000000000000000"/>
    <w:charset w:val="86"/>
    <w:family w:val="roman"/>
    <w:notTrueType/>
    <w:pitch w:val="default"/>
  </w:font>
  <w:font w:name="Roboto">
    <w:altName w:val="Times New Roman"/>
    <w:charset w:val="EE"/>
    <w:family w:val="auto"/>
    <w:pitch w:val="variable"/>
    <w:sig w:usb0="00000001" w:usb1="5000205B" w:usb2="00000020" w:usb3="00000000" w:csb0="0000019F" w:csb1="00000000"/>
  </w:font>
  <w:font w:name="Oxygen">
    <w:altName w:val="Times New Roman"/>
    <w:charset w:val="00"/>
    <w:family w:val="auto"/>
    <w:pitch w:val="default"/>
  </w:font>
  <w:font w:name="Arial CE">
    <w:panose1 w:val="020B0604020202020204"/>
    <w:charset w:val="EE"/>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64565" w14:textId="77777777" w:rsidR="00F84D69" w:rsidRPr="006B6B40" w:rsidRDefault="00F84D69" w:rsidP="006B6B40">
    <w:pPr>
      <w:pStyle w:val="Footer"/>
      <w:tabs>
        <w:tab w:val="clear" w:pos="4536"/>
        <w:tab w:val="clear" w:pos="9072"/>
      </w:tabs>
      <w:spacing w:before="120" w:after="40"/>
      <w:jc w:val="center"/>
      <w:rPr>
        <w:rFonts w:ascii="Arial" w:hAnsi="Arial" w:cs="Arial"/>
        <w:sz w:val="20"/>
        <w:szCs w:val="20"/>
      </w:rPr>
    </w:pPr>
    <w:r w:rsidRPr="006B6B40">
      <w:rPr>
        <w:rStyle w:val="PageNumber"/>
        <w:rFonts w:ascii="Arial" w:hAnsi="Arial" w:cs="Arial"/>
        <w:szCs w:val="20"/>
      </w:rPr>
      <w:fldChar w:fldCharType="begin"/>
    </w:r>
    <w:r w:rsidRPr="006B6B40">
      <w:rPr>
        <w:rStyle w:val="PageNumber"/>
        <w:rFonts w:ascii="Arial" w:hAnsi="Arial" w:cs="Arial"/>
        <w:szCs w:val="20"/>
      </w:rPr>
      <w:instrText xml:space="preserve"> PAGE </w:instrText>
    </w:r>
    <w:r w:rsidRPr="006B6B40">
      <w:rPr>
        <w:rStyle w:val="PageNumber"/>
        <w:rFonts w:ascii="Arial" w:hAnsi="Arial" w:cs="Arial"/>
        <w:szCs w:val="20"/>
      </w:rPr>
      <w:fldChar w:fldCharType="separate"/>
    </w:r>
    <w:r w:rsidR="00257EA4">
      <w:rPr>
        <w:rStyle w:val="PageNumber"/>
        <w:rFonts w:ascii="Arial" w:hAnsi="Arial" w:cs="Arial"/>
        <w:noProof/>
        <w:szCs w:val="20"/>
      </w:rPr>
      <w:t>20</w:t>
    </w:r>
    <w:r w:rsidRPr="006B6B40">
      <w:rPr>
        <w:rStyle w:val="PageNumber"/>
        <w:rFonts w:ascii="Arial" w:hAnsi="Arial" w:cs="Arial"/>
        <w:szCs w:val="20"/>
      </w:rPr>
      <w:fldChar w:fldCharType="end"/>
    </w:r>
  </w:p>
  <w:p w14:paraId="510DFE54" w14:textId="27085F48" w:rsidR="00F84D69" w:rsidRPr="006B6B40" w:rsidRDefault="00F84D69" w:rsidP="006B6B40">
    <w:pPr>
      <w:pStyle w:val="Footer"/>
      <w:tabs>
        <w:tab w:val="clear" w:pos="4536"/>
        <w:tab w:val="clear" w:pos="9072"/>
      </w:tabs>
      <w:spacing w:before="120" w:after="40"/>
      <w:jc w:val="center"/>
      <w:rPr>
        <w:color w:val="0000FF"/>
        <w:lang w:eastAsia="pl-PL"/>
      </w:rPr>
    </w:pPr>
    <w:r w:rsidRPr="006B6B40">
      <w:rPr>
        <w:color w:val="0000FF"/>
        <w:spacing w:val="-4"/>
        <w:lang w:eastAsia="pl-PL"/>
      </w:rPr>
      <w:t>Państwowa Komisja Badania Wypadków Kolejowych</w:t>
    </w:r>
    <w:r w:rsidRPr="006B6B40">
      <w:rPr>
        <w:color w:val="0000FF"/>
        <w:spacing w:val="-6"/>
        <w:lang w:eastAsia="pl-PL"/>
      </w:rPr>
      <w:t xml:space="preserve"> - MINISTERSTWO INFRASTRUKTURY </w:t>
    </w:r>
    <w:r w:rsidRPr="006B6B40">
      <w:rPr>
        <w:color w:val="0000FF"/>
        <w:lang w:eastAsia="pl-PL"/>
      </w:rPr>
      <w:br/>
      <w:t xml:space="preserve">ul Chałubińskiego 4, 00-928 Warszawa, sekr. tel.: (022) 630 1433, e-mail: </w:t>
    </w:r>
    <w:hyperlink r:id="rId1" w:history="1">
      <w:r w:rsidRPr="00DE6713">
        <w:rPr>
          <w:rStyle w:val="Hyperlink"/>
          <w:lang w:eastAsia="pl-PL"/>
        </w:rPr>
        <w:t>pkbwk@mi.gov.pl</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31986" w14:textId="77777777" w:rsidR="00E57A66" w:rsidRDefault="00E57A66" w:rsidP="00C134FB">
      <w:pPr>
        <w:spacing w:after="0"/>
      </w:pPr>
      <w:r>
        <w:separator/>
      </w:r>
    </w:p>
  </w:footnote>
  <w:footnote w:type="continuationSeparator" w:id="0">
    <w:p w14:paraId="08203B93" w14:textId="77777777" w:rsidR="00E57A66" w:rsidRDefault="00E57A66" w:rsidP="00C134F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837A7" w14:textId="4C0FD18A" w:rsidR="00F84D69" w:rsidRPr="006B6B40" w:rsidRDefault="00F84D69" w:rsidP="006B6B40">
    <w:pPr>
      <w:pStyle w:val="Header"/>
      <w:tabs>
        <w:tab w:val="clear" w:pos="9072"/>
      </w:tabs>
      <w:spacing w:after="120"/>
      <w:jc w:val="center"/>
      <w:rPr>
        <w:rFonts w:ascii="Arial" w:hAnsi="Arial" w:cs="Arial"/>
        <w:color w:val="0000CC"/>
      </w:rPr>
    </w:pPr>
    <w:r w:rsidRPr="006B6B40">
      <w:rPr>
        <w:rFonts w:ascii="Arial" w:hAnsi="Arial" w:cs="Arial"/>
        <w:color w:val="0000CC"/>
      </w:rPr>
      <w:t>Raport z badania poważnego wypadku zaistniałego w dniu 2 listopada 2017 r.</w:t>
    </w:r>
    <w:r w:rsidRPr="006B6B40">
      <w:rPr>
        <w:rFonts w:ascii="Arial" w:hAnsi="Arial" w:cs="Arial"/>
        <w:color w:val="0000CC"/>
      </w:rPr>
      <w:br/>
    </w:r>
    <w:r w:rsidRPr="006B6B40">
      <w:rPr>
        <w:rFonts w:ascii="Arial" w:hAnsi="Arial" w:cs="Arial"/>
        <w:bCs/>
        <w:color w:val="0000CC"/>
      </w:rPr>
      <w:t>na przejeździe kolejowo-drogowym kat. „A” z zawieszoną obsługą</w:t>
    </w:r>
    <w:r w:rsidRPr="006B6B40">
      <w:rPr>
        <w:rFonts w:ascii="Arial" w:hAnsi="Arial" w:cs="Arial"/>
        <w:bCs/>
        <w:color w:val="0000CC"/>
      </w:rPr>
      <w:br/>
      <w:t>usytuowanym w km 37,119 szlaku Śniadowo – Łapy</w:t>
    </w:r>
    <w:r>
      <w:rPr>
        <w:rFonts w:ascii="Arial" w:hAnsi="Arial" w:cs="Arial"/>
        <w:bCs/>
        <w:color w:val="0000CC"/>
      </w:rPr>
      <w:t>,</w:t>
    </w:r>
    <w:r w:rsidRPr="006B6B40">
      <w:rPr>
        <w:rFonts w:cs="Arial"/>
        <w:bCs/>
      </w:rPr>
      <w:t xml:space="preserve"> </w:t>
    </w:r>
    <w:r w:rsidRPr="006B6B40">
      <w:rPr>
        <w:rFonts w:ascii="Arial" w:hAnsi="Arial" w:cs="Arial"/>
        <w:bCs/>
        <w:color w:val="0000CC"/>
      </w:rPr>
      <w:t xml:space="preserve">w torze szlakowym nr 1, linii kolejowej nr 36 Ostrołęka - Łapy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1331"/>
    <w:multiLevelType w:val="hybridMultilevel"/>
    <w:tmpl w:val="AD24D954"/>
    <w:lvl w:ilvl="0" w:tplc="02143502">
      <w:start w:val="1"/>
      <w:numFmt w:val="lowerLetter"/>
      <w:lvlText w:val="%1)"/>
      <w:lvlJc w:val="left"/>
      <w:pPr>
        <w:ind w:left="1636"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6311D"/>
    <w:multiLevelType w:val="hybridMultilevel"/>
    <w:tmpl w:val="4CB41EDE"/>
    <w:lvl w:ilvl="0" w:tplc="04150011">
      <w:start w:val="1"/>
      <w:numFmt w:val="decimal"/>
      <w:lvlText w:val="%1)"/>
      <w:lvlJc w:val="left"/>
      <w:pPr>
        <w:ind w:left="2127" w:hanging="360"/>
      </w:pPr>
    </w:lvl>
    <w:lvl w:ilvl="1" w:tplc="04150017">
      <w:start w:val="1"/>
      <w:numFmt w:val="lowerLetter"/>
      <w:lvlText w:val="%2)"/>
      <w:lvlJc w:val="left"/>
      <w:pPr>
        <w:ind w:left="2847" w:hanging="360"/>
      </w:pPr>
    </w:lvl>
    <w:lvl w:ilvl="2" w:tplc="0409001B" w:tentative="1">
      <w:start w:val="1"/>
      <w:numFmt w:val="lowerRoman"/>
      <w:lvlText w:val="%3."/>
      <w:lvlJc w:val="right"/>
      <w:pPr>
        <w:ind w:left="3567" w:hanging="180"/>
      </w:pPr>
    </w:lvl>
    <w:lvl w:ilvl="3" w:tplc="0409000F" w:tentative="1">
      <w:start w:val="1"/>
      <w:numFmt w:val="decimal"/>
      <w:lvlText w:val="%4."/>
      <w:lvlJc w:val="left"/>
      <w:pPr>
        <w:ind w:left="4287" w:hanging="360"/>
      </w:pPr>
    </w:lvl>
    <w:lvl w:ilvl="4" w:tplc="04090019" w:tentative="1">
      <w:start w:val="1"/>
      <w:numFmt w:val="lowerLetter"/>
      <w:lvlText w:val="%5."/>
      <w:lvlJc w:val="left"/>
      <w:pPr>
        <w:ind w:left="5007" w:hanging="360"/>
      </w:pPr>
    </w:lvl>
    <w:lvl w:ilvl="5" w:tplc="0409001B" w:tentative="1">
      <w:start w:val="1"/>
      <w:numFmt w:val="lowerRoman"/>
      <w:lvlText w:val="%6."/>
      <w:lvlJc w:val="right"/>
      <w:pPr>
        <w:ind w:left="5727" w:hanging="180"/>
      </w:pPr>
    </w:lvl>
    <w:lvl w:ilvl="6" w:tplc="0409000F" w:tentative="1">
      <w:start w:val="1"/>
      <w:numFmt w:val="decimal"/>
      <w:lvlText w:val="%7."/>
      <w:lvlJc w:val="left"/>
      <w:pPr>
        <w:ind w:left="6447" w:hanging="360"/>
      </w:pPr>
    </w:lvl>
    <w:lvl w:ilvl="7" w:tplc="04090019" w:tentative="1">
      <w:start w:val="1"/>
      <w:numFmt w:val="lowerLetter"/>
      <w:lvlText w:val="%8."/>
      <w:lvlJc w:val="left"/>
      <w:pPr>
        <w:ind w:left="7167" w:hanging="360"/>
      </w:pPr>
    </w:lvl>
    <w:lvl w:ilvl="8" w:tplc="0409001B" w:tentative="1">
      <w:start w:val="1"/>
      <w:numFmt w:val="lowerRoman"/>
      <w:lvlText w:val="%9."/>
      <w:lvlJc w:val="right"/>
      <w:pPr>
        <w:ind w:left="7887" w:hanging="180"/>
      </w:pPr>
    </w:lvl>
  </w:abstractNum>
  <w:abstractNum w:abstractNumId="2" w15:restartNumberingAfterBreak="0">
    <w:nsid w:val="042F3D56"/>
    <w:multiLevelType w:val="hybridMultilevel"/>
    <w:tmpl w:val="921003BE"/>
    <w:lvl w:ilvl="0" w:tplc="04090001">
      <w:start w:val="1"/>
      <w:numFmt w:val="bullet"/>
      <w:lvlText w:val=""/>
      <w:lvlJc w:val="left"/>
      <w:pPr>
        <w:ind w:left="1112" w:hanging="360"/>
      </w:pPr>
      <w:rPr>
        <w:rFonts w:ascii="Symbol" w:hAnsi="Symbol" w:hint="default"/>
      </w:rPr>
    </w:lvl>
    <w:lvl w:ilvl="1" w:tplc="04090003" w:tentative="1">
      <w:start w:val="1"/>
      <w:numFmt w:val="bullet"/>
      <w:lvlText w:val="o"/>
      <w:lvlJc w:val="left"/>
      <w:pPr>
        <w:ind w:left="1832" w:hanging="360"/>
      </w:pPr>
      <w:rPr>
        <w:rFonts w:ascii="Courier New" w:hAnsi="Courier New" w:cs="Courier New" w:hint="default"/>
      </w:rPr>
    </w:lvl>
    <w:lvl w:ilvl="2" w:tplc="04090005" w:tentative="1">
      <w:start w:val="1"/>
      <w:numFmt w:val="bullet"/>
      <w:lvlText w:val=""/>
      <w:lvlJc w:val="left"/>
      <w:pPr>
        <w:ind w:left="2552" w:hanging="360"/>
      </w:pPr>
      <w:rPr>
        <w:rFonts w:ascii="Wingdings" w:hAnsi="Wingdings" w:hint="default"/>
      </w:rPr>
    </w:lvl>
    <w:lvl w:ilvl="3" w:tplc="04090001" w:tentative="1">
      <w:start w:val="1"/>
      <w:numFmt w:val="bullet"/>
      <w:lvlText w:val=""/>
      <w:lvlJc w:val="left"/>
      <w:pPr>
        <w:ind w:left="3272" w:hanging="360"/>
      </w:pPr>
      <w:rPr>
        <w:rFonts w:ascii="Symbol" w:hAnsi="Symbol" w:hint="default"/>
      </w:rPr>
    </w:lvl>
    <w:lvl w:ilvl="4" w:tplc="04090003" w:tentative="1">
      <w:start w:val="1"/>
      <w:numFmt w:val="bullet"/>
      <w:lvlText w:val="o"/>
      <w:lvlJc w:val="left"/>
      <w:pPr>
        <w:ind w:left="3992" w:hanging="360"/>
      </w:pPr>
      <w:rPr>
        <w:rFonts w:ascii="Courier New" w:hAnsi="Courier New" w:cs="Courier New" w:hint="default"/>
      </w:rPr>
    </w:lvl>
    <w:lvl w:ilvl="5" w:tplc="04090005" w:tentative="1">
      <w:start w:val="1"/>
      <w:numFmt w:val="bullet"/>
      <w:lvlText w:val=""/>
      <w:lvlJc w:val="left"/>
      <w:pPr>
        <w:ind w:left="4712" w:hanging="360"/>
      </w:pPr>
      <w:rPr>
        <w:rFonts w:ascii="Wingdings" w:hAnsi="Wingdings" w:hint="default"/>
      </w:rPr>
    </w:lvl>
    <w:lvl w:ilvl="6" w:tplc="04090001" w:tentative="1">
      <w:start w:val="1"/>
      <w:numFmt w:val="bullet"/>
      <w:lvlText w:val=""/>
      <w:lvlJc w:val="left"/>
      <w:pPr>
        <w:ind w:left="5432" w:hanging="360"/>
      </w:pPr>
      <w:rPr>
        <w:rFonts w:ascii="Symbol" w:hAnsi="Symbol" w:hint="default"/>
      </w:rPr>
    </w:lvl>
    <w:lvl w:ilvl="7" w:tplc="04090003" w:tentative="1">
      <w:start w:val="1"/>
      <w:numFmt w:val="bullet"/>
      <w:lvlText w:val="o"/>
      <w:lvlJc w:val="left"/>
      <w:pPr>
        <w:ind w:left="6152" w:hanging="360"/>
      </w:pPr>
      <w:rPr>
        <w:rFonts w:ascii="Courier New" w:hAnsi="Courier New" w:cs="Courier New" w:hint="default"/>
      </w:rPr>
    </w:lvl>
    <w:lvl w:ilvl="8" w:tplc="04090005" w:tentative="1">
      <w:start w:val="1"/>
      <w:numFmt w:val="bullet"/>
      <w:lvlText w:val=""/>
      <w:lvlJc w:val="left"/>
      <w:pPr>
        <w:ind w:left="6872" w:hanging="360"/>
      </w:pPr>
      <w:rPr>
        <w:rFonts w:ascii="Wingdings" w:hAnsi="Wingdings" w:hint="default"/>
      </w:rPr>
    </w:lvl>
  </w:abstractNum>
  <w:abstractNum w:abstractNumId="3" w15:restartNumberingAfterBreak="0">
    <w:nsid w:val="04446703"/>
    <w:multiLevelType w:val="hybridMultilevel"/>
    <w:tmpl w:val="B094C368"/>
    <w:lvl w:ilvl="0" w:tplc="018CB056">
      <w:start w:val="1"/>
      <w:numFmt w:val="upperRoman"/>
      <w:lvlText w:val="%1."/>
      <w:lvlJc w:val="right"/>
      <w:pPr>
        <w:ind w:left="989" w:hanging="360"/>
      </w:pPr>
    </w:lvl>
    <w:lvl w:ilvl="1" w:tplc="04150019" w:tentative="1">
      <w:start w:val="1"/>
      <w:numFmt w:val="lowerLetter"/>
      <w:lvlText w:val="%2."/>
      <w:lvlJc w:val="left"/>
      <w:pPr>
        <w:ind w:left="1709" w:hanging="360"/>
      </w:pPr>
    </w:lvl>
    <w:lvl w:ilvl="2" w:tplc="0415001B" w:tentative="1">
      <w:start w:val="1"/>
      <w:numFmt w:val="lowerRoman"/>
      <w:lvlText w:val="%3."/>
      <w:lvlJc w:val="right"/>
      <w:pPr>
        <w:ind w:left="2429" w:hanging="180"/>
      </w:pPr>
    </w:lvl>
    <w:lvl w:ilvl="3" w:tplc="0415000F" w:tentative="1">
      <w:start w:val="1"/>
      <w:numFmt w:val="decimal"/>
      <w:lvlText w:val="%4."/>
      <w:lvlJc w:val="left"/>
      <w:pPr>
        <w:ind w:left="3149" w:hanging="360"/>
      </w:pPr>
    </w:lvl>
    <w:lvl w:ilvl="4" w:tplc="04150019" w:tentative="1">
      <w:start w:val="1"/>
      <w:numFmt w:val="lowerLetter"/>
      <w:lvlText w:val="%5."/>
      <w:lvlJc w:val="left"/>
      <w:pPr>
        <w:ind w:left="3869" w:hanging="360"/>
      </w:pPr>
    </w:lvl>
    <w:lvl w:ilvl="5" w:tplc="0415001B" w:tentative="1">
      <w:start w:val="1"/>
      <w:numFmt w:val="lowerRoman"/>
      <w:lvlText w:val="%6."/>
      <w:lvlJc w:val="right"/>
      <w:pPr>
        <w:ind w:left="4589" w:hanging="180"/>
      </w:pPr>
    </w:lvl>
    <w:lvl w:ilvl="6" w:tplc="0415000F" w:tentative="1">
      <w:start w:val="1"/>
      <w:numFmt w:val="decimal"/>
      <w:lvlText w:val="%7."/>
      <w:lvlJc w:val="left"/>
      <w:pPr>
        <w:ind w:left="5309" w:hanging="360"/>
      </w:pPr>
    </w:lvl>
    <w:lvl w:ilvl="7" w:tplc="04150019" w:tentative="1">
      <w:start w:val="1"/>
      <w:numFmt w:val="lowerLetter"/>
      <w:lvlText w:val="%8."/>
      <w:lvlJc w:val="left"/>
      <w:pPr>
        <w:ind w:left="6029" w:hanging="360"/>
      </w:pPr>
    </w:lvl>
    <w:lvl w:ilvl="8" w:tplc="0415001B" w:tentative="1">
      <w:start w:val="1"/>
      <w:numFmt w:val="lowerRoman"/>
      <w:lvlText w:val="%9."/>
      <w:lvlJc w:val="right"/>
      <w:pPr>
        <w:ind w:left="6749" w:hanging="180"/>
      </w:pPr>
    </w:lvl>
  </w:abstractNum>
  <w:abstractNum w:abstractNumId="4" w15:restartNumberingAfterBreak="0">
    <w:nsid w:val="059F4A53"/>
    <w:multiLevelType w:val="hybridMultilevel"/>
    <w:tmpl w:val="C518D418"/>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15:restartNumberingAfterBreak="0">
    <w:nsid w:val="06ED5985"/>
    <w:multiLevelType w:val="hybridMultilevel"/>
    <w:tmpl w:val="06A44254"/>
    <w:lvl w:ilvl="0" w:tplc="0415000B">
      <w:start w:val="1"/>
      <w:numFmt w:val="bullet"/>
      <w:lvlText w:val=""/>
      <w:lvlJc w:val="left"/>
      <w:pPr>
        <w:ind w:left="2705" w:hanging="360"/>
      </w:pPr>
      <w:rPr>
        <w:rFonts w:ascii="Wingdings" w:hAnsi="Wingdings" w:hint="default"/>
      </w:rPr>
    </w:lvl>
    <w:lvl w:ilvl="1" w:tplc="04150003" w:tentative="1">
      <w:start w:val="1"/>
      <w:numFmt w:val="bullet"/>
      <w:lvlText w:val="o"/>
      <w:lvlJc w:val="left"/>
      <w:pPr>
        <w:ind w:left="3425" w:hanging="360"/>
      </w:pPr>
      <w:rPr>
        <w:rFonts w:ascii="Courier New" w:hAnsi="Courier New" w:cs="Courier New" w:hint="default"/>
      </w:rPr>
    </w:lvl>
    <w:lvl w:ilvl="2" w:tplc="04150005" w:tentative="1">
      <w:start w:val="1"/>
      <w:numFmt w:val="bullet"/>
      <w:lvlText w:val=""/>
      <w:lvlJc w:val="left"/>
      <w:pPr>
        <w:ind w:left="4145" w:hanging="360"/>
      </w:pPr>
      <w:rPr>
        <w:rFonts w:ascii="Wingdings" w:hAnsi="Wingdings" w:hint="default"/>
      </w:rPr>
    </w:lvl>
    <w:lvl w:ilvl="3" w:tplc="04150001" w:tentative="1">
      <w:start w:val="1"/>
      <w:numFmt w:val="bullet"/>
      <w:lvlText w:val=""/>
      <w:lvlJc w:val="left"/>
      <w:pPr>
        <w:ind w:left="4865" w:hanging="360"/>
      </w:pPr>
      <w:rPr>
        <w:rFonts w:ascii="Symbol" w:hAnsi="Symbol" w:hint="default"/>
      </w:rPr>
    </w:lvl>
    <w:lvl w:ilvl="4" w:tplc="04150003" w:tentative="1">
      <w:start w:val="1"/>
      <w:numFmt w:val="bullet"/>
      <w:lvlText w:val="o"/>
      <w:lvlJc w:val="left"/>
      <w:pPr>
        <w:ind w:left="5585" w:hanging="360"/>
      </w:pPr>
      <w:rPr>
        <w:rFonts w:ascii="Courier New" w:hAnsi="Courier New" w:cs="Courier New" w:hint="default"/>
      </w:rPr>
    </w:lvl>
    <w:lvl w:ilvl="5" w:tplc="04150005" w:tentative="1">
      <w:start w:val="1"/>
      <w:numFmt w:val="bullet"/>
      <w:lvlText w:val=""/>
      <w:lvlJc w:val="left"/>
      <w:pPr>
        <w:ind w:left="6305" w:hanging="360"/>
      </w:pPr>
      <w:rPr>
        <w:rFonts w:ascii="Wingdings" w:hAnsi="Wingdings" w:hint="default"/>
      </w:rPr>
    </w:lvl>
    <w:lvl w:ilvl="6" w:tplc="04150001" w:tentative="1">
      <w:start w:val="1"/>
      <w:numFmt w:val="bullet"/>
      <w:lvlText w:val=""/>
      <w:lvlJc w:val="left"/>
      <w:pPr>
        <w:ind w:left="7025" w:hanging="360"/>
      </w:pPr>
      <w:rPr>
        <w:rFonts w:ascii="Symbol" w:hAnsi="Symbol" w:hint="default"/>
      </w:rPr>
    </w:lvl>
    <w:lvl w:ilvl="7" w:tplc="04150003" w:tentative="1">
      <w:start w:val="1"/>
      <w:numFmt w:val="bullet"/>
      <w:lvlText w:val="o"/>
      <w:lvlJc w:val="left"/>
      <w:pPr>
        <w:ind w:left="7745" w:hanging="360"/>
      </w:pPr>
      <w:rPr>
        <w:rFonts w:ascii="Courier New" w:hAnsi="Courier New" w:cs="Courier New" w:hint="default"/>
      </w:rPr>
    </w:lvl>
    <w:lvl w:ilvl="8" w:tplc="04150005" w:tentative="1">
      <w:start w:val="1"/>
      <w:numFmt w:val="bullet"/>
      <w:lvlText w:val=""/>
      <w:lvlJc w:val="left"/>
      <w:pPr>
        <w:ind w:left="8465" w:hanging="360"/>
      </w:pPr>
      <w:rPr>
        <w:rFonts w:ascii="Wingdings" w:hAnsi="Wingdings" w:hint="default"/>
      </w:rPr>
    </w:lvl>
  </w:abstractNum>
  <w:abstractNum w:abstractNumId="6" w15:restartNumberingAfterBreak="0">
    <w:nsid w:val="08D90ADF"/>
    <w:multiLevelType w:val="hybridMultilevel"/>
    <w:tmpl w:val="F086070E"/>
    <w:lvl w:ilvl="0" w:tplc="1096A66C">
      <w:start w:val="1"/>
      <w:numFmt w:val="bullet"/>
      <w:lvlText w:val=""/>
      <w:lvlJc w:val="left"/>
      <w:pPr>
        <w:ind w:left="1069" w:hanging="360"/>
      </w:pPr>
      <w:rPr>
        <w:rFonts w:ascii="Symbol" w:hAnsi="Symbol" w:hint="default"/>
        <w:strike w:val="0"/>
        <w:color w:val="auto"/>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7" w15:restartNumberingAfterBreak="0">
    <w:nsid w:val="0A297EFF"/>
    <w:multiLevelType w:val="hybridMultilevel"/>
    <w:tmpl w:val="9F2282D6"/>
    <w:lvl w:ilvl="0" w:tplc="0415000B">
      <w:start w:val="1"/>
      <w:numFmt w:val="bullet"/>
      <w:lvlText w:val=""/>
      <w:lvlJc w:val="left"/>
      <w:pPr>
        <w:ind w:left="1920" w:hanging="360"/>
      </w:pPr>
      <w:rPr>
        <w:rFonts w:ascii="Wingdings" w:hAnsi="Wingdings" w:hint="default"/>
      </w:rPr>
    </w:lvl>
    <w:lvl w:ilvl="1" w:tplc="0415000D">
      <w:start w:val="1"/>
      <w:numFmt w:val="bullet"/>
      <w:lvlText w:val=""/>
      <w:lvlJc w:val="left"/>
      <w:pPr>
        <w:ind w:left="2640" w:hanging="360"/>
      </w:pPr>
      <w:rPr>
        <w:rFonts w:ascii="Wingdings" w:hAnsi="Wingdings"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8" w15:restartNumberingAfterBreak="0">
    <w:nsid w:val="0B351521"/>
    <w:multiLevelType w:val="hybridMultilevel"/>
    <w:tmpl w:val="80EC52B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0B671284"/>
    <w:multiLevelType w:val="hybridMultilevel"/>
    <w:tmpl w:val="FCB2F90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D070140"/>
    <w:multiLevelType w:val="hybridMultilevel"/>
    <w:tmpl w:val="54FA9616"/>
    <w:lvl w:ilvl="0" w:tplc="149873C0">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B102DE"/>
    <w:multiLevelType w:val="hybridMultilevel"/>
    <w:tmpl w:val="6AF22B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3BD7830"/>
    <w:multiLevelType w:val="hybridMultilevel"/>
    <w:tmpl w:val="7AFA2EF2"/>
    <w:lvl w:ilvl="0" w:tplc="F24CDEFE">
      <w:start w:val="1"/>
      <w:numFmt w:val="decimal"/>
      <w:lvlText w:val="%1."/>
      <w:lvlJc w:val="left"/>
      <w:pPr>
        <w:ind w:left="763" w:hanging="360"/>
      </w:pPr>
      <w:rPr>
        <w:rFonts w:hint="default"/>
      </w:rPr>
    </w:lvl>
    <w:lvl w:ilvl="1" w:tplc="04150019" w:tentative="1">
      <w:start w:val="1"/>
      <w:numFmt w:val="lowerLetter"/>
      <w:lvlText w:val="%2."/>
      <w:lvlJc w:val="left"/>
      <w:pPr>
        <w:ind w:left="1483" w:hanging="360"/>
      </w:pPr>
    </w:lvl>
    <w:lvl w:ilvl="2" w:tplc="0415001B" w:tentative="1">
      <w:start w:val="1"/>
      <w:numFmt w:val="lowerRoman"/>
      <w:lvlText w:val="%3."/>
      <w:lvlJc w:val="right"/>
      <w:pPr>
        <w:ind w:left="2203" w:hanging="180"/>
      </w:pPr>
    </w:lvl>
    <w:lvl w:ilvl="3" w:tplc="0415000F" w:tentative="1">
      <w:start w:val="1"/>
      <w:numFmt w:val="decimal"/>
      <w:lvlText w:val="%4."/>
      <w:lvlJc w:val="left"/>
      <w:pPr>
        <w:ind w:left="2923" w:hanging="360"/>
      </w:pPr>
    </w:lvl>
    <w:lvl w:ilvl="4" w:tplc="04150019" w:tentative="1">
      <w:start w:val="1"/>
      <w:numFmt w:val="lowerLetter"/>
      <w:lvlText w:val="%5."/>
      <w:lvlJc w:val="left"/>
      <w:pPr>
        <w:ind w:left="3643" w:hanging="360"/>
      </w:pPr>
    </w:lvl>
    <w:lvl w:ilvl="5" w:tplc="0415001B" w:tentative="1">
      <w:start w:val="1"/>
      <w:numFmt w:val="lowerRoman"/>
      <w:lvlText w:val="%6."/>
      <w:lvlJc w:val="right"/>
      <w:pPr>
        <w:ind w:left="4363" w:hanging="180"/>
      </w:pPr>
    </w:lvl>
    <w:lvl w:ilvl="6" w:tplc="0415000F" w:tentative="1">
      <w:start w:val="1"/>
      <w:numFmt w:val="decimal"/>
      <w:lvlText w:val="%7."/>
      <w:lvlJc w:val="left"/>
      <w:pPr>
        <w:ind w:left="5083" w:hanging="360"/>
      </w:pPr>
    </w:lvl>
    <w:lvl w:ilvl="7" w:tplc="04150019" w:tentative="1">
      <w:start w:val="1"/>
      <w:numFmt w:val="lowerLetter"/>
      <w:lvlText w:val="%8."/>
      <w:lvlJc w:val="left"/>
      <w:pPr>
        <w:ind w:left="5803" w:hanging="360"/>
      </w:pPr>
    </w:lvl>
    <w:lvl w:ilvl="8" w:tplc="0415001B" w:tentative="1">
      <w:start w:val="1"/>
      <w:numFmt w:val="lowerRoman"/>
      <w:lvlText w:val="%9."/>
      <w:lvlJc w:val="right"/>
      <w:pPr>
        <w:ind w:left="6523" w:hanging="180"/>
      </w:pPr>
    </w:lvl>
  </w:abstractNum>
  <w:abstractNum w:abstractNumId="13" w15:restartNumberingAfterBreak="0">
    <w:nsid w:val="13E9764A"/>
    <w:multiLevelType w:val="hybridMultilevel"/>
    <w:tmpl w:val="AD06735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509359B"/>
    <w:multiLevelType w:val="multilevel"/>
    <w:tmpl w:val="D70C6C16"/>
    <w:lvl w:ilvl="0">
      <w:start w:val="1"/>
      <w:numFmt w:val="decimal"/>
      <w:lvlText w:val="%1."/>
      <w:lvlJc w:val="left"/>
      <w:pPr>
        <w:ind w:left="360" w:hanging="360"/>
      </w:pPr>
      <w:rPr>
        <w:rFonts w:ascii="Arial" w:hAnsi="Arial" w:cs="Arial" w:hint="default"/>
        <w:b/>
      </w:rPr>
    </w:lvl>
    <w:lvl w:ilvl="1">
      <w:start w:val="1"/>
      <w:numFmt w:val="decimal"/>
      <w:lvlText w:val="%2."/>
      <w:lvlJc w:val="left"/>
      <w:pPr>
        <w:ind w:left="1287" w:hanging="720"/>
      </w:pPr>
      <w:rPr>
        <w:rFonts w:hint="default"/>
        <w:b/>
      </w:rPr>
    </w:lvl>
    <w:lvl w:ilvl="2">
      <w:start w:val="1"/>
      <w:numFmt w:val="decimal"/>
      <w:isLgl/>
      <w:lvlText w:val="%1.%2.%3."/>
      <w:lvlJc w:val="left"/>
      <w:pPr>
        <w:ind w:left="1713" w:hanging="720"/>
      </w:pPr>
      <w:rPr>
        <w:rFonts w:hint="default"/>
        <w:b w:val="0"/>
        <w:i w:val="0"/>
      </w:rPr>
    </w:lvl>
    <w:lvl w:ilvl="3">
      <w:start w:val="1"/>
      <w:numFmt w:val="decimal"/>
      <w:isLgl/>
      <w:lvlText w:val="%1.%2.%3.%4."/>
      <w:lvlJc w:val="left"/>
      <w:pPr>
        <w:ind w:left="3577" w:hanging="1080"/>
      </w:pPr>
      <w:rPr>
        <w:rFonts w:hint="default"/>
        <w:b/>
      </w:rPr>
    </w:lvl>
    <w:lvl w:ilvl="4">
      <w:start w:val="1"/>
      <w:numFmt w:val="decimal"/>
      <w:isLgl/>
      <w:lvlText w:val="%1.%2.%3.%4.%5."/>
      <w:lvlJc w:val="left"/>
      <w:pPr>
        <w:ind w:left="4362" w:hanging="1080"/>
      </w:pPr>
      <w:rPr>
        <w:rFonts w:hint="default"/>
        <w:b/>
      </w:rPr>
    </w:lvl>
    <w:lvl w:ilvl="5">
      <w:start w:val="1"/>
      <w:numFmt w:val="decimal"/>
      <w:isLgl/>
      <w:lvlText w:val="%1.%2.%3.%4.%5.%6."/>
      <w:lvlJc w:val="left"/>
      <w:pPr>
        <w:ind w:left="5507" w:hanging="1440"/>
      </w:pPr>
      <w:rPr>
        <w:rFonts w:hint="default"/>
        <w:b/>
      </w:rPr>
    </w:lvl>
    <w:lvl w:ilvl="6">
      <w:start w:val="1"/>
      <w:numFmt w:val="decimal"/>
      <w:isLgl/>
      <w:lvlText w:val="%1.%2.%3.%4.%5.%6.%7."/>
      <w:lvlJc w:val="left"/>
      <w:pPr>
        <w:ind w:left="6292" w:hanging="1440"/>
      </w:pPr>
      <w:rPr>
        <w:rFonts w:hint="default"/>
        <w:b/>
      </w:rPr>
    </w:lvl>
    <w:lvl w:ilvl="7">
      <w:start w:val="1"/>
      <w:numFmt w:val="decimal"/>
      <w:isLgl/>
      <w:lvlText w:val="%1.%2.%3.%4.%5.%6.%7.%8."/>
      <w:lvlJc w:val="left"/>
      <w:pPr>
        <w:ind w:left="7437" w:hanging="1800"/>
      </w:pPr>
      <w:rPr>
        <w:rFonts w:hint="default"/>
        <w:b/>
      </w:rPr>
    </w:lvl>
    <w:lvl w:ilvl="8">
      <w:start w:val="1"/>
      <w:numFmt w:val="decimal"/>
      <w:isLgl/>
      <w:lvlText w:val="%1.%2.%3.%4.%5.%6.%7.%8.%9."/>
      <w:lvlJc w:val="left"/>
      <w:pPr>
        <w:ind w:left="8222" w:hanging="1800"/>
      </w:pPr>
      <w:rPr>
        <w:rFonts w:hint="default"/>
        <w:b/>
      </w:rPr>
    </w:lvl>
  </w:abstractNum>
  <w:abstractNum w:abstractNumId="15" w15:restartNumberingAfterBreak="0">
    <w:nsid w:val="15FC20D5"/>
    <w:multiLevelType w:val="hybridMultilevel"/>
    <w:tmpl w:val="293A18C0"/>
    <w:lvl w:ilvl="0" w:tplc="DFE843A2">
      <w:start w:val="1"/>
      <w:numFmt w:val="decimal"/>
      <w:lvlText w:val="%1)"/>
      <w:lvlJc w:val="left"/>
      <w:pPr>
        <w:ind w:left="1555" w:hanging="705"/>
      </w:pPr>
      <w:rPr>
        <w:rFonts w:hint="default"/>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F6602"/>
    <w:multiLevelType w:val="hybridMultilevel"/>
    <w:tmpl w:val="52D8BA28"/>
    <w:lvl w:ilvl="0" w:tplc="0415000F">
      <w:start w:val="1"/>
      <w:numFmt w:val="decimal"/>
      <w:lvlText w:val="%1."/>
      <w:lvlJc w:val="left"/>
      <w:pPr>
        <w:ind w:left="1428" w:hanging="360"/>
      </w:pPr>
      <w:rPr>
        <w:i w:val="0"/>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7" w15:restartNumberingAfterBreak="0">
    <w:nsid w:val="19050423"/>
    <w:multiLevelType w:val="hybridMultilevel"/>
    <w:tmpl w:val="197C00E6"/>
    <w:lvl w:ilvl="0" w:tplc="B56A51BC">
      <w:start w:val="1"/>
      <w:numFmt w:val="upperRoman"/>
      <w:lvlText w:val="%1."/>
      <w:lvlJc w:val="right"/>
      <w:pPr>
        <w:ind w:left="757"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8" w15:restartNumberingAfterBreak="0">
    <w:nsid w:val="1B997867"/>
    <w:multiLevelType w:val="multilevel"/>
    <w:tmpl w:val="090E9994"/>
    <w:lvl w:ilvl="0">
      <w:start w:val="1"/>
      <w:numFmt w:val="decimal"/>
      <w:lvlText w:val="%1)"/>
      <w:lvlJc w:val="left"/>
      <w:pPr>
        <w:ind w:left="644" w:hanging="360"/>
      </w:pPr>
      <w:rPr>
        <w:rFonts w:hint="default"/>
      </w:rPr>
    </w:lvl>
    <w:lvl w:ilvl="1">
      <w:start w:val="1"/>
      <w:numFmt w:val="decimal"/>
      <w:lvlText w:val="%2)"/>
      <w:lvlJc w:val="left"/>
      <w:pPr>
        <w:ind w:left="1004" w:hanging="360"/>
      </w:pPr>
      <w:rPr>
        <w:rFonts w:hint="default"/>
      </w:rPr>
    </w:lvl>
    <w:lvl w:ilvl="2">
      <w:start w:val="1"/>
      <w:numFmt w:val="lowerLetter"/>
      <w:lvlText w:val="%3)"/>
      <w:lvlJc w:val="left"/>
      <w:pPr>
        <w:ind w:left="1364" w:hanging="360"/>
      </w:pPr>
      <w:rPr>
        <w:rFonts w:hint="default"/>
        <w:b w:val="0"/>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9" w15:restartNumberingAfterBreak="0">
    <w:nsid w:val="1BE00A8A"/>
    <w:multiLevelType w:val="hybridMultilevel"/>
    <w:tmpl w:val="143A7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DB5616F"/>
    <w:multiLevelType w:val="hybridMultilevel"/>
    <w:tmpl w:val="702A6FE4"/>
    <w:lvl w:ilvl="0" w:tplc="0415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DBE3126"/>
    <w:multiLevelType w:val="hybridMultilevel"/>
    <w:tmpl w:val="83A494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1F5B28FF"/>
    <w:multiLevelType w:val="multilevel"/>
    <w:tmpl w:val="26BEC48E"/>
    <w:lvl w:ilvl="0">
      <w:start w:val="1"/>
      <w:numFmt w:val="decimal"/>
      <w:lvlText w:val="II.%1."/>
      <w:lvlJc w:val="left"/>
      <w:pPr>
        <w:tabs>
          <w:tab w:val="num" w:pos="624"/>
        </w:tabs>
        <w:ind w:left="624" w:hanging="624"/>
      </w:pPr>
      <w:rPr>
        <w:rFonts w:hint="default"/>
      </w:rPr>
    </w:lvl>
    <w:lvl w:ilvl="1">
      <w:start w:val="1"/>
      <w:numFmt w:val="lowerLetter"/>
      <w:lvlRestart w:val="0"/>
      <w:lvlText w:val="II.1.%2)"/>
      <w:lvlJc w:val="left"/>
      <w:pPr>
        <w:tabs>
          <w:tab w:val="num" w:pos="907"/>
        </w:tabs>
        <w:ind w:left="1474" w:hanging="1474"/>
      </w:pPr>
      <w:rPr>
        <w:rFonts w:ascii="Times New Roman" w:hAnsi="Times New Roman" w:hint="default"/>
        <w:b w:val="0"/>
        <w:i w:val="0"/>
        <w:caps w:val="0"/>
        <w:strike w:val="0"/>
        <w:dstrike w:val="0"/>
        <w:vanish w:val="0"/>
        <w:sz w:val="24"/>
        <w:vertAlign w:val="baseline"/>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233273F7"/>
    <w:multiLevelType w:val="multilevel"/>
    <w:tmpl w:val="090E9994"/>
    <w:lvl w:ilvl="0">
      <w:start w:val="1"/>
      <w:numFmt w:val="decimal"/>
      <w:lvlText w:val="%1)"/>
      <w:lvlJc w:val="left"/>
      <w:pPr>
        <w:ind w:left="644" w:hanging="360"/>
      </w:pPr>
      <w:rPr>
        <w:rFonts w:hint="default"/>
      </w:rPr>
    </w:lvl>
    <w:lvl w:ilvl="1">
      <w:start w:val="1"/>
      <w:numFmt w:val="decimal"/>
      <w:lvlText w:val="%2)"/>
      <w:lvlJc w:val="left"/>
      <w:pPr>
        <w:ind w:left="1004" w:hanging="360"/>
      </w:pPr>
      <w:rPr>
        <w:rFonts w:hint="default"/>
      </w:rPr>
    </w:lvl>
    <w:lvl w:ilvl="2">
      <w:start w:val="1"/>
      <w:numFmt w:val="lowerLetter"/>
      <w:lvlText w:val="%3)"/>
      <w:lvlJc w:val="left"/>
      <w:pPr>
        <w:ind w:left="1364" w:hanging="360"/>
      </w:pPr>
      <w:rPr>
        <w:rFonts w:hint="default"/>
        <w:b w:val="0"/>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24" w15:restartNumberingAfterBreak="0">
    <w:nsid w:val="2F131F42"/>
    <w:multiLevelType w:val="hybridMultilevel"/>
    <w:tmpl w:val="52D8BA28"/>
    <w:lvl w:ilvl="0" w:tplc="0415000F">
      <w:start w:val="1"/>
      <w:numFmt w:val="decimal"/>
      <w:lvlText w:val="%1."/>
      <w:lvlJc w:val="left"/>
      <w:pPr>
        <w:ind w:left="1428" w:hanging="360"/>
      </w:pPr>
      <w:rPr>
        <w:i w:val="0"/>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319B3548"/>
    <w:multiLevelType w:val="hybridMultilevel"/>
    <w:tmpl w:val="7E8C1E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33BB37C3"/>
    <w:multiLevelType w:val="multilevel"/>
    <w:tmpl w:val="18AE345C"/>
    <w:lvl w:ilvl="0">
      <w:start w:val="1"/>
      <w:numFmt w:val="decimal"/>
      <w:lvlText w:val="%1)"/>
      <w:lvlJc w:val="left"/>
      <w:pPr>
        <w:ind w:left="1778" w:hanging="360"/>
      </w:pPr>
    </w:lvl>
    <w:lvl w:ilvl="1">
      <w:start w:val="1"/>
      <w:numFmt w:val="lowerLetter"/>
      <w:lvlText w:val="%2)"/>
      <w:lvlJc w:val="left"/>
      <w:pPr>
        <w:ind w:left="2138" w:hanging="360"/>
      </w:pPr>
    </w:lvl>
    <w:lvl w:ilvl="2">
      <w:start w:val="1"/>
      <w:numFmt w:val="lowerRoman"/>
      <w:lvlText w:val="%3)"/>
      <w:lvlJc w:val="left"/>
      <w:pPr>
        <w:ind w:left="2498" w:hanging="360"/>
      </w:pPr>
    </w:lvl>
    <w:lvl w:ilvl="3">
      <w:start w:val="1"/>
      <w:numFmt w:val="decimal"/>
      <w:lvlText w:val="(%4)"/>
      <w:lvlJc w:val="left"/>
      <w:pPr>
        <w:ind w:left="2858" w:hanging="360"/>
      </w:pPr>
    </w:lvl>
    <w:lvl w:ilvl="4">
      <w:start w:val="1"/>
      <w:numFmt w:val="lowerLetter"/>
      <w:lvlText w:val="(%5)"/>
      <w:lvlJc w:val="left"/>
      <w:pPr>
        <w:ind w:left="3218" w:hanging="360"/>
      </w:pPr>
    </w:lvl>
    <w:lvl w:ilvl="5">
      <w:start w:val="1"/>
      <w:numFmt w:val="lowerRoman"/>
      <w:lvlText w:val="(%6)"/>
      <w:lvlJc w:val="left"/>
      <w:pPr>
        <w:ind w:left="3578" w:hanging="360"/>
      </w:pPr>
    </w:lvl>
    <w:lvl w:ilvl="6">
      <w:start w:val="1"/>
      <w:numFmt w:val="decimal"/>
      <w:lvlText w:val="%7)"/>
      <w:lvlJc w:val="left"/>
      <w:pPr>
        <w:ind w:left="3938" w:hanging="360"/>
      </w:pPr>
    </w:lvl>
    <w:lvl w:ilvl="7">
      <w:start w:val="1"/>
      <w:numFmt w:val="lowerLetter"/>
      <w:lvlText w:val="%8."/>
      <w:lvlJc w:val="left"/>
      <w:pPr>
        <w:ind w:left="4298" w:hanging="360"/>
      </w:pPr>
    </w:lvl>
    <w:lvl w:ilvl="8">
      <w:start w:val="1"/>
      <w:numFmt w:val="lowerRoman"/>
      <w:lvlText w:val="%9."/>
      <w:lvlJc w:val="left"/>
      <w:pPr>
        <w:ind w:left="4658" w:hanging="360"/>
      </w:pPr>
    </w:lvl>
  </w:abstractNum>
  <w:abstractNum w:abstractNumId="27" w15:restartNumberingAfterBreak="0">
    <w:nsid w:val="3B3C3F53"/>
    <w:multiLevelType w:val="hybridMultilevel"/>
    <w:tmpl w:val="D416EB88"/>
    <w:lvl w:ilvl="0" w:tplc="781E900C">
      <w:start w:val="1"/>
      <w:numFmt w:val="lowerLetter"/>
      <w:lvlText w:val="%1)"/>
      <w:lvlJc w:val="left"/>
      <w:pPr>
        <w:ind w:left="1494"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A158A6"/>
    <w:multiLevelType w:val="hybridMultilevel"/>
    <w:tmpl w:val="5CBAA1E2"/>
    <w:lvl w:ilvl="0" w:tplc="04150011">
      <w:start w:val="1"/>
      <w:numFmt w:val="decimal"/>
      <w:lvlText w:val="%1)"/>
      <w:lvlJc w:val="left"/>
      <w:pPr>
        <w:ind w:left="786" w:hanging="360"/>
      </w:pPr>
    </w:lvl>
    <w:lvl w:ilvl="1" w:tplc="04150019">
      <w:start w:val="1"/>
      <w:numFmt w:val="lowerLetter"/>
      <w:lvlText w:val="%2."/>
      <w:lvlJc w:val="left"/>
      <w:pPr>
        <w:ind w:left="1724" w:hanging="360"/>
      </w:pPr>
    </w:lvl>
    <w:lvl w:ilvl="2" w:tplc="E66E8666">
      <w:start w:val="2"/>
      <w:numFmt w:val="decimal"/>
      <w:lvlText w:val="%3."/>
      <w:lvlJc w:val="left"/>
      <w:pPr>
        <w:ind w:left="2624" w:hanging="360"/>
      </w:pPr>
      <w:rPr>
        <w:rFonts w:hint="default"/>
      </w:r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42B42319"/>
    <w:multiLevelType w:val="hybridMultilevel"/>
    <w:tmpl w:val="74265A10"/>
    <w:lvl w:ilvl="0" w:tplc="BCF2FFBA">
      <w:start w:val="1"/>
      <w:numFmt w:val="decimal"/>
      <w:lvlText w:val="%1."/>
      <w:lvlJc w:val="left"/>
      <w:pPr>
        <w:ind w:left="720" w:hanging="360"/>
      </w:pPr>
      <w:rPr>
        <w:i w:val="0"/>
      </w:rPr>
    </w:lvl>
    <w:lvl w:ilvl="1" w:tplc="1182ECAC" w:tentative="1">
      <w:start w:val="1"/>
      <w:numFmt w:val="lowerLetter"/>
      <w:lvlText w:val="%2."/>
      <w:lvlJc w:val="left"/>
      <w:pPr>
        <w:ind w:left="1440" w:hanging="360"/>
      </w:pPr>
    </w:lvl>
    <w:lvl w:ilvl="2" w:tplc="0EBCB1BC" w:tentative="1">
      <w:start w:val="1"/>
      <w:numFmt w:val="lowerRoman"/>
      <w:lvlText w:val="%3."/>
      <w:lvlJc w:val="right"/>
      <w:pPr>
        <w:ind w:left="2160" w:hanging="180"/>
      </w:pPr>
    </w:lvl>
    <w:lvl w:ilvl="3" w:tplc="1AAA5170" w:tentative="1">
      <w:start w:val="1"/>
      <w:numFmt w:val="decimal"/>
      <w:lvlText w:val="%4."/>
      <w:lvlJc w:val="left"/>
      <w:pPr>
        <w:ind w:left="2880" w:hanging="360"/>
      </w:pPr>
    </w:lvl>
    <w:lvl w:ilvl="4" w:tplc="A576362A" w:tentative="1">
      <w:start w:val="1"/>
      <w:numFmt w:val="lowerLetter"/>
      <w:lvlText w:val="%5."/>
      <w:lvlJc w:val="left"/>
      <w:pPr>
        <w:ind w:left="3600" w:hanging="360"/>
      </w:pPr>
    </w:lvl>
    <w:lvl w:ilvl="5" w:tplc="6E1A4444" w:tentative="1">
      <w:start w:val="1"/>
      <w:numFmt w:val="lowerRoman"/>
      <w:lvlText w:val="%6."/>
      <w:lvlJc w:val="right"/>
      <w:pPr>
        <w:ind w:left="4320" w:hanging="180"/>
      </w:pPr>
    </w:lvl>
    <w:lvl w:ilvl="6" w:tplc="576AF3E0" w:tentative="1">
      <w:start w:val="1"/>
      <w:numFmt w:val="decimal"/>
      <w:lvlText w:val="%7."/>
      <w:lvlJc w:val="left"/>
      <w:pPr>
        <w:ind w:left="5040" w:hanging="360"/>
      </w:pPr>
    </w:lvl>
    <w:lvl w:ilvl="7" w:tplc="6FF0C404" w:tentative="1">
      <w:start w:val="1"/>
      <w:numFmt w:val="lowerLetter"/>
      <w:lvlText w:val="%8."/>
      <w:lvlJc w:val="left"/>
      <w:pPr>
        <w:ind w:left="5760" w:hanging="360"/>
      </w:pPr>
    </w:lvl>
    <w:lvl w:ilvl="8" w:tplc="70BE85BA" w:tentative="1">
      <w:start w:val="1"/>
      <w:numFmt w:val="lowerRoman"/>
      <w:lvlText w:val="%9."/>
      <w:lvlJc w:val="right"/>
      <w:pPr>
        <w:ind w:left="6480" w:hanging="180"/>
      </w:pPr>
    </w:lvl>
  </w:abstractNum>
  <w:abstractNum w:abstractNumId="30" w15:restartNumberingAfterBreak="0">
    <w:nsid w:val="477505A0"/>
    <w:multiLevelType w:val="hybridMultilevel"/>
    <w:tmpl w:val="FA7284E4"/>
    <w:lvl w:ilvl="0" w:tplc="04150005">
      <w:start w:val="1"/>
      <w:numFmt w:val="bullet"/>
      <w:lvlText w:val=""/>
      <w:lvlJc w:val="left"/>
      <w:pPr>
        <w:ind w:left="1494" w:hanging="360"/>
      </w:pPr>
      <w:rPr>
        <w:rFonts w:ascii="Wingdings" w:hAnsi="Wingdings" w:hint="default"/>
      </w:rPr>
    </w:lvl>
    <w:lvl w:ilvl="1" w:tplc="04150003" w:tentative="1">
      <w:start w:val="1"/>
      <w:numFmt w:val="bullet"/>
      <w:lvlText w:val="o"/>
      <w:lvlJc w:val="left"/>
      <w:pPr>
        <w:ind w:left="2214" w:hanging="360"/>
      </w:pPr>
      <w:rPr>
        <w:rFonts w:ascii="Courier New" w:hAnsi="Courier New" w:cs="Courier New" w:hint="default"/>
      </w:rPr>
    </w:lvl>
    <w:lvl w:ilvl="2" w:tplc="04150005" w:tentative="1">
      <w:start w:val="1"/>
      <w:numFmt w:val="bullet"/>
      <w:lvlText w:val=""/>
      <w:lvlJc w:val="left"/>
      <w:pPr>
        <w:ind w:left="2934" w:hanging="360"/>
      </w:pPr>
      <w:rPr>
        <w:rFonts w:ascii="Wingdings" w:hAnsi="Wingdings" w:hint="default"/>
      </w:rPr>
    </w:lvl>
    <w:lvl w:ilvl="3" w:tplc="04150001" w:tentative="1">
      <w:start w:val="1"/>
      <w:numFmt w:val="bullet"/>
      <w:lvlText w:val=""/>
      <w:lvlJc w:val="left"/>
      <w:pPr>
        <w:ind w:left="3654" w:hanging="360"/>
      </w:pPr>
      <w:rPr>
        <w:rFonts w:ascii="Symbol" w:hAnsi="Symbol" w:hint="default"/>
      </w:rPr>
    </w:lvl>
    <w:lvl w:ilvl="4" w:tplc="04150003" w:tentative="1">
      <w:start w:val="1"/>
      <w:numFmt w:val="bullet"/>
      <w:lvlText w:val="o"/>
      <w:lvlJc w:val="left"/>
      <w:pPr>
        <w:ind w:left="4374" w:hanging="360"/>
      </w:pPr>
      <w:rPr>
        <w:rFonts w:ascii="Courier New" w:hAnsi="Courier New" w:cs="Courier New" w:hint="default"/>
      </w:rPr>
    </w:lvl>
    <w:lvl w:ilvl="5" w:tplc="04150005" w:tentative="1">
      <w:start w:val="1"/>
      <w:numFmt w:val="bullet"/>
      <w:lvlText w:val=""/>
      <w:lvlJc w:val="left"/>
      <w:pPr>
        <w:ind w:left="5094" w:hanging="360"/>
      </w:pPr>
      <w:rPr>
        <w:rFonts w:ascii="Wingdings" w:hAnsi="Wingdings" w:hint="default"/>
      </w:rPr>
    </w:lvl>
    <w:lvl w:ilvl="6" w:tplc="04150001" w:tentative="1">
      <w:start w:val="1"/>
      <w:numFmt w:val="bullet"/>
      <w:lvlText w:val=""/>
      <w:lvlJc w:val="left"/>
      <w:pPr>
        <w:ind w:left="5814" w:hanging="360"/>
      </w:pPr>
      <w:rPr>
        <w:rFonts w:ascii="Symbol" w:hAnsi="Symbol" w:hint="default"/>
      </w:rPr>
    </w:lvl>
    <w:lvl w:ilvl="7" w:tplc="04150003" w:tentative="1">
      <w:start w:val="1"/>
      <w:numFmt w:val="bullet"/>
      <w:lvlText w:val="o"/>
      <w:lvlJc w:val="left"/>
      <w:pPr>
        <w:ind w:left="6534" w:hanging="360"/>
      </w:pPr>
      <w:rPr>
        <w:rFonts w:ascii="Courier New" w:hAnsi="Courier New" w:cs="Courier New" w:hint="default"/>
      </w:rPr>
    </w:lvl>
    <w:lvl w:ilvl="8" w:tplc="04150005" w:tentative="1">
      <w:start w:val="1"/>
      <w:numFmt w:val="bullet"/>
      <w:lvlText w:val=""/>
      <w:lvlJc w:val="left"/>
      <w:pPr>
        <w:ind w:left="7254" w:hanging="360"/>
      </w:pPr>
      <w:rPr>
        <w:rFonts w:ascii="Wingdings" w:hAnsi="Wingdings" w:hint="default"/>
      </w:rPr>
    </w:lvl>
  </w:abstractNum>
  <w:abstractNum w:abstractNumId="31" w15:restartNumberingAfterBreak="0">
    <w:nsid w:val="48BA3F4E"/>
    <w:multiLevelType w:val="hybridMultilevel"/>
    <w:tmpl w:val="217844A4"/>
    <w:lvl w:ilvl="0" w:tplc="0415000B">
      <w:start w:val="1"/>
      <w:numFmt w:val="bullet"/>
      <w:lvlText w:val=""/>
      <w:lvlJc w:val="left"/>
      <w:pPr>
        <w:ind w:left="1770" w:hanging="360"/>
      </w:pPr>
      <w:rPr>
        <w:rFonts w:ascii="Wingdings" w:hAnsi="Wingdings" w:hint="default"/>
      </w:rPr>
    </w:lvl>
    <w:lvl w:ilvl="1" w:tplc="04150003">
      <w:start w:val="1"/>
      <w:numFmt w:val="bullet"/>
      <w:lvlText w:val="o"/>
      <w:lvlJc w:val="left"/>
      <w:pPr>
        <w:ind w:left="2490" w:hanging="360"/>
      </w:pPr>
      <w:rPr>
        <w:rFonts w:ascii="Courier New" w:hAnsi="Courier New" w:cs="Courier New" w:hint="default"/>
      </w:rPr>
    </w:lvl>
    <w:lvl w:ilvl="2" w:tplc="04150005" w:tentative="1">
      <w:start w:val="1"/>
      <w:numFmt w:val="bullet"/>
      <w:lvlText w:val=""/>
      <w:lvlJc w:val="left"/>
      <w:pPr>
        <w:ind w:left="3210" w:hanging="360"/>
      </w:pPr>
      <w:rPr>
        <w:rFonts w:ascii="Wingdings" w:hAnsi="Wingdings" w:hint="default"/>
      </w:rPr>
    </w:lvl>
    <w:lvl w:ilvl="3" w:tplc="04150001" w:tentative="1">
      <w:start w:val="1"/>
      <w:numFmt w:val="bullet"/>
      <w:lvlText w:val=""/>
      <w:lvlJc w:val="left"/>
      <w:pPr>
        <w:ind w:left="3930" w:hanging="360"/>
      </w:pPr>
      <w:rPr>
        <w:rFonts w:ascii="Symbol" w:hAnsi="Symbol" w:hint="default"/>
      </w:rPr>
    </w:lvl>
    <w:lvl w:ilvl="4" w:tplc="04150003" w:tentative="1">
      <w:start w:val="1"/>
      <w:numFmt w:val="bullet"/>
      <w:lvlText w:val="o"/>
      <w:lvlJc w:val="left"/>
      <w:pPr>
        <w:ind w:left="4650" w:hanging="360"/>
      </w:pPr>
      <w:rPr>
        <w:rFonts w:ascii="Courier New" w:hAnsi="Courier New" w:cs="Courier New" w:hint="default"/>
      </w:rPr>
    </w:lvl>
    <w:lvl w:ilvl="5" w:tplc="04150005" w:tentative="1">
      <w:start w:val="1"/>
      <w:numFmt w:val="bullet"/>
      <w:lvlText w:val=""/>
      <w:lvlJc w:val="left"/>
      <w:pPr>
        <w:ind w:left="5370" w:hanging="360"/>
      </w:pPr>
      <w:rPr>
        <w:rFonts w:ascii="Wingdings" w:hAnsi="Wingdings" w:hint="default"/>
      </w:rPr>
    </w:lvl>
    <w:lvl w:ilvl="6" w:tplc="04150001" w:tentative="1">
      <w:start w:val="1"/>
      <w:numFmt w:val="bullet"/>
      <w:lvlText w:val=""/>
      <w:lvlJc w:val="left"/>
      <w:pPr>
        <w:ind w:left="6090" w:hanging="360"/>
      </w:pPr>
      <w:rPr>
        <w:rFonts w:ascii="Symbol" w:hAnsi="Symbol" w:hint="default"/>
      </w:rPr>
    </w:lvl>
    <w:lvl w:ilvl="7" w:tplc="04150003" w:tentative="1">
      <w:start w:val="1"/>
      <w:numFmt w:val="bullet"/>
      <w:lvlText w:val="o"/>
      <w:lvlJc w:val="left"/>
      <w:pPr>
        <w:ind w:left="6810" w:hanging="360"/>
      </w:pPr>
      <w:rPr>
        <w:rFonts w:ascii="Courier New" w:hAnsi="Courier New" w:cs="Courier New" w:hint="default"/>
      </w:rPr>
    </w:lvl>
    <w:lvl w:ilvl="8" w:tplc="04150005" w:tentative="1">
      <w:start w:val="1"/>
      <w:numFmt w:val="bullet"/>
      <w:lvlText w:val=""/>
      <w:lvlJc w:val="left"/>
      <w:pPr>
        <w:ind w:left="7530" w:hanging="360"/>
      </w:pPr>
      <w:rPr>
        <w:rFonts w:ascii="Wingdings" w:hAnsi="Wingdings" w:hint="default"/>
      </w:rPr>
    </w:lvl>
  </w:abstractNum>
  <w:abstractNum w:abstractNumId="32" w15:restartNumberingAfterBreak="0">
    <w:nsid w:val="49CB35C6"/>
    <w:multiLevelType w:val="hybridMultilevel"/>
    <w:tmpl w:val="7144CA5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3" w15:restartNumberingAfterBreak="0">
    <w:nsid w:val="4E056DB2"/>
    <w:multiLevelType w:val="hybridMultilevel"/>
    <w:tmpl w:val="75502110"/>
    <w:lvl w:ilvl="0" w:tplc="D27215A0">
      <w:start w:val="1"/>
      <w:numFmt w:val="upperRoman"/>
      <w:pStyle w:val="Heading1"/>
      <w:lvlText w:val="%1."/>
      <w:lvlJc w:val="righ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4E5428E8"/>
    <w:multiLevelType w:val="hybridMultilevel"/>
    <w:tmpl w:val="298AE536"/>
    <w:lvl w:ilvl="0" w:tplc="0415000F">
      <w:start w:val="1"/>
      <w:numFmt w:val="decimal"/>
      <w:lvlText w:val="%1."/>
      <w:lvlJc w:val="left"/>
      <w:pPr>
        <w:ind w:left="1428" w:hanging="360"/>
      </w:pPr>
      <w:rPr>
        <w:rFonts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5" w15:restartNumberingAfterBreak="0">
    <w:nsid w:val="50550EC4"/>
    <w:multiLevelType w:val="hybridMultilevel"/>
    <w:tmpl w:val="6280576C"/>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6" w15:restartNumberingAfterBreak="0">
    <w:nsid w:val="56891FCD"/>
    <w:multiLevelType w:val="hybridMultilevel"/>
    <w:tmpl w:val="63B0A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1B5F9E"/>
    <w:multiLevelType w:val="hybridMultilevel"/>
    <w:tmpl w:val="D5FA5F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A6E6ED0"/>
    <w:multiLevelType w:val="hybridMultilevel"/>
    <w:tmpl w:val="CF3A94A6"/>
    <w:lvl w:ilvl="0" w:tplc="0415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B204AD"/>
    <w:multiLevelType w:val="hybridMultilevel"/>
    <w:tmpl w:val="379237E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15:restartNumberingAfterBreak="0">
    <w:nsid w:val="5D512934"/>
    <w:multiLevelType w:val="hybridMultilevel"/>
    <w:tmpl w:val="750CC1C4"/>
    <w:lvl w:ilvl="0" w:tplc="46B26B00">
      <w:start w:val="1"/>
      <w:numFmt w:val="upperRoman"/>
      <w:lvlText w:val="%1."/>
      <w:lvlJc w:val="right"/>
      <w:pPr>
        <w:ind w:left="928" w:hanging="360"/>
      </w:pPr>
      <w:rPr>
        <w:color w:val="auto"/>
      </w:rPr>
    </w:lvl>
    <w:lvl w:ilvl="1" w:tplc="3A56843C">
      <w:start w:val="1"/>
      <w:numFmt w:val="lowerLetter"/>
      <w:lvlText w:val="%2)"/>
      <w:lvlJc w:val="left"/>
      <w:pPr>
        <w:ind w:left="1648" w:hanging="360"/>
      </w:pPr>
      <w:rPr>
        <w:rFonts w:eastAsia="Calibri" w:hint="default"/>
        <w:u w:val="single"/>
      </w:rPr>
    </w:lvl>
    <w:lvl w:ilvl="2" w:tplc="0415001B" w:tentative="1">
      <w:start w:val="1"/>
      <w:numFmt w:val="lowerRoman"/>
      <w:lvlText w:val="%3."/>
      <w:lvlJc w:val="right"/>
      <w:pPr>
        <w:ind w:left="2368" w:hanging="180"/>
      </w:pPr>
    </w:lvl>
    <w:lvl w:ilvl="3" w:tplc="0415000F" w:tentative="1">
      <w:start w:val="1"/>
      <w:numFmt w:val="decimal"/>
      <w:lvlText w:val="%4."/>
      <w:lvlJc w:val="left"/>
      <w:pPr>
        <w:ind w:left="3088" w:hanging="360"/>
      </w:pPr>
    </w:lvl>
    <w:lvl w:ilvl="4" w:tplc="04150019" w:tentative="1">
      <w:start w:val="1"/>
      <w:numFmt w:val="lowerLetter"/>
      <w:lvlText w:val="%5."/>
      <w:lvlJc w:val="left"/>
      <w:pPr>
        <w:ind w:left="3808" w:hanging="360"/>
      </w:pPr>
    </w:lvl>
    <w:lvl w:ilvl="5" w:tplc="0415001B" w:tentative="1">
      <w:start w:val="1"/>
      <w:numFmt w:val="lowerRoman"/>
      <w:lvlText w:val="%6."/>
      <w:lvlJc w:val="right"/>
      <w:pPr>
        <w:ind w:left="4528" w:hanging="180"/>
      </w:pPr>
    </w:lvl>
    <w:lvl w:ilvl="6" w:tplc="0415000F" w:tentative="1">
      <w:start w:val="1"/>
      <w:numFmt w:val="decimal"/>
      <w:lvlText w:val="%7."/>
      <w:lvlJc w:val="left"/>
      <w:pPr>
        <w:ind w:left="5248" w:hanging="360"/>
      </w:pPr>
    </w:lvl>
    <w:lvl w:ilvl="7" w:tplc="04150019" w:tentative="1">
      <w:start w:val="1"/>
      <w:numFmt w:val="lowerLetter"/>
      <w:lvlText w:val="%8."/>
      <w:lvlJc w:val="left"/>
      <w:pPr>
        <w:ind w:left="5968" w:hanging="360"/>
      </w:pPr>
    </w:lvl>
    <w:lvl w:ilvl="8" w:tplc="0415001B" w:tentative="1">
      <w:start w:val="1"/>
      <w:numFmt w:val="lowerRoman"/>
      <w:lvlText w:val="%9."/>
      <w:lvlJc w:val="right"/>
      <w:pPr>
        <w:ind w:left="6688" w:hanging="180"/>
      </w:pPr>
    </w:lvl>
  </w:abstractNum>
  <w:abstractNum w:abstractNumId="41" w15:restartNumberingAfterBreak="0">
    <w:nsid w:val="5DF07FE2"/>
    <w:multiLevelType w:val="hybridMultilevel"/>
    <w:tmpl w:val="05643B06"/>
    <w:lvl w:ilvl="0" w:tplc="17D6BCD4">
      <w:start w:val="1"/>
      <w:numFmt w:val="decimal"/>
      <w:lvlText w:val="%1)"/>
      <w:lvlJc w:val="left"/>
      <w:pPr>
        <w:ind w:left="1068" w:hanging="360"/>
      </w:pPr>
      <w:rPr>
        <w:rFonts w:hint="default"/>
      </w:rPr>
    </w:lvl>
    <w:lvl w:ilvl="1" w:tplc="04150017">
      <w:start w:val="1"/>
      <w:numFmt w:val="lowerLetter"/>
      <w:lvlText w:val="%2)"/>
      <w:lvlJc w:val="left"/>
      <w:pPr>
        <w:ind w:left="1211" w:hanging="360"/>
      </w:pPr>
      <w:rPr>
        <w:rFonts w:hint="default"/>
      </w:rPr>
    </w:lvl>
    <w:lvl w:ilvl="2" w:tplc="FA5EA0FC">
      <w:start w:val="1"/>
      <w:numFmt w:val="lowerLetter"/>
      <w:lvlText w:val="%3)"/>
      <w:lvlJc w:val="left"/>
      <w:pPr>
        <w:ind w:left="1974" w:hanging="840"/>
      </w:pPr>
      <w:rPr>
        <w:rFonts w:ascii="Arial" w:eastAsia="Calibri" w:hAnsi="Arial" w:cs="Arial"/>
        <w:color w:val="auto"/>
      </w:r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2" w15:restartNumberingAfterBreak="0">
    <w:nsid w:val="5FDD6F88"/>
    <w:multiLevelType w:val="hybridMultilevel"/>
    <w:tmpl w:val="E2D839D0"/>
    <w:lvl w:ilvl="0" w:tplc="0409000F">
      <w:start w:val="1"/>
      <w:numFmt w:val="decimal"/>
      <w:lvlText w:val="%1."/>
      <w:lvlJc w:val="left"/>
      <w:pPr>
        <w:ind w:left="1632" w:hanging="360"/>
      </w:p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43" w15:restartNumberingAfterBreak="0">
    <w:nsid w:val="619F6238"/>
    <w:multiLevelType w:val="hybridMultilevel"/>
    <w:tmpl w:val="B2F262B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687C35BE"/>
    <w:multiLevelType w:val="hybridMultilevel"/>
    <w:tmpl w:val="9E06CA1E"/>
    <w:lvl w:ilvl="0" w:tplc="CA5850F4">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9C6873"/>
    <w:multiLevelType w:val="multilevel"/>
    <w:tmpl w:val="090E9994"/>
    <w:lvl w:ilvl="0">
      <w:start w:val="1"/>
      <w:numFmt w:val="decimal"/>
      <w:lvlText w:val="%1)"/>
      <w:lvlJc w:val="left"/>
      <w:pPr>
        <w:ind w:left="644" w:hanging="360"/>
      </w:pPr>
      <w:rPr>
        <w:rFonts w:hint="default"/>
      </w:rPr>
    </w:lvl>
    <w:lvl w:ilvl="1">
      <w:start w:val="1"/>
      <w:numFmt w:val="decimal"/>
      <w:lvlText w:val="%2)"/>
      <w:lvlJc w:val="left"/>
      <w:pPr>
        <w:ind w:left="1004" w:hanging="360"/>
      </w:pPr>
      <w:rPr>
        <w:rFonts w:hint="default"/>
      </w:rPr>
    </w:lvl>
    <w:lvl w:ilvl="2">
      <w:start w:val="1"/>
      <w:numFmt w:val="lowerLetter"/>
      <w:lvlText w:val="%3)"/>
      <w:lvlJc w:val="left"/>
      <w:pPr>
        <w:ind w:left="1364" w:hanging="360"/>
      </w:pPr>
      <w:rPr>
        <w:rFonts w:hint="default"/>
        <w:b w:val="0"/>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46" w15:restartNumberingAfterBreak="0">
    <w:nsid w:val="69540B7F"/>
    <w:multiLevelType w:val="hybridMultilevel"/>
    <w:tmpl w:val="9372E128"/>
    <w:lvl w:ilvl="0" w:tplc="4D60DD4E">
      <w:start w:val="1"/>
      <w:numFmt w:val="bullet"/>
      <w:lvlText w:val=""/>
      <w:lvlJc w:val="left"/>
      <w:pPr>
        <w:ind w:left="2628" w:hanging="360"/>
      </w:pPr>
      <w:rPr>
        <w:rFonts w:ascii="Wingdings" w:hAnsi="Wingdings" w:hint="default"/>
        <w:color w:val="auto"/>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6DA51391"/>
    <w:multiLevelType w:val="hybridMultilevel"/>
    <w:tmpl w:val="57CCC89C"/>
    <w:lvl w:ilvl="0" w:tplc="85DE16CE">
      <w:start w:val="1"/>
      <w:numFmt w:val="bullet"/>
      <w:lvlText w:val=""/>
      <w:lvlJc w:val="left"/>
      <w:pPr>
        <w:ind w:left="1494" w:hanging="360"/>
      </w:pPr>
      <w:rPr>
        <w:rFonts w:ascii="Wingdings" w:hAnsi="Wingdings" w:hint="default"/>
        <w:color w:val="auto"/>
      </w:rPr>
    </w:lvl>
    <w:lvl w:ilvl="1" w:tplc="A27E38F2">
      <w:start w:val="1"/>
      <w:numFmt w:val="decimal"/>
      <w:lvlText w:val="%2)"/>
      <w:lvlJc w:val="left"/>
      <w:pPr>
        <w:ind w:left="1069" w:hanging="360"/>
      </w:pPr>
      <w:rPr>
        <w:rFonts w:hint="default"/>
        <w:b w:val="0"/>
        <w:color w:val="auto"/>
      </w:rPr>
    </w:lvl>
    <w:lvl w:ilvl="2" w:tplc="0415001B" w:tentative="1">
      <w:start w:val="1"/>
      <w:numFmt w:val="lowerRoman"/>
      <w:lvlText w:val="%3."/>
      <w:lvlJc w:val="right"/>
      <w:pPr>
        <w:ind w:left="2822" w:hanging="180"/>
      </w:pPr>
    </w:lvl>
    <w:lvl w:ilvl="3" w:tplc="0415000F" w:tentative="1">
      <w:start w:val="1"/>
      <w:numFmt w:val="decimal"/>
      <w:lvlText w:val="%4."/>
      <w:lvlJc w:val="left"/>
      <w:pPr>
        <w:ind w:left="3542" w:hanging="360"/>
      </w:pPr>
    </w:lvl>
    <w:lvl w:ilvl="4" w:tplc="04150019" w:tentative="1">
      <w:start w:val="1"/>
      <w:numFmt w:val="lowerLetter"/>
      <w:lvlText w:val="%5."/>
      <w:lvlJc w:val="left"/>
      <w:pPr>
        <w:ind w:left="4262" w:hanging="360"/>
      </w:pPr>
    </w:lvl>
    <w:lvl w:ilvl="5" w:tplc="0415001B" w:tentative="1">
      <w:start w:val="1"/>
      <w:numFmt w:val="lowerRoman"/>
      <w:lvlText w:val="%6."/>
      <w:lvlJc w:val="right"/>
      <w:pPr>
        <w:ind w:left="4982" w:hanging="180"/>
      </w:pPr>
    </w:lvl>
    <w:lvl w:ilvl="6" w:tplc="0415000F" w:tentative="1">
      <w:start w:val="1"/>
      <w:numFmt w:val="decimal"/>
      <w:lvlText w:val="%7."/>
      <w:lvlJc w:val="left"/>
      <w:pPr>
        <w:ind w:left="5702" w:hanging="360"/>
      </w:pPr>
    </w:lvl>
    <w:lvl w:ilvl="7" w:tplc="04150019" w:tentative="1">
      <w:start w:val="1"/>
      <w:numFmt w:val="lowerLetter"/>
      <w:lvlText w:val="%8."/>
      <w:lvlJc w:val="left"/>
      <w:pPr>
        <w:ind w:left="6422" w:hanging="360"/>
      </w:pPr>
    </w:lvl>
    <w:lvl w:ilvl="8" w:tplc="0415001B" w:tentative="1">
      <w:start w:val="1"/>
      <w:numFmt w:val="lowerRoman"/>
      <w:lvlText w:val="%9."/>
      <w:lvlJc w:val="right"/>
      <w:pPr>
        <w:ind w:left="7142" w:hanging="180"/>
      </w:pPr>
    </w:lvl>
  </w:abstractNum>
  <w:abstractNum w:abstractNumId="48" w15:restartNumberingAfterBreak="0">
    <w:nsid w:val="70DA1E35"/>
    <w:multiLevelType w:val="hybridMultilevel"/>
    <w:tmpl w:val="FD0EB55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9" w15:restartNumberingAfterBreak="0">
    <w:nsid w:val="71366AAF"/>
    <w:multiLevelType w:val="hybridMultilevel"/>
    <w:tmpl w:val="E3B89016"/>
    <w:lvl w:ilvl="0" w:tplc="05AE45D8">
      <w:start w:val="1"/>
      <w:numFmt w:val="decimal"/>
      <w:lvlText w:val="%1)"/>
      <w:lvlJc w:val="left"/>
      <w:pPr>
        <w:ind w:left="1287" w:hanging="360"/>
      </w:pPr>
      <w:rPr>
        <w:rFonts w:ascii="Arial" w:hAnsi="Arial" w:cs="Arial" w:hint="default"/>
        <w:i w:val="0"/>
        <w:color w:val="auto"/>
        <w:sz w:val="22"/>
        <w:szCs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2E34645"/>
    <w:multiLevelType w:val="hybridMultilevel"/>
    <w:tmpl w:val="CFAA5FD6"/>
    <w:lvl w:ilvl="0" w:tplc="1096A66C">
      <w:start w:val="1"/>
      <w:numFmt w:val="bullet"/>
      <w:lvlText w:val=""/>
      <w:lvlJc w:val="left"/>
      <w:pPr>
        <w:ind w:left="1211" w:hanging="360"/>
      </w:pPr>
      <w:rPr>
        <w:rFonts w:ascii="Symbol" w:hAnsi="Symbol" w:hint="default"/>
        <w:color w:val="auto"/>
      </w:rPr>
    </w:lvl>
    <w:lvl w:ilvl="1" w:tplc="04150003" w:tentative="1">
      <w:start w:val="1"/>
      <w:numFmt w:val="bullet"/>
      <w:lvlText w:val="o"/>
      <w:lvlJc w:val="left"/>
      <w:pPr>
        <w:ind w:left="2443" w:hanging="360"/>
      </w:pPr>
      <w:rPr>
        <w:rFonts w:ascii="Courier New" w:hAnsi="Courier New" w:cs="Courier New" w:hint="default"/>
      </w:rPr>
    </w:lvl>
    <w:lvl w:ilvl="2" w:tplc="04150005" w:tentative="1">
      <w:start w:val="1"/>
      <w:numFmt w:val="bullet"/>
      <w:lvlText w:val=""/>
      <w:lvlJc w:val="left"/>
      <w:pPr>
        <w:ind w:left="3163" w:hanging="360"/>
      </w:pPr>
      <w:rPr>
        <w:rFonts w:ascii="Wingdings" w:hAnsi="Wingdings" w:hint="default"/>
      </w:rPr>
    </w:lvl>
    <w:lvl w:ilvl="3" w:tplc="04150001" w:tentative="1">
      <w:start w:val="1"/>
      <w:numFmt w:val="bullet"/>
      <w:lvlText w:val=""/>
      <w:lvlJc w:val="left"/>
      <w:pPr>
        <w:ind w:left="3883" w:hanging="360"/>
      </w:pPr>
      <w:rPr>
        <w:rFonts w:ascii="Symbol" w:hAnsi="Symbol" w:hint="default"/>
      </w:rPr>
    </w:lvl>
    <w:lvl w:ilvl="4" w:tplc="04150003" w:tentative="1">
      <w:start w:val="1"/>
      <w:numFmt w:val="bullet"/>
      <w:lvlText w:val="o"/>
      <w:lvlJc w:val="left"/>
      <w:pPr>
        <w:ind w:left="4603" w:hanging="360"/>
      </w:pPr>
      <w:rPr>
        <w:rFonts w:ascii="Courier New" w:hAnsi="Courier New" w:cs="Courier New" w:hint="default"/>
      </w:rPr>
    </w:lvl>
    <w:lvl w:ilvl="5" w:tplc="04150005" w:tentative="1">
      <w:start w:val="1"/>
      <w:numFmt w:val="bullet"/>
      <w:lvlText w:val=""/>
      <w:lvlJc w:val="left"/>
      <w:pPr>
        <w:ind w:left="5323" w:hanging="360"/>
      </w:pPr>
      <w:rPr>
        <w:rFonts w:ascii="Wingdings" w:hAnsi="Wingdings" w:hint="default"/>
      </w:rPr>
    </w:lvl>
    <w:lvl w:ilvl="6" w:tplc="04150001" w:tentative="1">
      <w:start w:val="1"/>
      <w:numFmt w:val="bullet"/>
      <w:lvlText w:val=""/>
      <w:lvlJc w:val="left"/>
      <w:pPr>
        <w:ind w:left="6043" w:hanging="360"/>
      </w:pPr>
      <w:rPr>
        <w:rFonts w:ascii="Symbol" w:hAnsi="Symbol" w:hint="default"/>
      </w:rPr>
    </w:lvl>
    <w:lvl w:ilvl="7" w:tplc="04150003" w:tentative="1">
      <w:start w:val="1"/>
      <w:numFmt w:val="bullet"/>
      <w:lvlText w:val="o"/>
      <w:lvlJc w:val="left"/>
      <w:pPr>
        <w:ind w:left="6763" w:hanging="360"/>
      </w:pPr>
      <w:rPr>
        <w:rFonts w:ascii="Courier New" w:hAnsi="Courier New" w:cs="Courier New" w:hint="default"/>
      </w:rPr>
    </w:lvl>
    <w:lvl w:ilvl="8" w:tplc="04150005" w:tentative="1">
      <w:start w:val="1"/>
      <w:numFmt w:val="bullet"/>
      <w:lvlText w:val=""/>
      <w:lvlJc w:val="left"/>
      <w:pPr>
        <w:ind w:left="7483" w:hanging="360"/>
      </w:pPr>
      <w:rPr>
        <w:rFonts w:ascii="Wingdings" w:hAnsi="Wingdings" w:hint="default"/>
      </w:rPr>
    </w:lvl>
  </w:abstractNum>
  <w:abstractNum w:abstractNumId="51" w15:restartNumberingAfterBreak="0">
    <w:nsid w:val="745775B0"/>
    <w:multiLevelType w:val="hybridMultilevel"/>
    <w:tmpl w:val="41667740"/>
    <w:lvl w:ilvl="0" w:tplc="1096A66C">
      <w:start w:val="1"/>
      <w:numFmt w:val="bullet"/>
      <w:lvlText w:val=""/>
      <w:lvlJc w:val="left"/>
      <w:pPr>
        <w:ind w:left="1211" w:hanging="360"/>
      </w:pPr>
      <w:rPr>
        <w:rFonts w:ascii="Symbol" w:hAnsi="Symbol" w:hint="default"/>
        <w:color w:val="auto"/>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52" w15:restartNumberingAfterBreak="0">
    <w:nsid w:val="7473334A"/>
    <w:multiLevelType w:val="hybridMultilevel"/>
    <w:tmpl w:val="C57831A2"/>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5D71B6B"/>
    <w:multiLevelType w:val="hybridMultilevel"/>
    <w:tmpl w:val="5CBAA1E2"/>
    <w:lvl w:ilvl="0" w:tplc="04150011">
      <w:start w:val="1"/>
      <w:numFmt w:val="decimal"/>
      <w:lvlText w:val="%1)"/>
      <w:lvlJc w:val="left"/>
      <w:pPr>
        <w:ind w:left="786" w:hanging="360"/>
      </w:pPr>
    </w:lvl>
    <w:lvl w:ilvl="1" w:tplc="04150019">
      <w:start w:val="1"/>
      <w:numFmt w:val="lowerLetter"/>
      <w:lvlText w:val="%2."/>
      <w:lvlJc w:val="left"/>
      <w:pPr>
        <w:ind w:left="1724" w:hanging="360"/>
      </w:pPr>
    </w:lvl>
    <w:lvl w:ilvl="2" w:tplc="E66E8666">
      <w:start w:val="2"/>
      <w:numFmt w:val="decimal"/>
      <w:lvlText w:val="%3."/>
      <w:lvlJc w:val="left"/>
      <w:pPr>
        <w:ind w:left="2624" w:hanging="360"/>
      </w:pPr>
      <w:rPr>
        <w:rFonts w:hint="default"/>
      </w:r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54" w15:restartNumberingAfterBreak="0">
    <w:nsid w:val="785C33A1"/>
    <w:multiLevelType w:val="hybridMultilevel"/>
    <w:tmpl w:val="EDD6D360"/>
    <w:lvl w:ilvl="0" w:tplc="04150011">
      <w:start w:val="1"/>
      <w:numFmt w:val="decimal"/>
      <w:lvlText w:val="%1)"/>
      <w:lvlJc w:val="left"/>
      <w:pPr>
        <w:ind w:left="1287" w:hanging="360"/>
      </w:pPr>
      <w:rPr>
        <w:rFonts w:hint="default"/>
        <w:sz w:val="22"/>
        <w:szCs w:val="22"/>
      </w:rPr>
    </w:lvl>
    <w:lvl w:ilvl="1" w:tplc="04090019" w:tentative="1">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78DF567E"/>
    <w:multiLevelType w:val="hybridMultilevel"/>
    <w:tmpl w:val="18A25CAE"/>
    <w:lvl w:ilvl="0" w:tplc="5D2A9ED6">
      <w:start w:val="1"/>
      <w:numFmt w:val="lowerLetter"/>
      <w:lvlText w:val="%1)"/>
      <w:lvlJc w:val="left"/>
      <w:pPr>
        <w:ind w:left="1636" w:hanging="360"/>
      </w:pPr>
      <w:rPr>
        <w:rFonts w:hint="default"/>
      </w:rPr>
    </w:lvl>
    <w:lvl w:ilvl="1" w:tplc="04090001">
      <w:start w:val="1"/>
      <w:numFmt w:val="bullet"/>
      <w:lvlText w:val=""/>
      <w:lvlJc w:val="left"/>
      <w:pPr>
        <w:ind w:left="1920" w:hanging="360"/>
      </w:pPr>
      <w:rPr>
        <w:rFonts w:ascii="Symbol" w:hAnsi="Symbol" w:hint="default"/>
      </w:r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6" w15:restartNumberingAfterBreak="0">
    <w:nsid w:val="7A9E4C9B"/>
    <w:multiLevelType w:val="hybridMultilevel"/>
    <w:tmpl w:val="F5F2CF9A"/>
    <w:lvl w:ilvl="0" w:tplc="0F50C360">
      <w:start w:val="1"/>
      <w:numFmt w:val="lowerLetter"/>
      <w:lvlText w:val="%1)"/>
      <w:lvlJc w:val="left"/>
      <w:pPr>
        <w:ind w:left="927"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7" w15:restartNumberingAfterBreak="0">
    <w:nsid w:val="7CE51FF6"/>
    <w:multiLevelType w:val="hybridMultilevel"/>
    <w:tmpl w:val="9E06CA1E"/>
    <w:lvl w:ilvl="0" w:tplc="CA5850F4">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ED6AEC"/>
    <w:multiLevelType w:val="hybridMultilevel"/>
    <w:tmpl w:val="466028A4"/>
    <w:lvl w:ilvl="0" w:tplc="8FB207EE">
      <w:start w:val="1"/>
      <w:numFmt w:val="bullet"/>
      <w:lvlText w:val=""/>
      <w:lvlJc w:val="left"/>
      <w:pPr>
        <w:ind w:left="7448" w:hanging="360"/>
      </w:pPr>
      <w:rPr>
        <w:rFonts w:ascii="Wingdings" w:hAnsi="Wingdings" w:hint="default"/>
        <w:color w:val="auto"/>
      </w:rPr>
    </w:lvl>
    <w:lvl w:ilvl="1" w:tplc="04150003" w:tentative="1">
      <w:start w:val="1"/>
      <w:numFmt w:val="bullet"/>
      <w:lvlText w:val="o"/>
      <w:lvlJc w:val="left"/>
      <w:pPr>
        <w:ind w:left="4199" w:hanging="360"/>
      </w:pPr>
      <w:rPr>
        <w:rFonts w:ascii="Courier New" w:hAnsi="Courier New" w:cs="Courier New" w:hint="default"/>
      </w:rPr>
    </w:lvl>
    <w:lvl w:ilvl="2" w:tplc="04150005" w:tentative="1">
      <w:start w:val="1"/>
      <w:numFmt w:val="bullet"/>
      <w:lvlText w:val=""/>
      <w:lvlJc w:val="left"/>
      <w:pPr>
        <w:ind w:left="4919" w:hanging="360"/>
      </w:pPr>
      <w:rPr>
        <w:rFonts w:ascii="Wingdings" w:hAnsi="Wingdings" w:hint="default"/>
      </w:rPr>
    </w:lvl>
    <w:lvl w:ilvl="3" w:tplc="04150001" w:tentative="1">
      <w:start w:val="1"/>
      <w:numFmt w:val="bullet"/>
      <w:lvlText w:val=""/>
      <w:lvlJc w:val="left"/>
      <w:pPr>
        <w:ind w:left="5639" w:hanging="360"/>
      </w:pPr>
      <w:rPr>
        <w:rFonts w:ascii="Symbol" w:hAnsi="Symbol" w:hint="default"/>
      </w:rPr>
    </w:lvl>
    <w:lvl w:ilvl="4" w:tplc="04150003" w:tentative="1">
      <w:start w:val="1"/>
      <w:numFmt w:val="bullet"/>
      <w:lvlText w:val="o"/>
      <w:lvlJc w:val="left"/>
      <w:pPr>
        <w:ind w:left="6359" w:hanging="360"/>
      </w:pPr>
      <w:rPr>
        <w:rFonts w:ascii="Courier New" w:hAnsi="Courier New" w:cs="Courier New" w:hint="default"/>
      </w:rPr>
    </w:lvl>
    <w:lvl w:ilvl="5" w:tplc="04150005" w:tentative="1">
      <w:start w:val="1"/>
      <w:numFmt w:val="bullet"/>
      <w:lvlText w:val=""/>
      <w:lvlJc w:val="left"/>
      <w:pPr>
        <w:ind w:left="7079" w:hanging="360"/>
      </w:pPr>
      <w:rPr>
        <w:rFonts w:ascii="Wingdings" w:hAnsi="Wingdings" w:hint="default"/>
      </w:rPr>
    </w:lvl>
    <w:lvl w:ilvl="6" w:tplc="04150001" w:tentative="1">
      <w:start w:val="1"/>
      <w:numFmt w:val="bullet"/>
      <w:lvlText w:val=""/>
      <w:lvlJc w:val="left"/>
      <w:pPr>
        <w:ind w:left="7799" w:hanging="360"/>
      </w:pPr>
      <w:rPr>
        <w:rFonts w:ascii="Symbol" w:hAnsi="Symbol" w:hint="default"/>
      </w:rPr>
    </w:lvl>
    <w:lvl w:ilvl="7" w:tplc="04150003" w:tentative="1">
      <w:start w:val="1"/>
      <w:numFmt w:val="bullet"/>
      <w:lvlText w:val="o"/>
      <w:lvlJc w:val="left"/>
      <w:pPr>
        <w:ind w:left="8519" w:hanging="360"/>
      </w:pPr>
      <w:rPr>
        <w:rFonts w:ascii="Courier New" w:hAnsi="Courier New" w:cs="Courier New" w:hint="default"/>
      </w:rPr>
    </w:lvl>
    <w:lvl w:ilvl="8" w:tplc="04150005" w:tentative="1">
      <w:start w:val="1"/>
      <w:numFmt w:val="bullet"/>
      <w:lvlText w:val=""/>
      <w:lvlJc w:val="left"/>
      <w:pPr>
        <w:ind w:left="9239" w:hanging="360"/>
      </w:pPr>
      <w:rPr>
        <w:rFonts w:ascii="Wingdings" w:hAnsi="Wingdings" w:hint="default"/>
      </w:rPr>
    </w:lvl>
  </w:abstractNum>
  <w:num w:numId="1">
    <w:abstractNumId w:val="22"/>
  </w:num>
  <w:num w:numId="2">
    <w:abstractNumId w:val="15"/>
  </w:num>
  <w:num w:numId="3">
    <w:abstractNumId w:val="12"/>
  </w:num>
  <w:num w:numId="4">
    <w:abstractNumId w:val="47"/>
  </w:num>
  <w:num w:numId="5">
    <w:abstractNumId w:val="20"/>
  </w:num>
  <w:num w:numId="6">
    <w:abstractNumId w:val="58"/>
  </w:num>
  <w:num w:numId="7">
    <w:abstractNumId w:val="31"/>
  </w:num>
  <w:num w:numId="8">
    <w:abstractNumId w:val="33"/>
  </w:num>
  <w:num w:numId="9">
    <w:abstractNumId w:val="46"/>
  </w:num>
  <w:num w:numId="10">
    <w:abstractNumId w:val="5"/>
  </w:num>
  <w:num w:numId="11">
    <w:abstractNumId w:val="7"/>
  </w:num>
  <w:num w:numId="12">
    <w:abstractNumId w:val="38"/>
  </w:num>
  <w:num w:numId="13">
    <w:abstractNumId w:val="23"/>
  </w:num>
  <w:num w:numId="14">
    <w:abstractNumId w:val="8"/>
  </w:num>
  <w:num w:numId="15">
    <w:abstractNumId w:val="55"/>
  </w:num>
  <w:num w:numId="16">
    <w:abstractNumId w:val="57"/>
  </w:num>
  <w:num w:numId="17">
    <w:abstractNumId w:val="44"/>
  </w:num>
  <w:num w:numId="18">
    <w:abstractNumId w:val="49"/>
  </w:num>
  <w:num w:numId="19">
    <w:abstractNumId w:val="54"/>
  </w:num>
  <w:num w:numId="20">
    <w:abstractNumId w:val="1"/>
  </w:num>
  <w:num w:numId="21">
    <w:abstractNumId w:val="43"/>
  </w:num>
  <w:num w:numId="22">
    <w:abstractNumId w:val="41"/>
  </w:num>
  <w:num w:numId="23">
    <w:abstractNumId w:val="27"/>
  </w:num>
  <w:num w:numId="24">
    <w:abstractNumId w:val="0"/>
  </w:num>
  <w:num w:numId="25">
    <w:abstractNumId w:val="10"/>
  </w:num>
  <w:num w:numId="26">
    <w:abstractNumId w:val="42"/>
  </w:num>
  <w:num w:numId="27">
    <w:abstractNumId w:val="39"/>
  </w:num>
  <w:num w:numId="28">
    <w:abstractNumId w:val="18"/>
  </w:num>
  <w:num w:numId="29">
    <w:abstractNumId w:val="56"/>
  </w:num>
  <w:num w:numId="30">
    <w:abstractNumId w:val="35"/>
  </w:num>
  <w:num w:numId="31">
    <w:abstractNumId w:val="26"/>
  </w:num>
  <w:num w:numId="32">
    <w:abstractNumId w:val="32"/>
  </w:num>
  <w:num w:numId="33">
    <w:abstractNumId w:val="30"/>
  </w:num>
  <w:num w:numId="34">
    <w:abstractNumId w:val="6"/>
  </w:num>
  <w:num w:numId="35">
    <w:abstractNumId w:val="40"/>
  </w:num>
  <w:num w:numId="36">
    <w:abstractNumId w:val="14"/>
  </w:num>
  <w:num w:numId="37">
    <w:abstractNumId w:val="50"/>
  </w:num>
  <w:num w:numId="38">
    <w:abstractNumId w:val="16"/>
  </w:num>
  <w:num w:numId="39">
    <w:abstractNumId w:val="51"/>
  </w:num>
  <w:num w:numId="40">
    <w:abstractNumId w:val="11"/>
  </w:num>
  <w:num w:numId="41">
    <w:abstractNumId w:val="24"/>
  </w:num>
  <w:num w:numId="42">
    <w:abstractNumId w:val="53"/>
  </w:num>
  <w:num w:numId="43">
    <w:abstractNumId w:val="36"/>
  </w:num>
  <w:num w:numId="44">
    <w:abstractNumId w:val="2"/>
  </w:num>
  <w:num w:numId="45">
    <w:abstractNumId w:val="19"/>
  </w:num>
  <w:num w:numId="46">
    <w:abstractNumId w:val="21"/>
  </w:num>
  <w:num w:numId="47">
    <w:abstractNumId w:val="37"/>
  </w:num>
  <w:num w:numId="48">
    <w:abstractNumId w:val="52"/>
  </w:num>
  <w:num w:numId="49">
    <w:abstractNumId w:val="48"/>
  </w:num>
  <w:num w:numId="50">
    <w:abstractNumId w:val="29"/>
  </w:num>
  <w:num w:numId="51">
    <w:abstractNumId w:val="45"/>
  </w:num>
  <w:num w:numId="52">
    <w:abstractNumId w:val="4"/>
  </w:num>
  <w:num w:numId="53">
    <w:abstractNumId w:val="17"/>
  </w:num>
  <w:num w:numId="54">
    <w:abstractNumId w:val="3"/>
  </w:num>
  <w:num w:numId="55">
    <w:abstractNumId w:val="33"/>
    <w:lvlOverride w:ilvl="0">
      <w:startOverride w:val="1"/>
    </w:lvlOverride>
  </w:num>
  <w:num w:numId="56">
    <w:abstractNumId w:val="9"/>
  </w:num>
  <w:num w:numId="57">
    <w:abstractNumId w:val="13"/>
  </w:num>
  <w:num w:numId="58">
    <w:abstractNumId w:val="25"/>
  </w:num>
  <w:num w:numId="59">
    <w:abstractNumId w:val="33"/>
    <w:lvlOverride w:ilvl="0">
      <w:startOverride w:val="1"/>
    </w:lvlOverride>
  </w:num>
  <w:num w:numId="60">
    <w:abstractNumId w:val="34"/>
  </w:num>
  <w:num w:numId="61">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hideSpellingErrors/>
  <w:hideGrammaticalErrors/>
  <w:activeWritingStyle w:appName="MSWord" w:lang="pl-PL" w:vendorID="12" w:dllVersion="512" w:checkStyle="1"/>
  <w:revisionView w:inkAnnotations="0"/>
  <w:doNotTrackFormatting/>
  <w:defaultTabStop w:val="708"/>
  <w:hyphenationZone w:val="425"/>
  <w:drawingGridHorizontalSpacing w:val="80"/>
  <w:displayHorizontalDrawingGridEvery w:val="2"/>
  <w:characterSpacingControl w:val="doNotCompress"/>
  <w:hdrShapeDefaults>
    <o:shapedefaults v:ext="edit" spidmax="6145" fill="f" fillcolor="white" strokecolor="#a5a5a5">
      <v:fill color="white" on="f"/>
      <v:stroke color="#a5a5a5" weigh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4F3"/>
    <w:rsid w:val="00000972"/>
    <w:rsid w:val="00001113"/>
    <w:rsid w:val="00001AD3"/>
    <w:rsid w:val="00002749"/>
    <w:rsid w:val="00002880"/>
    <w:rsid w:val="00002C38"/>
    <w:rsid w:val="00002CA7"/>
    <w:rsid w:val="00002D68"/>
    <w:rsid w:val="00002EF6"/>
    <w:rsid w:val="00003033"/>
    <w:rsid w:val="000033EE"/>
    <w:rsid w:val="0000357B"/>
    <w:rsid w:val="0000409C"/>
    <w:rsid w:val="0000447F"/>
    <w:rsid w:val="00004626"/>
    <w:rsid w:val="00004676"/>
    <w:rsid w:val="00005122"/>
    <w:rsid w:val="00005184"/>
    <w:rsid w:val="00005283"/>
    <w:rsid w:val="00005860"/>
    <w:rsid w:val="000065EE"/>
    <w:rsid w:val="00006CEF"/>
    <w:rsid w:val="00007400"/>
    <w:rsid w:val="0000771F"/>
    <w:rsid w:val="0001006D"/>
    <w:rsid w:val="000102F5"/>
    <w:rsid w:val="00010B13"/>
    <w:rsid w:val="0001116C"/>
    <w:rsid w:val="00011A79"/>
    <w:rsid w:val="00011A7A"/>
    <w:rsid w:val="0001207C"/>
    <w:rsid w:val="00012154"/>
    <w:rsid w:val="00012903"/>
    <w:rsid w:val="00012B6B"/>
    <w:rsid w:val="00012D70"/>
    <w:rsid w:val="00012DEB"/>
    <w:rsid w:val="000141E7"/>
    <w:rsid w:val="000158BA"/>
    <w:rsid w:val="00016385"/>
    <w:rsid w:val="000167F7"/>
    <w:rsid w:val="00016B61"/>
    <w:rsid w:val="00016C3D"/>
    <w:rsid w:val="00016E79"/>
    <w:rsid w:val="000173DA"/>
    <w:rsid w:val="000178C4"/>
    <w:rsid w:val="00017C8D"/>
    <w:rsid w:val="00020495"/>
    <w:rsid w:val="00020880"/>
    <w:rsid w:val="000214BB"/>
    <w:rsid w:val="000219D2"/>
    <w:rsid w:val="00021A2C"/>
    <w:rsid w:val="00021A99"/>
    <w:rsid w:val="00021B64"/>
    <w:rsid w:val="00021D7C"/>
    <w:rsid w:val="00021DBC"/>
    <w:rsid w:val="000223FB"/>
    <w:rsid w:val="00022699"/>
    <w:rsid w:val="0002271E"/>
    <w:rsid w:val="00022BC3"/>
    <w:rsid w:val="000235D9"/>
    <w:rsid w:val="0002364F"/>
    <w:rsid w:val="000239D9"/>
    <w:rsid w:val="00023A25"/>
    <w:rsid w:val="00024135"/>
    <w:rsid w:val="00024635"/>
    <w:rsid w:val="000247E7"/>
    <w:rsid w:val="00024A1A"/>
    <w:rsid w:val="00024D4B"/>
    <w:rsid w:val="0002513C"/>
    <w:rsid w:val="00025634"/>
    <w:rsid w:val="00025AEC"/>
    <w:rsid w:val="00026A90"/>
    <w:rsid w:val="00026D6D"/>
    <w:rsid w:val="00026F94"/>
    <w:rsid w:val="00027369"/>
    <w:rsid w:val="000303B9"/>
    <w:rsid w:val="0003044C"/>
    <w:rsid w:val="00030C6F"/>
    <w:rsid w:val="00030DC9"/>
    <w:rsid w:val="00031DBD"/>
    <w:rsid w:val="00031E8A"/>
    <w:rsid w:val="000323E9"/>
    <w:rsid w:val="00032CF6"/>
    <w:rsid w:val="0003303E"/>
    <w:rsid w:val="00033ACD"/>
    <w:rsid w:val="00033DC2"/>
    <w:rsid w:val="00034415"/>
    <w:rsid w:val="000355D4"/>
    <w:rsid w:val="0003654A"/>
    <w:rsid w:val="00036AB8"/>
    <w:rsid w:val="00036DD2"/>
    <w:rsid w:val="00037068"/>
    <w:rsid w:val="000407B8"/>
    <w:rsid w:val="00040C3B"/>
    <w:rsid w:val="00040C79"/>
    <w:rsid w:val="00040C98"/>
    <w:rsid w:val="00040CF9"/>
    <w:rsid w:val="00041A2A"/>
    <w:rsid w:val="0004203A"/>
    <w:rsid w:val="000427F6"/>
    <w:rsid w:val="00042FD2"/>
    <w:rsid w:val="00043388"/>
    <w:rsid w:val="0004379F"/>
    <w:rsid w:val="00043978"/>
    <w:rsid w:val="00043CE6"/>
    <w:rsid w:val="00044212"/>
    <w:rsid w:val="0004455F"/>
    <w:rsid w:val="000451E1"/>
    <w:rsid w:val="00045467"/>
    <w:rsid w:val="0004549E"/>
    <w:rsid w:val="00045D43"/>
    <w:rsid w:val="0004655C"/>
    <w:rsid w:val="0004663C"/>
    <w:rsid w:val="000467B5"/>
    <w:rsid w:val="00046847"/>
    <w:rsid w:val="00046F25"/>
    <w:rsid w:val="00047485"/>
    <w:rsid w:val="0004760F"/>
    <w:rsid w:val="0005003A"/>
    <w:rsid w:val="000504AD"/>
    <w:rsid w:val="000509EF"/>
    <w:rsid w:val="000510CB"/>
    <w:rsid w:val="000513BC"/>
    <w:rsid w:val="00051661"/>
    <w:rsid w:val="000519C3"/>
    <w:rsid w:val="00051D83"/>
    <w:rsid w:val="000520B1"/>
    <w:rsid w:val="00052291"/>
    <w:rsid w:val="000522C6"/>
    <w:rsid w:val="0005246C"/>
    <w:rsid w:val="000525B5"/>
    <w:rsid w:val="000539CE"/>
    <w:rsid w:val="00053BA5"/>
    <w:rsid w:val="000548AB"/>
    <w:rsid w:val="00054D8F"/>
    <w:rsid w:val="00054DE3"/>
    <w:rsid w:val="00055585"/>
    <w:rsid w:val="0005630B"/>
    <w:rsid w:val="000566E2"/>
    <w:rsid w:val="000577C5"/>
    <w:rsid w:val="000600C7"/>
    <w:rsid w:val="000603B5"/>
    <w:rsid w:val="00060473"/>
    <w:rsid w:val="00060EE3"/>
    <w:rsid w:val="00061882"/>
    <w:rsid w:val="00061890"/>
    <w:rsid w:val="00062C26"/>
    <w:rsid w:val="00063D39"/>
    <w:rsid w:val="00064F29"/>
    <w:rsid w:val="00067345"/>
    <w:rsid w:val="00067865"/>
    <w:rsid w:val="00070DBB"/>
    <w:rsid w:val="00071498"/>
    <w:rsid w:val="000716A6"/>
    <w:rsid w:val="0007189D"/>
    <w:rsid w:val="00071C3B"/>
    <w:rsid w:val="00071ED6"/>
    <w:rsid w:val="000722D2"/>
    <w:rsid w:val="00073BA8"/>
    <w:rsid w:val="00074323"/>
    <w:rsid w:val="0007461D"/>
    <w:rsid w:val="00074735"/>
    <w:rsid w:val="00074816"/>
    <w:rsid w:val="00074C36"/>
    <w:rsid w:val="00075230"/>
    <w:rsid w:val="00075EEE"/>
    <w:rsid w:val="00076BD6"/>
    <w:rsid w:val="00076D87"/>
    <w:rsid w:val="00076DCE"/>
    <w:rsid w:val="0007730F"/>
    <w:rsid w:val="00077F9F"/>
    <w:rsid w:val="000800ED"/>
    <w:rsid w:val="0008095E"/>
    <w:rsid w:val="00080DD8"/>
    <w:rsid w:val="00082581"/>
    <w:rsid w:val="000828E0"/>
    <w:rsid w:val="00082AD3"/>
    <w:rsid w:val="000836FE"/>
    <w:rsid w:val="00083B62"/>
    <w:rsid w:val="00083C3B"/>
    <w:rsid w:val="00083CD2"/>
    <w:rsid w:val="00083ECE"/>
    <w:rsid w:val="0008472D"/>
    <w:rsid w:val="00084A35"/>
    <w:rsid w:val="00085756"/>
    <w:rsid w:val="0008593E"/>
    <w:rsid w:val="00085A73"/>
    <w:rsid w:val="00086656"/>
    <w:rsid w:val="000866A2"/>
    <w:rsid w:val="0008701A"/>
    <w:rsid w:val="000870F3"/>
    <w:rsid w:val="00087177"/>
    <w:rsid w:val="0008761B"/>
    <w:rsid w:val="00087650"/>
    <w:rsid w:val="000877EA"/>
    <w:rsid w:val="000901CC"/>
    <w:rsid w:val="0009024F"/>
    <w:rsid w:val="00090E14"/>
    <w:rsid w:val="000919CB"/>
    <w:rsid w:val="0009255E"/>
    <w:rsid w:val="000926BC"/>
    <w:rsid w:val="00092FEB"/>
    <w:rsid w:val="000944DF"/>
    <w:rsid w:val="00094D87"/>
    <w:rsid w:val="000953DC"/>
    <w:rsid w:val="000971C1"/>
    <w:rsid w:val="000971EB"/>
    <w:rsid w:val="00097264"/>
    <w:rsid w:val="000975E5"/>
    <w:rsid w:val="000977BF"/>
    <w:rsid w:val="000A0E21"/>
    <w:rsid w:val="000A10F3"/>
    <w:rsid w:val="000A397D"/>
    <w:rsid w:val="000A39BB"/>
    <w:rsid w:val="000A4996"/>
    <w:rsid w:val="000A4F09"/>
    <w:rsid w:val="000A520B"/>
    <w:rsid w:val="000A5DD9"/>
    <w:rsid w:val="000A6684"/>
    <w:rsid w:val="000A6B0C"/>
    <w:rsid w:val="000A7055"/>
    <w:rsid w:val="000A792D"/>
    <w:rsid w:val="000A7C9D"/>
    <w:rsid w:val="000B07A3"/>
    <w:rsid w:val="000B2336"/>
    <w:rsid w:val="000B295F"/>
    <w:rsid w:val="000B2A7F"/>
    <w:rsid w:val="000B2FC4"/>
    <w:rsid w:val="000B33DA"/>
    <w:rsid w:val="000B3534"/>
    <w:rsid w:val="000B4188"/>
    <w:rsid w:val="000B486A"/>
    <w:rsid w:val="000B4C2D"/>
    <w:rsid w:val="000B4F45"/>
    <w:rsid w:val="000B5A8A"/>
    <w:rsid w:val="000B6409"/>
    <w:rsid w:val="000B66CF"/>
    <w:rsid w:val="000B74ED"/>
    <w:rsid w:val="000B7630"/>
    <w:rsid w:val="000B7AD0"/>
    <w:rsid w:val="000B7FD9"/>
    <w:rsid w:val="000C0239"/>
    <w:rsid w:val="000C0C2E"/>
    <w:rsid w:val="000C0D43"/>
    <w:rsid w:val="000C0E61"/>
    <w:rsid w:val="000C2446"/>
    <w:rsid w:val="000C2A51"/>
    <w:rsid w:val="000C2C30"/>
    <w:rsid w:val="000C3AE6"/>
    <w:rsid w:val="000C3E87"/>
    <w:rsid w:val="000C401E"/>
    <w:rsid w:val="000C4661"/>
    <w:rsid w:val="000C5E93"/>
    <w:rsid w:val="000C608E"/>
    <w:rsid w:val="000C62FC"/>
    <w:rsid w:val="000C6EAD"/>
    <w:rsid w:val="000C7841"/>
    <w:rsid w:val="000C7E9D"/>
    <w:rsid w:val="000D01A5"/>
    <w:rsid w:val="000D0707"/>
    <w:rsid w:val="000D0C80"/>
    <w:rsid w:val="000D0C87"/>
    <w:rsid w:val="000D103E"/>
    <w:rsid w:val="000D1195"/>
    <w:rsid w:val="000D20BE"/>
    <w:rsid w:val="000D26D8"/>
    <w:rsid w:val="000D2750"/>
    <w:rsid w:val="000D2A4A"/>
    <w:rsid w:val="000D30A7"/>
    <w:rsid w:val="000D3FDF"/>
    <w:rsid w:val="000D41D1"/>
    <w:rsid w:val="000D47C5"/>
    <w:rsid w:val="000D4929"/>
    <w:rsid w:val="000D545E"/>
    <w:rsid w:val="000D54E8"/>
    <w:rsid w:val="000D5559"/>
    <w:rsid w:val="000D5856"/>
    <w:rsid w:val="000D63DC"/>
    <w:rsid w:val="000D69D5"/>
    <w:rsid w:val="000D6AA6"/>
    <w:rsid w:val="000D6E4A"/>
    <w:rsid w:val="000D7878"/>
    <w:rsid w:val="000D7CE5"/>
    <w:rsid w:val="000D7FE5"/>
    <w:rsid w:val="000E0159"/>
    <w:rsid w:val="000E0434"/>
    <w:rsid w:val="000E05BA"/>
    <w:rsid w:val="000E06D0"/>
    <w:rsid w:val="000E0976"/>
    <w:rsid w:val="000E13F6"/>
    <w:rsid w:val="000E1817"/>
    <w:rsid w:val="000E191A"/>
    <w:rsid w:val="000E280A"/>
    <w:rsid w:val="000E2C93"/>
    <w:rsid w:val="000E2EA5"/>
    <w:rsid w:val="000E31D1"/>
    <w:rsid w:val="000E31E9"/>
    <w:rsid w:val="000E353A"/>
    <w:rsid w:val="000E40F0"/>
    <w:rsid w:val="000E47F0"/>
    <w:rsid w:val="000E4AE8"/>
    <w:rsid w:val="000E53BE"/>
    <w:rsid w:val="000E564F"/>
    <w:rsid w:val="000E5854"/>
    <w:rsid w:val="000E5FE1"/>
    <w:rsid w:val="000E667B"/>
    <w:rsid w:val="000E6CC7"/>
    <w:rsid w:val="000E6F0F"/>
    <w:rsid w:val="000E75F7"/>
    <w:rsid w:val="000E7C69"/>
    <w:rsid w:val="000F04B6"/>
    <w:rsid w:val="000F17AB"/>
    <w:rsid w:val="000F1FAB"/>
    <w:rsid w:val="000F27EB"/>
    <w:rsid w:val="000F28B0"/>
    <w:rsid w:val="000F2A3D"/>
    <w:rsid w:val="000F2A72"/>
    <w:rsid w:val="000F2BF0"/>
    <w:rsid w:val="000F37F3"/>
    <w:rsid w:val="000F3D63"/>
    <w:rsid w:val="000F40F8"/>
    <w:rsid w:val="000F47CB"/>
    <w:rsid w:val="000F5A10"/>
    <w:rsid w:val="000F71D4"/>
    <w:rsid w:val="000F735D"/>
    <w:rsid w:val="000F7F36"/>
    <w:rsid w:val="00100172"/>
    <w:rsid w:val="001001FC"/>
    <w:rsid w:val="001003B8"/>
    <w:rsid w:val="001005A9"/>
    <w:rsid w:val="00100913"/>
    <w:rsid w:val="00100B45"/>
    <w:rsid w:val="0010137F"/>
    <w:rsid w:val="00101901"/>
    <w:rsid w:val="001019AF"/>
    <w:rsid w:val="00101B6B"/>
    <w:rsid w:val="00101E5A"/>
    <w:rsid w:val="00102A3A"/>
    <w:rsid w:val="00102DBD"/>
    <w:rsid w:val="00102FD5"/>
    <w:rsid w:val="00103017"/>
    <w:rsid w:val="00105343"/>
    <w:rsid w:val="00105B1D"/>
    <w:rsid w:val="00106032"/>
    <w:rsid w:val="001060B9"/>
    <w:rsid w:val="0010677F"/>
    <w:rsid w:val="00106AC4"/>
    <w:rsid w:val="00106CE4"/>
    <w:rsid w:val="00106DA9"/>
    <w:rsid w:val="001071C2"/>
    <w:rsid w:val="0010737D"/>
    <w:rsid w:val="0010744F"/>
    <w:rsid w:val="001102D8"/>
    <w:rsid w:val="0011046C"/>
    <w:rsid w:val="00110D00"/>
    <w:rsid w:val="00110E3D"/>
    <w:rsid w:val="00111058"/>
    <w:rsid w:val="00111281"/>
    <w:rsid w:val="00111787"/>
    <w:rsid w:val="00111A64"/>
    <w:rsid w:val="00112511"/>
    <w:rsid w:val="0011276E"/>
    <w:rsid w:val="00112D1E"/>
    <w:rsid w:val="00112E0C"/>
    <w:rsid w:val="00113DC7"/>
    <w:rsid w:val="001140B9"/>
    <w:rsid w:val="001142D9"/>
    <w:rsid w:val="00114532"/>
    <w:rsid w:val="00114678"/>
    <w:rsid w:val="00115BE6"/>
    <w:rsid w:val="001166A6"/>
    <w:rsid w:val="001172D5"/>
    <w:rsid w:val="00117467"/>
    <w:rsid w:val="0011750B"/>
    <w:rsid w:val="00117577"/>
    <w:rsid w:val="00117D18"/>
    <w:rsid w:val="001201D2"/>
    <w:rsid w:val="00120895"/>
    <w:rsid w:val="001209E1"/>
    <w:rsid w:val="001212DB"/>
    <w:rsid w:val="001215A9"/>
    <w:rsid w:val="00121675"/>
    <w:rsid w:val="001218CA"/>
    <w:rsid w:val="00121A9B"/>
    <w:rsid w:val="00121AC0"/>
    <w:rsid w:val="001221EB"/>
    <w:rsid w:val="00122694"/>
    <w:rsid w:val="00122860"/>
    <w:rsid w:val="001229F4"/>
    <w:rsid w:val="00122CFE"/>
    <w:rsid w:val="00122E0B"/>
    <w:rsid w:val="001236DD"/>
    <w:rsid w:val="0012372C"/>
    <w:rsid w:val="001238F8"/>
    <w:rsid w:val="00123CA8"/>
    <w:rsid w:val="00123DF8"/>
    <w:rsid w:val="00124468"/>
    <w:rsid w:val="00126302"/>
    <w:rsid w:val="00126AE3"/>
    <w:rsid w:val="00126E40"/>
    <w:rsid w:val="00126FBD"/>
    <w:rsid w:val="0012725B"/>
    <w:rsid w:val="001272CC"/>
    <w:rsid w:val="00127953"/>
    <w:rsid w:val="00127C7A"/>
    <w:rsid w:val="0013016E"/>
    <w:rsid w:val="00130C47"/>
    <w:rsid w:val="00130FE3"/>
    <w:rsid w:val="00131046"/>
    <w:rsid w:val="00131C59"/>
    <w:rsid w:val="00131F7D"/>
    <w:rsid w:val="0013252C"/>
    <w:rsid w:val="00132558"/>
    <w:rsid w:val="00132C20"/>
    <w:rsid w:val="00133344"/>
    <w:rsid w:val="00133791"/>
    <w:rsid w:val="001341E9"/>
    <w:rsid w:val="00134630"/>
    <w:rsid w:val="00134689"/>
    <w:rsid w:val="001346A6"/>
    <w:rsid w:val="00134CAC"/>
    <w:rsid w:val="00134D62"/>
    <w:rsid w:val="00134E5B"/>
    <w:rsid w:val="00134FED"/>
    <w:rsid w:val="0013501F"/>
    <w:rsid w:val="00135BB5"/>
    <w:rsid w:val="00135BD6"/>
    <w:rsid w:val="00135BDA"/>
    <w:rsid w:val="00135D7B"/>
    <w:rsid w:val="0013611E"/>
    <w:rsid w:val="00136869"/>
    <w:rsid w:val="00136911"/>
    <w:rsid w:val="001369D7"/>
    <w:rsid w:val="00137A04"/>
    <w:rsid w:val="00137AC5"/>
    <w:rsid w:val="00137C1E"/>
    <w:rsid w:val="00137CB9"/>
    <w:rsid w:val="00137DBF"/>
    <w:rsid w:val="00140187"/>
    <w:rsid w:val="00140426"/>
    <w:rsid w:val="0014055E"/>
    <w:rsid w:val="0014071F"/>
    <w:rsid w:val="00141520"/>
    <w:rsid w:val="0014215E"/>
    <w:rsid w:val="001425E6"/>
    <w:rsid w:val="00142B56"/>
    <w:rsid w:val="00142CAC"/>
    <w:rsid w:val="00143034"/>
    <w:rsid w:val="00143DFA"/>
    <w:rsid w:val="00144169"/>
    <w:rsid w:val="0014492D"/>
    <w:rsid w:val="00145084"/>
    <w:rsid w:val="00145D63"/>
    <w:rsid w:val="0014717F"/>
    <w:rsid w:val="001474E0"/>
    <w:rsid w:val="0014778D"/>
    <w:rsid w:val="00147B5E"/>
    <w:rsid w:val="0015040A"/>
    <w:rsid w:val="00150653"/>
    <w:rsid w:val="00150B02"/>
    <w:rsid w:val="00151484"/>
    <w:rsid w:val="001518B9"/>
    <w:rsid w:val="001522A4"/>
    <w:rsid w:val="00152374"/>
    <w:rsid w:val="00152752"/>
    <w:rsid w:val="00152FF1"/>
    <w:rsid w:val="00153C23"/>
    <w:rsid w:val="00153CFE"/>
    <w:rsid w:val="0015483D"/>
    <w:rsid w:val="00154EAB"/>
    <w:rsid w:val="00155C48"/>
    <w:rsid w:val="00155F13"/>
    <w:rsid w:val="00156F2E"/>
    <w:rsid w:val="00157077"/>
    <w:rsid w:val="001571AE"/>
    <w:rsid w:val="00157735"/>
    <w:rsid w:val="001602CF"/>
    <w:rsid w:val="00160336"/>
    <w:rsid w:val="001603DE"/>
    <w:rsid w:val="001604AB"/>
    <w:rsid w:val="001612A4"/>
    <w:rsid w:val="00161331"/>
    <w:rsid w:val="00161C19"/>
    <w:rsid w:val="00162F07"/>
    <w:rsid w:val="001632C0"/>
    <w:rsid w:val="001634A0"/>
    <w:rsid w:val="001635CA"/>
    <w:rsid w:val="00163677"/>
    <w:rsid w:val="00163A8B"/>
    <w:rsid w:val="001654A9"/>
    <w:rsid w:val="00165516"/>
    <w:rsid w:val="00165A74"/>
    <w:rsid w:val="00165D58"/>
    <w:rsid w:val="001663DE"/>
    <w:rsid w:val="00166569"/>
    <w:rsid w:val="0016798E"/>
    <w:rsid w:val="00167C92"/>
    <w:rsid w:val="001704F3"/>
    <w:rsid w:val="001707FA"/>
    <w:rsid w:val="00170A1F"/>
    <w:rsid w:val="00170B7F"/>
    <w:rsid w:val="00170F2A"/>
    <w:rsid w:val="00171B18"/>
    <w:rsid w:val="00172046"/>
    <w:rsid w:val="00172EA5"/>
    <w:rsid w:val="0017317C"/>
    <w:rsid w:val="001740F2"/>
    <w:rsid w:val="00174326"/>
    <w:rsid w:val="00174943"/>
    <w:rsid w:val="001749C1"/>
    <w:rsid w:val="00175B1C"/>
    <w:rsid w:val="00175CB4"/>
    <w:rsid w:val="00176768"/>
    <w:rsid w:val="00176A04"/>
    <w:rsid w:val="00176DA4"/>
    <w:rsid w:val="00177487"/>
    <w:rsid w:val="00177983"/>
    <w:rsid w:val="00180337"/>
    <w:rsid w:val="00180605"/>
    <w:rsid w:val="00180858"/>
    <w:rsid w:val="001808C2"/>
    <w:rsid w:val="00181B8B"/>
    <w:rsid w:val="00182666"/>
    <w:rsid w:val="00182A57"/>
    <w:rsid w:val="00182E55"/>
    <w:rsid w:val="0018312A"/>
    <w:rsid w:val="001839FB"/>
    <w:rsid w:val="00184109"/>
    <w:rsid w:val="0018462A"/>
    <w:rsid w:val="0018531C"/>
    <w:rsid w:val="00185E13"/>
    <w:rsid w:val="00185F6B"/>
    <w:rsid w:val="00186AA3"/>
    <w:rsid w:val="001874DD"/>
    <w:rsid w:val="00187F9B"/>
    <w:rsid w:val="00190429"/>
    <w:rsid w:val="00190850"/>
    <w:rsid w:val="00190C1C"/>
    <w:rsid w:val="00190DAF"/>
    <w:rsid w:val="00190F25"/>
    <w:rsid w:val="0019168D"/>
    <w:rsid w:val="00192D93"/>
    <w:rsid w:val="00193715"/>
    <w:rsid w:val="00194FF5"/>
    <w:rsid w:val="001950BE"/>
    <w:rsid w:val="00195341"/>
    <w:rsid w:val="00195E9E"/>
    <w:rsid w:val="00195F2E"/>
    <w:rsid w:val="00196B23"/>
    <w:rsid w:val="00196C5D"/>
    <w:rsid w:val="00196CAA"/>
    <w:rsid w:val="00196E82"/>
    <w:rsid w:val="0019713E"/>
    <w:rsid w:val="00197193"/>
    <w:rsid w:val="001A022F"/>
    <w:rsid w:val="001A0CCF"/>
    <w:rsid w:val="001A1106"/>
    <w:rsid w:val="001A28D5"/>
    <w:rsid w:val="001A308D"/>
    <w:rsid w:val="001A311B"/>
    <w:rsid w:val="001A4864"/>
    <w:rsid w:val="001A49D0"/>
    <w:rsid w:val="001A4C9A"/>
    <w:rsid w:val="001A5315"/>
    <w:rsid w:val="001A559B"/>
    <w:rsid w:val="001A58CF"/>
    <w:rsid w:val="001A6790"/>
    <w:rsid w:val="001A72B5"/>
    <w:rsid w:val="001A76E4"/>
    <w:rsid w:val="001B00BC"/>
    <w:rsid w:val="001B09CD"/>
    <w:rsid w:val="001B0DFF"/>
    <w:rsid w:val="001B12EC"/>
    <w:rsid w:val="001B1EE6"/>
    <w:rsid w:val="001B2247"/>
    <w:rsid w:val="001B2549"/>
    <w:rsid w:val="001B2D27"/>
    <w:rsid w:val="001B31F7"/>
    <w:rsid w:val="001B3238"/>
    <w:rsid w:val="001B4CD7"/>
    <w:rsid w:val="001B5AEE"/>
    <w:rsid w:val="001B60CF"/>
    <w:rsid w:val="001B615C"/>
    <w:rsid w:val="001B6811"/>
    <w:rsid w:val="001B6838"/>
    <w:rsid w:val="001B6863"/>
    <w:rsid w:val="001B6A01"/>
    <w:rsid w:val="001B7413"/>
    <w:rsid w:val="001B7625"/>
    <w:rsid w:val="001B78AE"/>
    <w:rsid w:val="001B7A1C"/>
    <w:rsid w:val="001B7A36"/>
    <w:rsid w:val="001C00CD"/>
    <w:rsid w:val="001C0EA3"/>
    <w:rsid w:val="001C1A78"/>
    <w:rsid w:val="001C2F47"/>
    <w:rsid w:val="001C37B1"/>
    <w:rsid w:val="001C389F"/>
    <w:rsid w:val="001C3DC4"/>
    <w:rsid w:val="001C429B"/>
    <w:rsid w:val="001C440A"/>
    <w:rsid w:val="001C480C"/>
    <w:rsid w:val="001C4A3A"/>
    <w:rsid w:val="001C4DAE"/>
    <w:rsid w:val="001C51AC"/>
    <w:rsid w:val="001C51FE"/>
    <w:rsid w:val="001C5AD5"/>
    <w:rsid w:val="001C6A23"/>
    <w:rsid w:val="001C6DCE"/>
    <w:rsid w:val="001C747F"/>
    <w:rsid w:val="001C75E9"/>
    <w:rsid w:val="001C76EF"/>
    <w:rsid w:val="001C7843"/>
    <w:rsid w:val="001D015E"/>
    <w:rsid w:val="001D028D"/>
    <w:rsid w:val="001D02C1"/>
    <w:rsid w:val="001D060B"/>
    <w:rsid w:val="001D081C"/>
    <w:rsid w:val="001D08F3"/>
    <w:rsid w:val="001D0F60"/>
    <w:rsid w:val="001D119B"/>
    <w:rsid w:val="001D1C82"/>
    <w:rsid w:val="001D2206"/>
    <w:rsid w:val="001D2356"/>
    <w:rsid w:val="001D276A"/>
    <w:rsid w:val="001D2783"/>
    <w:rsid w:val="001D331A"/>
    <w:rsid w:val="001D33D7"/>
    <w:rsid w:val="001D3866"/>
    <w:rsid w:val="001D39D5"/>
    <w:rsid w:val="001D3E01"/>
    <w:rsid w:val="001D3F3F"/>
    <w:rsid w:val="001D46B8"/>
    <w:rsid w:val="001D5757"/>
    <w:rsid w:val="001D5FDA"/>
    <w:rsid w:val="001D62B0"/>
    <w:rsid w:val="001D6428"/>
    <w:rsid w:val="001D67BC"/>
    <w:rsid w:val="001D6A08"/>
    <w:rsid w:val="001D6C7C"/>
    <w:rsid w:val="001D6EA2"/>
    <w:rsid w:val="001D70FB"/>
    <w:rsid w:val="001E0C94"/>
    <w:rsid w:val="001E1128"/>
    <w:rsid w:val="001E127E"/>
    <w:rsid w:val="001E1FC1"/>
    <w:rsid w:val="001E205C"/>
    <w:rsid w:val="001E23DB"/>
    <w:rsid w:val="001E2778"/>
    <w:rsid w:val="001E286B"/>
    <w:rsid w:val="001E2D4D"/>
    <w:rsid w:val="001E2DCE"/>
    <w:rsid w:val="001E31A7"/>
    <w:rsid w:val="001E3E81"/>
    <w:rsid w:val="001E4249"/>
    <w:rsid w:val="001E471F"/>
    <w:rsid w:val="001E4B8E"/>
    <w:rsid w:val="001E4F3E"/>
    <w:rsid w:val="001E4FE8"/>
    <w:rsid w:val="001E50D2"/>
    <w:rsid w:val="001E55BD"/>
    <w:rsid w:val="001E61EE"/>
    <w:rsid w:val="001E6730"/>
    <w:rsid w:val="001E679B"/>
    <w:rsid w:val="001E6FDA"/>
    <w:rsid w:val="001E7271"/>
    <w:rsid w:val="001E7E4A"/>
    <w:rsid w:val="001E7F57"/>
    <w:rsid w:val="001E7F69"/>
    <w:rsid w:val="001F1174"/>
    <w:rsid w:val="001F157C"/>
    <w:rsid w:val="001F1AD1"/>
    <w:rsid w:val="001F22B7"/>
    <w:rsid w:val="001F2841"/>
    <w:rsid w:val="001F3A59"/>
    <w:rsid w:val="001F3E53"/>
    <w:rsid w:val="001F42FF"/>
    <w:rsid w:val="001F43BB"/>
    <w:rsid w:val="001F496E"/>
    <w:rsid w:val="001F51DC"/>
    <w:rsid w:val="001F5328"/>
    <w:rsid w:val="001F55F5"/>
    <w:rsid w:val="001F5A6C"/>
    <w:rsid w:val="001F630C"/>
    <w:rsid w:val="001F6724"/>
    <w:rsid w:val="001F6D29"/>
    <w:rsid w:val="001F74EA"/>
    <w:rsid w:val="001F75F7"/>
    <w:rsid w:val="001F7784"/>
    <w:rsid w:val="00201A24"/>
    <w:rsid w:val="00201B90"/>
    <w:rsid w:val="00201C6C"/>
    <w:rsid w:val="00201E9C"/>
    <w:rsid w:val="00202003"/>
    <w:rsid w:val="00203623"/>
    <w:rsid w:val="002037BF"/>
    <w:rsid w:val="00204A5F"/>
    <w:rsid w:val="00204CD3"/>
    <w:rsid w:val="002055F1"/>
    <w:rsid w:val="00205BC7"/>
    <w:rsid w:val="00205C07"/>
    <w:rsid w:val="002066EE"/>
    <w:rsid w:val="002067FA"/>
    <w:rsid w:val="00210536"/>
    <w:rsid w:val="00210A08"/>
    <w:rsid w:val="00210D6F"/>
    <w:rsid w:val="002116A7"/>
    <w:rsid w:val="002123ED"/>
    <w:rsid w:val="00213216"/>
    <w:rsid w:val="002132DE"/>
    <w:rsid w:val="00213713"/>
    <w:rsid w:val="00213F47"/>
    <w:rsid w:val="0021429A"/>
    <w:rsid w:val="0021459B"/>
    <w:rsid w:val="002145B0"/>
    <w:rsid w:val="002145EA"/>
    <w:rsid w:val="00214C8C"/>
    <w:rsid w:val="00215AC3"/>
    <w:rsid w:val="00215D09"/>
    <w:rsid w:val="00215E72"/>
    <w:rsid w:val="0021669C"/>
    <w:rsid w:val="00216EE1"/>
    <w:rsid w:val="002171D4"/>
    <w:rsid w:val="002202DA"/>
    <w:rsid w:val="0022138E"/>
    <w:rsid w:val="002220FF"/>
    <w:rsid w:val="00223290"/>
    <w:rsid w:val="0022352B"/>
    <w:rsid w:val="00223586"/>
    <w:rsid w:val="00223596"/>
    <w:rsid w:val="002235F9"/>
    <w:rsid w:val="00223B88"/>
    <w:rsid w:val="00224173"/>
    <w:rsid w:val="0022447E"/>
    <w:rsid w:val="0022477E"/>
    <w:rsid w:val="002250E2"/>
    <w:rsid w:val="00225228"/>
    <w:rsid w:val="00225E75"/>
    <w:rsid w:val="002264B6"/>
    <w:rsid w:val="00226C73"/>
    <w:rsid w:val="00227AB4"/>
    <w:rsid w:val="00227CC8"/>
    <w:rsid w:val="00230696"/>
    <w:rsid w:val="0023076D"/>
    <w:rsid w:val="00232C9D"/>
    <w:rsid w:val="00233E3B"/>
    <w:rsid w:val="00233E79"/>
    <w:rsid w:val="00233EAF"/>
    <w:rsid w:val="002345BC"/>
    <w:rsid w:val="00234D76"/>
    <w:rsid w:val="00235030"/>
    <w:rsid w:val="002352D6"/>
    <w:rsid w:val="00235361"/>
    <w:rsid w:val="00235B52"/>
    <w:rsid w:val="00235E00"/>
    <w:rsid w:val="0023641E"/>
    <w:rsid w:val="0023701E"/>
    <w:rsid w:val="00237796"/>
    <w:rsid w:val="00237C67"/>
    <w:rsid w:val="00237DD6"/>
    <w:rsid w:val="00237E3A"/>
    <w:rsid w:val="0024073D"/>
    <w:rsid w:val="00240A58"/>
    <w:rsid w:val="002417DF"/>
    <w:rsid w:val="002418EF"/>
    <w:rsid w:val="00242856"/>
    <w:rsid w:val="00242B02"/>
    <w:rsid w:val="00242ED5"/>
    <w:rsid w:val="00243815"/>
    <w:rsid w:val="00243A70"/>
    <w:rsid w:val="00243D2A"/>
    <w:rsid w:val="0024461C"/>
    <w:rsid w:val="0024584B"/>
    <w:rsid w:val="002459A8"/>
    <w:rsid w:val="00245F7F"/>
    <w:rsid w:val="0024692D"/>
    <w:rsid w:val="00246E71"/>
    <w:rsid w:val="00247CFC"/>
    <w:rsid w:val="002503CA"/>
    <w:rsid w:val="00250E48"/>
    <w:rsid w:val="00251230"/>
    <w:rsid w:val="00251795"/>
    <w:rsid w:val="002517B6"/>
    <w:rsid w:val="00251B61"/>
    <w:rsid w:val="00251E9D"/>
    <w:rsid w:val="002520F9"/>
    <w:rsid w:val="002521B4"/>
    <w:rsid w:val="00252AFA"/>
    <w:rsid w:val="00253331"/>
    <w:rsid w:val="0025384B"/>
    <w:rsid w:val="0025427F"/>
    <w:rsid w:val="00254507"/>
    <w:rsid w:val="00254E22"/>
    <w:rsid w:val="002565ED"/>
    <w:rsid w:val="00256BD9"/>
    <w:rsid w:val="00256F0C"/>
    <w:rsid w:val="0025771B"/>
    <w:rsid w:val="00257EA4"/>
    <w:rsid w:val="00257F1C"/>
    <w:rsid w:val="00257FA8"/>
    <w:rsid w:val="00260FA9"/>
    <w:rsid w:val="0026146E"/>
    <w:rsid w:val="00261727"/>
    <w:rsid w:val="00261975"/>
    <w:rsid w:val="00262806"/>
    <w:rsid w:val="00262819"/>
    <w:rsid w:val="00262FEB"/>
    <w:rsid w:val="002632D8"/>
    <w:rsid w:val="002635BB"/>
    <w:rsid w:val="002637A3"/>
    <w:rsid w:val="002638BB"/>
    <w:rsid w:val="00263AC9"/>
    <w:rsid w:val="00264531"/>
    <w:rsid w:val="002660C2"/>
    <w:rsid w:val="002668CD"/>
    <w:rsid w:val="00267F5E"/>
    <w:rsid w:val="002701A3"/>
    <w:rsid w:val="002704CA"/>
    <w:rsid w:val="00270AC1"/>
    <w:rsid w:val="00270C71"/>
    <w:rsid w:val="00271509"/>
    <w:rsid w:val="00271A7A"/>
    <w:rsid w:val="00272C89"/>
    <w:rsid w:val="002731BA"/>
    <w:rsid w:val="0027427F"/>
    <w:rsid w:val="0027444F"/>
    <w:rsid w:val="00274591"/>
    <w:rsid w:val="00274818"/>
    <w:rsid w:val="002748CA"/>
    <w:rsid w:val="00274D60"/>
    <w:rsid w:val="0027531B"/>
    <w:rsid w:val="00275597"/>
    <w:rsid w:val="00275905"/>
    <w:rsid w:val="0027631C"/>
    <w:rsid w:val="00277235"/>
    <w:rsid w:val="00277918"/>
    <w:rsid w:val="00280620"/>
    <w:rsid w:val="002809C5"/>
    <w:rsid w:val="00281881"/>
    <w:rsid w:val="00282700"/>
    <w:rsid w:val="00282B84"/>
    <w:rsid w:val="002830E0"/>
    <w:rsid w:val="002832C1"/>
    <w:rsid w:val="00283E36"/>
    <w:rsid w:val="00284057"/>
    <w:rsid w:val="00284292"/>
    <w:rsid w:val="0028439F"/>
    <w:rsid w:val="0028487A"/>
    <w:rsid w:val="00285228"/>
    <w:rsid w:val="002859E1"/>
    <w:rsid w:val="00286E52"/>
    <w:rsid w:val="002878FC"/>
    <w:rsid w:val="00287B73"/>
    <w:rsid w:val="002912A1"/>
    <w:rsid w:val="002919F7"/>
    <w:rsid w:val="0029250E"/>
    <w:rsid w:val="00292968"/>
    <w:rsid w:val="00293E09"/>
    <w:rsid w:val="00293EE0"/>
    <w:rsid w:val="002940A4"/>
    <w:rsid w:val="002941A6"/>
    <w:rsid w:val="00294C81"/>
    <w:rsid w:val="00294FFA"/>
    <w:rsid w:val="00295268"/>
    <w:rsid w:val="00295AED"/>
    <w:rsid w:val="002960A7"/>
    <w:rsid w:val="002972AC"/>
    <w:rsid w:val="00297961"/>
    <w:rsid w:val="00297B5D"/>
    <w:rsid w:val="002A03BE"/>
    <w:rsid w:val="002A0BBE"/>
    <w:rsid w:val="002A1AB0"/>
    <w:rsid w:val="002A1FCC"/>
    <w:rsid w:val="002A3FA0"/>
    <w:rsid w:val="002A4446"/>
    <w:rsid w:val="002A4672"/>
    <w:rsid w:val="002A4A81"/>
    <w:rsid w:val="002A59D8"/>
    <w:rsid w:val="002A5A04"/>
    <w:rsid w:val="002A70B4"/>
    <w:rsid w:val="002A7B50"/>
    <w:rsid w:val="002A7E7D"/>
    <w:rsid w:val="002B0445"/>
    <w:rsid w:val="002B06CE"/>
    <w:rsid w:val="002B06E5"/>
    <w:rsid w:val="002B07BE"/>
    <w:rsid w:val="002B1756"/>
    <w:rsid w:val="002B1D6D"/>
    <w:rsid w:val="002B2BD5"/>
    <w:rsid w:val="002B2C75"/>
    <w:rsid w:val="002B2F5A"/>
    <w:rsid w:val="002B312A"/>
    <w:rsid w:val="002B359A"/>
    <w:rsid w:val="002B36CD"/>
    <w:rsid w:val="002B3941"/>
    <w:rsid w:val="002B3B7E"/>
    <w:rsid w:val="002B3DD9"/>
    <w:rsid w:val="002B42D7"/>
    <w:rsid w:val="002B507F"/>
    <w:rsid w:val="002B5835"/>
    <w:rsid w:val="002B5BA4"/>
    <w:rsid w:val="002B6203"/>
    <w:rsid w:val="002B698F"/>
    <w:rsid w:val="002B6D59"/>
    <w:rsid w:val="002C0AF8"/>
    <w:rsid w:val="002C1BD1"/>
    <w:rsid w:val="002C1EDB"/>
    <w:rsid w:val="002C1F50"/>
    <w:rsid w:val="002C2627"/>
    <w:rsid w:val="002C27AA"/>
    <w:rsid w:val="002C2AD3"/>
    <w:rsid w:val="002C2E3A"/>
    <w:rsid w:val="002C3359"/>
    <w:rsid w:val="002C35EC"/>
    <w:rsid w:val="002C3EE6"/>
    <w:rsid w:val="002C4ECC"/>
    <w:rsid w:val="002C579B"/>
    <w:rsid w:val="002C6820"/>
    <w:rsid w:val="002C7091"/>
    <w:rsid w:val="002C7193"/>
    <w:rsid w:val="002C7387"/>
    <w:rsid w:val="002C73CB"/>
    <w:rsid w:val="002C7577"/>
    <w:rsid w:val="002D120E"/>
    <w:rsid w:val="002D3271"/>
    <w:rsid w:val="002D3387"/>
    <w:rsid w:val="002D4185"/>
    <w:rsid w:val="002D4214"/>
    <w:rsid w:val="002D4DDF"/>
    <w:rsid w:val="002D523F"/>
    <w:rsid w:val="002D541F"/>
    <w:rsid w:val="002D5F5F"/>
    <w:rsid w:val="002D6790"/>
    <w:rsid w:val="002D67DD"/>
    <w:rsid w:val="002D6D0E"/>
    <w:rsid w:val="002D73DC"/>
    <w:rsid w:val="002D7723"/>
    <w:rsid w:val="002D7C86"/>
    <w:rsid w:val="002D7DA3"/>
    <w:rsid w:val="002E0FDF"/>
    <w:rsid w:val="002E1214"/>
    <w:rsid w:val="002E1957"/>
    <w:rsid w:val="002E1BFB"/>
    <w:rsid w:val="002E2103"/>
    <w:rsid w:val="002E2CB3"/>
    <w:rsid w:val="002E3701"/>
    <w:rsid w:val="002E3A71"/>
    <w:rsid w:val="002E413A"/>
    <w:rsid w:val="002E4847"/>
    <w:rsid w:val="002E4E35"/>
    <w:rsid w:val="002E52B0"/>
    <w:rsid w:val="002E57C4"/>
    <w:rsid w:val="002E5C49"/>
    <w:rsid w:val="002E60A0"/>
    <w:rsid w:val="002E61E5"/>
    <w:rsid w:val="002E6729"/>
    <w:rsid w:val="002E685C"/>
    <w:rsid w:val="002E71E8"/>
    <w:rsid w:val="002F0282"/>
    <w:rsid w:val="002F0EA9"/>
    <w:rsid w:val="002F1333"/>
    <w:rsid w:val="002F3800"/>
    <w:rsid w:val="002F3BF6"/>
    <w:rsid w:val="002F3D4E"/>
    <w:rsid w:val="002F4C4B"/>
    <w:rsid w:val="002F4C65"/>
    <w:rsid w:val="002F4F70"/>
    <w:rsid w:val="002F51F6"/>
    <w:rsid w:val="002F5851"/>
    <w:rsid w:val="002F59E7"/>
    <w:rsid w:val="002F6100"/>
    <w:rsid w:val="002F67A1"/>
    <w:rsid w:val="002F7417"/>
    <w:rsid w:val="002F761E"/>
    <w:rsid w:val="002F7CEE"/>
    <w:rsid w:val="00300059"/>
    <w:rsid w:val="003004F7"/>
    <w:rsid w:val="00300890"/>
    <w:rsid w:val="00300C13"/>
    <w:rsid w:val="00301699"/>
    <w:rsid w:val="00301827"/>
    <w:rsid w:val="00301CE3"/>
    <w:rsid w:val="00302182"/>
    <w:rsid w:val="003027E3"/>
    <w:rsid w:val="00303010"/>
    <w:rsid w:val="003036A6"/>
    <w:rsid w:val="00303DB5"/>
    <w:rsid w:val="00303E19"/>
    <w:rsid w:val="00303F6C"/>
    <w:rsid w:val="00304081"/>
    <w:rsid w:val="00304DB7"/>
    <w:rsid w:val="00304FAE"/>
    <w:rsid w:val="00305320"/>
    <w:rsid w:val="003055AB"/>
    <w:rsid w:val="003059A5"/>
    <w:rsid w:val="003062D9"/>
    <w:rsid w:val="00306E7B"/>
    <w:rsid w:val="00306EF6"/>
    <w:rsid w:val="0030730D"/>
    <w:rsid w:val="003076E2"/>
    <w:rsid w:val="00307895"/>
    <w:rsid w:val="0030793A"/>
    <w:rsid w:val="0031025F"/>
    <w:rsid w:val="0031044B"/>
    <w:rsid w:val="003104FC"/>
    <w:rsid w:val="00310C9C"/>
    <w:rsid w:val="003114B5"/>
    <w:rsid w:val="003114E5"/>
    <w:rsid w:val="003115DA"/>
    <w:rsid w:val="00311924"/>
    <w:rsid w:val="00311BB5"/>
    <w:rsid w:val="00312CFA"/>
    <w:rsid w:val="00312F81"/>
    <w:rsid w:val="003135DD"/>
    <w:rsid w:val="00314091"/>
    <w:rsid w:val="003142A7"/>
    <w:rsid w:val="003143DE"/>
    <w:rsid w:val="00314FEE"/>
    <w:rsid w:val="00315651"/>
    <w:rsid w:val="00315A4C"/>
    <w:rsid w:val="00315E37"/>
    <w:rsid w:val="00316142"/>
    <w:rsid w:val="00316176"/>
    <w:rsid w:val="00316484"/>
    <w:rsid w:val="0031671F"/>
    <w:rsid w:val="00316CC4"/>
    <w:rsid w:val="00316EED"/>
    <w:rsid w:val="003201CF"/>
    <w:rsid w:val="0032086A"/>
    <w:rsid w:val="00320A05"/>
    <w:rsid w:val="00320B66"/>
    <w:rsid w:val="003211A5"/>
    <w:rsid w:val="00321216"/>
    <w:rsid w:val="003226BA"/>
    <w:rsid w:val="0032286E"/>
    <w:rsid w:val="00322890"/>
    <w:rsid w:val="00322987"/>
    <w:rsid w:val="003232F8"/>
    <w:rsid w:val="003236D1"/>
    <w:rsid w:val="00323738"/>
    <w:rsid w:val="003237AF"/>
    <w:rsid w:val="003238E7"/>
    <w:rsid w:val="00324332"/>
    <w:rsid w:val="003246BC"/>
    <w:rsid w:val="003249CB"/>
    <w:rsid w:val="003249F5"/>
    <w:rsid w:val="00324FF3"/>
    <w:rsid w:val="00325481"/>
    <w:rsid w:val="00325845"/>
    <w:rsid w:val="0032641E"/>
    <w:rsid w:val="003265CA"/>
    <w:rsid w:val="00326660"/>
    <w:rsid w:val="003267CC"/>
    <w:rsid w:val="00326BC8"/>
    <w:rsid w:val="0032715B"/>
    <w:rsid w:val="003278FA"/>
    <w:rsid w:val="003301E8"/>
    <w:rsid w:val="00330B18"/>
    <w:rsid w:val="00330B89"/>
    <w:rsid w:val="00331645"/>
    <w:rsid w:val="00331744"/>
    <w:rsid w:val="00332D3C"/>
    <w:rsid w:val="00332DE6"/>
    <w:rsid w:val="003340B1"/>
    <w:rsid w:val="00334C84"/>
    <w:rsid w:val="00336508"/>
    <w:rsid w:val="00337777"/>
    <w:rsid w:val="00337837"/>
    <w:rsid w:val="003414BE"/>
    <w:rsid w:val="0034170D"/>
    <w:rsid w:val="0034183F"/>
    <w:rsid w:val="0034192F"/>
    <w:rsid w:val="0034253C"/>
    <w:rsid w:val="0034266D"/>
    <w:rsid w:val="00342CE1"/>
    <w:rsid w:val="00343199"/>
    <w:rsid w:val="0034383A"/>
    <w:rsid w:val="00343A8F"/>
    <w:rsid w:val="0034437E"/>
    <w:rsid w:val="00344E80"/>
    <w:rsid w:val="003451AE"/>
    <w:rsid w:val="00346E8B"/>
    <w:rsid w:val="00347413"/>
    <w:rsid w:val="00347640"/>
    <w:rsid w:val="00351534"/>
    <w:rsid w:val="00351BC1"/>
    <w:rsid w:val="00352921"/>
    <w:rsid w:val="003546B1"/>
    <w:rsid w:val="00354AEE"/>
    <w:rsid w:val="00354CBC"/>
    <w:rsid w:val="0035500D"/>
    <w:rsid w:val="00355045"/>
    <w:rsid w:val="003550B3"/>
    <w:rsid w:val="0035538B"/>
    <w:rsid w:val="00355D36"/>
    <w:rsid w:val="003562F8"/>
    <w:rsid w:val="003563E0"/>
    <w:rsid w:val="00356A70"/>
    <w:rsid w:val="00356B47"/>
    <w:rsid w:val="00356E4C"/>
    <w:rsid w:val="00357073"/>
    <w:rsid w:val="003575F8"/>
    <w:rsid w:val="00357634"/>
    <w:rsid w:val="00357B6D"/>
    <w:rsid w:val="003604AA"/>
    <w:rsid w:val="00360875"/>
    <w:rsid w:val="00360BF8"/>
    <w:rsid w:val="00361191"/>
    <w:rsid w:val="00361702"/>
    <w:rsid w:val="00361D29"/>
    <w:rsid w:val="0036245B"/>
    <w:rsid w:val="003628E1"/>
    <w:rsid w:val="0036327A"/>
    <w:rsid w:val="003641C8"/>
    <w:rsid w:val="00364DBF"/>
    <w:rsid w:val="00364EE3"/>
    <w:rsid w:val="003653CC"/>
    <w:rsid w:val="00365D0C"/>
    <w:rsid w:val="00366EAE"/>
    <w:rsid w:val="003671F2"/>
    <w:rsid w:val="003673F4"/>
    <w:rsid w:val="0036746E"/>
    <w:rsid w:val="00367B9A"/>
    <w:rsid w:val="0037004E"/>
    <w:rsid w:val="0037031F"/>
    <w:rsid w:val="00370E01"/>
    <w:rsid w:val="00371A8A"/>
    <w:rsid w:val="00371B49"/>
    <w:rsid w:val="00371B60"/>
    <w:rsid w:val="00371E4F"/>
    <w:rsid w:val="003722AA"/>
    <w:rsid w:val="00372621"/>
    <w:rsid w:val="003728A5"/>
    <w:rsid w:val="00372ABC"/>
    <w:rsid w:val="00374443"/>
    <w:rsid w:val="00376488"/>
    <w:rsid w:val="00376F73"/>
    <w:rsid w:val="00377AA8"/>
    <w:rsid w:val="003804CD"/>
    <w:rsid w:val="00380C60"/>
    <w:rsid w:val="003813F0"/>
    <w:rsid w:val="003817C9"/>
    <w:rsid w:val="00381B75"/>
    <w:rsid w:val="00382673"/>
    <w:rsid w:val="00382737"/>
    <w:rsid w:val="00382A58"/>
    <w:rsid w:val="00382DE7"/>
    <w:rsid w:val="00383C81"/>
    <w:rsid w:val="0038438D"/>
    <w:rsid w:val="0038513C"/>
    <w:rsid w:val="003859D2"/>
    <w:rsid w:val="00385CBF"/>
    <w:rsid w:val="003864DD"/>
    <w:rsid w:val="00386510"/>
    <w:rsid w:val="003868DA"/>
    <w:rsid w:val="00386BEF"/>
    <w:rsid w:val="0038723F"/>
    <w:rsid w:val="003879F4"/>
    <w:rsid w:val="00391642"/>
    <w:rsid w:val="00391644"/>
    <w:rsid w:val="0039199F"/>
    <w:rsid w:val="00391C7D"/>
    <w:rsid w:val="003921FA"/>
    <w:rsid w:val="00393395"/>
    <w:rsid w:val="00393FFD"/>
    <w:rsid w:val="00395450"/>
    <w:rsid w:val="003955A4"/>
    <w:rsid w:val="00395718"/>
    <w:rsid w:val="00395AD0"/>
    <w:rsid w:val="00395CD4"/>
    <w:rsid w:val="00395D6E"/>
    <w:rsid w:val="0039643D"/>
    <w:rsid w:val="00396D69"/>
    <w:rsid w:val="003974EA"/>
    <w:rsid w:val="00397BFD"/>
    <w:rsid w:val="003A05DE"/>
    <w:rsid w:val="003A0681"/>
    <w:rsid w:val="003A10AA"/>
    <w:rsid w:val="003A1104"/>
    <w:rsid w:val="003A1556"/>
    <w:rsid w:val="003A1E92"/>
    <w:rsid w:val="003A1EFF"/>
    <w:rsid w:val="003A2258"/>
    <w:rsid w:val="003A2400"/>
    <w:rsid w:val="003A2993"/>
    <w:rsid w:val="003A34A2"/>
    <w:rsid w:val="003A39E5"/>
    <w:rsid w:val="003A3BB4"/>
    <w:rsid w:val="003A3EC5"/>
    <w:rsid w:val="003A460F"/>
    <w:rsid w:val="003A4E33"/>
    <w:rsid w:val="003A5029"/>
    <w:rsid w:val="003A5601"/>
    <w:rsid w:val="003A5ADA"/>
    <w:rsid w:val="003A5B44"/>
    <w:rsid w:val="003A5CCB"/>
    <w:rsid w:val="003A6595"/>
    <w:rsid w:val="003A685F"/>
    <w:rsid w:val="003A6DEE"/>
    <w:rsid w:val="003A731B"/>
    <w:rsid w:val="003A765F"/>
    <w:rsid w:val="003A7ABD"/>
    <w:rsid w:val="003B0077"/>
    <w:rsid w:val="003B0157"/>
    <w:rsid w:val="003B12F1"/>
    <w:rsid w:val="003B1829"/>
    <w:rsid w:val="003B1952"/>
    <w:rsid w:val="003B1FE9"/>
    <w:rsid w:val="003B269B"/>
    <w:rsid w:val="003B2DAF"/>
    <w:rsid w:val="003B395B"/>
    <w:rsid w:val="003B44BD"/>
    <w:rsid w:val="003B4578"/>
    <w:rsid w:val="003B45B4"/>
    <w:rsid w:val="003B5134"/>
    <w:rsid w:val="003B51DC"/>
    <w:rsid w:val="003B57D0"/>
    <w:rsid w:val="003B5F2A"/>
    <w:rsid w:val="003B6091"/>
    <w:rsid w:val="003B6285"/>
    <w:rsid w:val="003B7198"/>
    <w:rsid w:val="003B7200"/>
    <w:rsid w:val="003B72C0"/>
    <w:rsid w:val="003B7576"/>
    <w:rsid w:val="003B765D"/>
    <w:rsid w:val="003B76AC"/>
    <w:rsid w:val="003B7DC8"/>
    <w:rsid w:val="003C03DE"/>
    <w:rsid w:val="003C0E9E"/>
    <w:rsid w:val="003C1715"/>
    <w:rsid w:val="003C2DE9"/>
    <w:rsid w:val="003C34EE"/>
    <w:rsid w:val="003C35D2"/>
    <w:rsid w:val="003C3978"/>
    <w:rsid w:val="003C3D50"/>
    <w:rsid w:val="003C4676"/>
    <w:rsid w:val="003C4D21"/>
    <w:rsid w:val="003C55C2"/>
    <w:rsid w:val="003C57A1"/>
    <w:rsid w:val="003C59AE"/>
    <w:rsid w:val="003C64C1"/>
    <w:rsid w:val="003C6AFE"/>
    <w:rsid w:val="003C6EB2"/>
    <w:rsid w:val="003C6EC0"/>
    <w:rsid w:val="003C7197"/>
    <w:rsid w:val="003D03C2"/>
    <w:rsid w:val="003D11CB"/>
    <w:rsid w:val="003D1419"/>
    <w:rsid w:val="003D1498"/>
    <w:rsid w:val="003D1982"/>
    <w:rsid w:val="003D1BC3"/>
    <w:rsid w:val="003D2480"/>
    <w:rsid w:val="003D3779"/>
    <w:rsid w:val="003D3967"/>
    <w:rsid w:val="003D4DF7"/>
    <w:rsid w:val="003D4F9A"/>
    <w:rsid w:val="003D4FA5"/>
    <w:rsid w:val="003D5589"/>
    <w:rsid w:val="003D5EF6"/>
    <w:rsid w:val="003D6015"/>
    <w:rsid w:val="003D65E5"/>
    <w:rsid w:val="003D685D"/>
    <w:rsid w:val="003D6920"/>
    <w:rsid w:val="003D7338"/>
    <w:rsid w:val="003D73E8"/>
    <w:rsid w:val="003D740E"/>
    <w:rsid w:val="003D7479"/>
    <w:rsid w:val="003D747C"/>
    <w:rsid w:val="003D7775"/>
    <w:rsid w:val="003E00E1"/>
    <w:rsid w:val="003E011B"/>
    <w:rsid w:val="003E01EE"/>
    <w:rsid w:val="003E024D"/>
    <w:rsid w:val="003E0917"/>
    <w:rsid w:val="003E0C0D"/>
    <w:rsid w:val="003E121C"/>
    <w:rsid w:val="003E1E0A"/>
    <w:rsid w:val="003E2421"/>
    <w:rsid w:val="003E2CD6"/>
    <w:rsid w:val="003E2F94"/>
    <w:rsid w:val="003E316D"/>
    <w:rsid w:val="003E367A"/>
    <w:rsid w:val="003E3818"/>
    <w:rsid w:val="003E3AEB"/>
    <w:rsid w:val="003E4FFA"/>
    <w:rsid w:val="003E57C1"/>
    <w:rsid w:val="003E661E"/>
    <w:rsid w:val="003E66FE"/>
    <w:rsid w:val="003E7AC6"/>
    <w:rsid w:val="003E7C33"/>
    <w:rsid w:val="003F03FE"/>
    <w:rsid w:val="003F0912"/>
    <w:rsid w:val="003F0A00"/>
    <w:rsid w:val="003F0C7F"/>
    <w:rsid w:val="003F24A8"/>
    <w:rsid w:val="003F300B"/>
    <w:rsid w:val="003F3140"/>
    <w:rsid w:val="003F3398"/>
    <w:rsid w:val="003F3AD8"/>
    <w:rsid w:val="003F3EFA"/>
    <w:rsid w:val="003F40A3"/>
    <w:rsid w:val="003F418B"/>
    <w:rsid w:val="003F4597"/>
    <w:rsid w:val="003F4D32"/>
    <w:rsid w:val="003F4E22"/>
    <w:rsid w:val="003F54D3"/>
    <w:rsid w:val="003F6461"/>
    <w:rsid w:val="003F646E"/>
    <w:rsid w:val="003F66B8"/>
    <w:rsid w:val="003F69B8"/>
    <w:rsid w:val="003F6BB7"/>
    <w:rsid w:val="003F6FB3"/>
    <w:rsid w:val="003F70BE"/>
    <w:rsid w:val="003F7551"/>
    <w:rsid w:val="003F76BF"/>
    <w:rsid w:val="003F7985"/>
    <w:rsid w:val="003F7E01"/>
    <w:rsid w:val="00400850"/>
    <w:rsid w:val="00400D90"/>
    <w:rsid w:val="00400EB1"/>
    <w:rsid w:val="00400FFD"/>
    <w:rsid w:val="00401FC9"/>
    <w:rsid w:val="00402204"/>
    <w:rsid w:val="00402E7A"/>
    <w:rsid w:val="004032F8"/>
    <w:rsid w:val="00403F31"/>
    <w:rsid w:val="00404E95"/>
    <w:rsid w:val="0040518C"/>
    <w:rsid w:val="004052AB"/>
    <w:rsid w:val="00405CB7"/>
    <w:rsid w:val="00405F83"/>
    <w:rsid w:val="00406EF4"/>
    <w:rsid w:val="00407122"/>
    <w:rsid w:val="00407733"/>
    <w:rsid w:val="00407791"/>
    <w:rsid w:val="00410381"/>
    <w:rsid w:val="004104DE"/>
    <w:rsid w:val="004109B7"/>
    <w:rsid w:val="00410ED0"/>
    <w:rsid w:val="00411192"/>
    <w:rsid w:val="00411A99"/>
    <w:rsid w:val="004121A8"/>
    <w:rsid w:val="00412329"/>
    <w:rsid w:val="004140F6"/>
    <w:rsid w:val="00414225"/>
    <w:rsid w:val="00414491"/>
    <w:rsid w:val="00414635"/>
    <w:rsid w:val="00415237"/>
    <w:rsid w:val="004155D3"/>
    <w:rsid w:val="00416020"/>
    <w:rsid w:val="004169D0"/>
    <w:rsid w:val="00417517"/>
    <w:rsid w:val="0042066A"/>
    <w:rsid w:val="004207A4"/>
    <w:rsid w:val="004209D1"/>
    <w:rsid w:val="00420CD4"/>
    <w:rsid w:val="004215D0"/>
    <w:rsid w:val="00421D19"/>
    <w:rsid w:val="00421FAD"/>
    <w:rsid w:val="00422532"/>
    <w:rsid w:val="00422AFE"/>
    <w:rsid w:val="00422D58"/>
    <w:rsid w:val="00423ADA"/>
    <w:rsid w:val="00424477"/>
    <w:rsid w:val="004244BC"/>
    <w:rsid w:val="00425050"/>
    <w:rsid w:val="004254EC"/>
    <w:rsid w:val="004257F2"/>
    <w:rsid w:val="00425F76"/>
    <w:rsid w:val="00426354"/>
    <w:rsid w:val="00426558"/>
    <w:rsid w:val="00427348"/>
    <w:rsid w:val="00427977"/>
    <w:rsid w:val="00427B6A"/>
    <w:rsid w:val="00427BE0"/>
    <w:rsid w:val="004305C2"/>
    <w:rsid w:val="0043107A"/>
    <w:rsid w:val="00431120"/>
    <w:rsid w:val="00431B2F"/>
    <w:rsid w:val="00431D68"/>
    <w:rsid w:val="00432015"/>
    <w:rsid w:val="00432098"/>
    <w:rsid w:val="00432769"/>
    <w:rsid w:val="00433041"/>
    <w:rsid w:val="004337C7"/>
    <w:rsid w:val="00433E48"/>
    <w:rsid w:val="00433F2A"/>
    <w:rsid w:val="00433FBC"/>
    <w:rsid w:val="00435206"/>
    <w:rsid w:val="004367F1"/>
    <w:rsid w:val="00436E06"/>
    <w:rsid w:val="004375EE"/>
    <w:rsid w:val="00437765"/>
    <w:rsid w:val="0043791B"/>
    <w:rsid w:val="0044079A"/>
    <w:rsid w:val="0044092C"/>
    <w:rsid w:val="00441018"/>
    <w:rsid w:val="00441232"/>
    <w:rsid w:val="00442E3E"/>
    <w:rsid w:val="00443315"/>
    <w:rsid w:val="00443D7C"/>
    <w:rsid w:val="00443EE2"/>
    <w:rsid w:val="0044449E"/>
    <w:rsid w:val="0044477C"/>
    <w:rsid w:val="004455F8"/>
    <w:rsid w:val="004460F6"/>
    <w:rsid w:val="0044658F"/>
    <w:rsid w:val="00446F3C"/>
    <w:rsid w:val="00447063"/>
    <w:rsid w:val="0044758A"/>
    <w:rsid w:val="004475AF"/>
    <w:rsid w:val="004476F1"/>
    <w:rsid w:val="00450E35"/>
    <w:rsid w:val="00451B12"/>
    <w:rsid w:val="00451D08"/>
    <w:rsid w:val="00451E2D"/>
    <w:rsid w:val="00451F0C"/>
    <w:rsid w:val="00452551"/>
    <w:rsid w:val="0045325F"/>
    <w:rsid w:val="00453841"/>
    <w:rsid w:val="00453ADB"/>
    <w:rsid w:val="00453B3E"/>
    <w:rsid w:val="00453CEE"/>
    <w:rsid w:val="004542B5"/>
    <w:rsid w:val="004543E8"/>
    <w:rsid w:val="00454511"/>
    <w:rsid w:val="00455811"/>
    <w:rsid w:val="00455CC8"/>
    <w:rsid w:val="004562B2"/>
    <w:rsid w:val="0045648E"/>
    <w:rsid w:val="004564D3"/>
    <w:rsid w:val="00456A65"/>
    <w:rsid w:val="00456C10"/>
    <w:rsid w:val="00456F39"/>
    <w:rsid w:val="00457529"/>
    <w:rsid w:val="00457DB6"/>
    <w:rsid w:val="00460460"/>
    <w:rsid w:val="00462CC9"/>
    <w:rsid w:val="00463266"/>
    <w:rsid w:val="00463E45"/>
    <w:rsid w:val="00463FDD"/>
    <w:rsid w:val="00464190"/>
    <w:rsid w:val="004642D3"/>
    <w:rsid w:val="004642F0"/>
    <w:rsid w:val="00464746"/>
    <w:rsid w:val="00464F7B"/>
    <w:rsid w:val="00465873"/>
    <w:rsid w:val="0046618A"/>
    <w:rsid w:val="004670D4"/>
    <w:rsid w:val="004672AA"/>
    <w:rsid w:val="0046784D"/>
    <w:rsid w:val="00467BB4"/>
    <w:rsid w:val="0047016D"/>
    <w:rsid w:val="004703F5"/>
    <w:rsid w:val="0047049E"/>
    <w:rsid w:val="0047053D"/>
    <w:rsid w:val="004705DF"/>
    <w:rsid w:val="0047101E"/>
    <w:rsid w:val="00471380"/>
    <w:rsid w:val="004713D7"/>
    <w:rsid w:val="004714A9"/>
    <w:rsid w:val="004719DD"/>
    <w:rsid w:val="00471D5F"/>
    <w:rsid w:val="00471DC1"/>
    <w:rsid w:val="004721CA"/>
    <w:rsid w:val="00472359"/>
    <w:rsid w:val="00473238"/>
    <w:rsid w:val="00473B3F"/>
    <w:rsid w:val="00474234"/>
    <w:rsid w:val="00474469"/>
    <w:rsid w:val="004745FA"/>
    <w:rsid w:val="0047492B"/>
    <w:rsid w:val="00474A9A"/>
    <w:rsid w:val="004758AC"/>
    <w:rsid w:val="00475F48"/>
    <w:rsid w:val="004760E1"/>
    <w:rsid w:val="0047629B"/>
    <w:rsid w:val="00476883"/>
    <w:rsid w:val="00476D6E"/>
    <w:rsid w:val="00477518"/>
    <w:rsid w:val="0048008F"/>
    <w:rsid w:val="00480582"/>
    <w:rsid w:val="0048082C"/>
    <w:rsid w:val="00480A32"/>
    <w:rsid w:val="00481756"/>
    <w:rsid w:val="00481AB0"/>
    <w:rsid w:val="00481B07"/>
    <w:rsid w:val="00481D5C"/>
    <w:rsid w:val="00482520"/>
    <w:rsid w:val="00482556"/>
    <w:rsid w:val="00482651"/>
    <w:rsid w:val="0048272B"/>
    <w:rsid w:val="00482833"/>
    <w:rsid w:val="0048370B"/>
    <w:rsid w:val="00483FD3"/>
    <w:rsid w:val="00484618"/>
    <w:rsid w:val="004857DC"/>
    <w:rsid w:val="00485977"/>
    <w:rsid w:val="00485ED5"/>
    <w:rsid w:val="00486619"/>
    <w:rsid w:val="0048675A"/>
    <w:rsid w:val="00486D52"/>
    <w:rsid w:val="00487A25"/>
    <w:rsid w:val="00490170"/>
    <w:rsid w:val="00490E81"/>
    <w:rsid w:val="00491CF0"/>
    <w:rsid w:val="004926F6"/>
    <w:rsid w:val="00492762"/>
    <w:rsid w:val="00492C1F"/>
    <w:rsid w:val="00492C2F"/>
    <w:rsid w:val="00492DA2"/>
    <w:rsid w:val="00493992"/>
    <w:rsid w:val="00493CA2"/>
    <w:rsid w:val="00493DE0"/>
    <w:rsid w:val="004940A0"/>
    <w:rsid w:val="0049481B"/>
    <w:rsid w:val="00494ABA"/>
    <w:rsid w:val="00494DB8"/>
    <w:rsid w:val="00495078"/>
    <w:rsid w:val="004951FF"/>
    <w:rsid w:val="00495951"/>
    <w:rsid w:val="00495CAA"/>
    <w:rsid w:val="00495E24"/>
    <w:rsid w:val="00496F56"/>
    <w:rsid w:val="004A15C2"/>
    <w:rsid w:val="004A1EED"/>
    <w:rsid w:val="004A214A"/>
    <w:rsid w:val="004A246D"/>
    <w:rsid w:val="004A2B7A"/>
    <w:rsid w:val="004A3103"/>
    <w:rsid w:val="004A341E"/>
    <w:rsid w:val="004A3630"/>
    <w:rsid w:val="004A3F30"/>
    <w:rsid w:val="004A430E"/>
    <w:rsid w:val="004A59DB"/>
    <w:rsid w:val="004A5A2A"/>
    <w:rsid w:val="004A6876"/>
    <w:rsid w:val="004A6887"/>
    <w:rsid w:val="004A6A6A"/>
    <w:rsid w:val="004A6B0A"/>
    <w:rsid w:val="004A6D03"/>
    <w:rsid w:val="004A755A"/>
    <w:rsid w:val="004A7C37"/>
    <w:rsid w:val="004B056E"/>
    <w:rsid w:val="004B0951"/>
    <w:rsid w:val="004B0C14"/>
    <w:rsid w:val="004B0DBE"/>
    <w:rsid w:val="004B163B"/>
    <w:rsid w:val="004B1AF0"/>
    <w:rsid w:val="004B1E5A"/>
    <w:rsid w:val="004B2278"/>
    <w:rsid w:val="004B2A75"/>
    <w:rsid w:val="004B2A9E"/>
    <w:rsid w:val="004B3148"/>
    <w:rsid w:val="004B392D"/>
    <w:rsid w:val="004B58CA"/>
    <w:rsid w:val="004B64AF"/>
    <w:rsid w:val="004B6988"/>
    <w:rsid w:val="004B709D"/>
    <w:rsid w:val="004B74EB"/>
    <w:rsid w:val="004B7E16"/>
    <w:rsid w:val="004C0991"/>
    <w:rsid w:val="004C109E"/>
    <w:rsid w:val="004C1213"/>
    <w:rsid w:val="004C1498"/>
    <w:rsid w:val="004C2755"/>
    <w:rsid w:val="004C30EC"/>
    <w:rsid w:val="004C37CB"/>
    <w:rsid w:val="004C3EE1"/>
    <w:rsid w:val="004C47FA"/>
    <w:rsid w:val="004C5423"/>
    <w:rsid w:val="004C578C"/>
    <w:rsid w:val="004C5B95"/>
    <w:rsid w:val="004C632A"/>
    <w:rsid w:val="004C6AD7"/>
    <w:rsid w:val="004D1277"/>
    <w:rsid w:val="004D1806"/>
    <w:rsid w:val="004D1836"/>
    <w:rsid w:val="004D23B6"/>
    <w:rsid w:val="004D2616"/>
    <w:rsid w:val="004D2A8A"/>
    <w:rsid w:val="004D3B36"/>
    <w:rsid w:val="004D485D"/>
    <w:rsid w:val="004D5205"/>
    <w:rsid w:val="004D5490"/>
    <w:rsid w:val="004D63CD"/>
    <w:rsid w:val="004D673F"/>
    <w:rsid w:val="004D67AA"/>
    <w:rsid w:val="004D6D05"/>
    <w:rsid w:val="004D7245"/>
    <w:rsid w:val="004D76E5"/>
    <w:rsid w:val="004D7BEB"/>
    <w:rsid w:val="004D7EFE"/>
    <w:rsid w:val="004D7F78"/>
    <w:rsid w:val="004E08EB"/>
    <w:rsid w:val="004E0C89"/>
    <w:rsid w:val="004E185A"/>
    <w:rsid w:val="004E1D48"/>
    <w:rsid w:val="004E1EB7"/>
    <w:rsid w:val="004E270F"/>
    <w:rsid w:val="004E34A7"/>
    <w:rsid w:val="004E41BF"/>
    <w:rsid w:val="004E4229"/>
    <w:rsid w:val="004E46D6"/>
    <w:rsid w:val="004E4A48"/>
    <w:rsid w:val="004E4BD3"/>
    <w:rsid w:val="004E5236"/>
    <w:rsid w:val="004E5A73"/>
    <w:rsid w:val="004E6296"/>
    <w:rsid w:val="004E632B"/>
    <w:rsid w:val="004E71EE"/>
    <w:rsid w:val="004E7912"/>
    <w:rsid w:val="004F064B"/>
    <w:rsid w:val="004F1236"/>
    <w:rsid w:val="004F1CA0"/>
    <w:rsid w:val="004F267A"/>
    <w:rsid w:val="004F28D7"/>
    <w:rsid w:val="004F3E48"/>
    <w:rsid w:val="004F4427"/>
    <w:rsid w:val="004F44D6"/>
    <w:rsid w:val="004F4796"/>
    <w:rsid w:val="004F4C50"/>
    <w:rsid w:val="004F5454"/>
    <w:rsid w:val="004F58AE"/>
    <w:rsid w:val="004F5A86"/>
    <w:rsid w:val="004F5E70"/>
    <w:rsid w:val="004F5FD4"/>
    <w:rsid w:val="004F688B"/>
    <w:rsid w:val="004F69AA"/>
    <w:rsid w:val="004F6BFE"/>
    <w:rsid w:val="004F6DFB"/>
    <w:rsid w:val="004F72A2"/>
    <w:rsid w:val="004F7660"/>
    <w:rsid w:val="004F788D"/>
    <w:rsid w:val="004F7B15"/>
    <w:rsid w:val="00500025"/>
    <w:rsid w:val="00500B81"/>
    <w:rsid w:val="00500C21"/>
    <w:rsid w:val="005017EC"/>
    <w:rsid w:val="00501882"/>
    <w:rsid w:val="0050208F"/>
    <w:rsid w:val="005026F5"/>
    <w:rsid w:val="00502E3F"/>
    <w:rsid w:val="00503635"/>
    <w:rsid w:val="00504027"/>
    <w:rsid w:val="00504D52"/>
    <w:rsid w:val="005054A9"/>
    <w:rsid w:val="005064B6"/>
    <w:rsid w:val="00506834"/>
    <w:rsid w:val="00506C07"/>
    <w:rsid w:val="005071A9"/>
    <w:rsid w:val="00507393"/>
    <w:rsid w:val="00507D76"/>
    <w:rsid w:val="00510801"/>
    <w:rsid w:val="00510A9F"/>
    <w:rsid w:val="00510F9B"/>
    <w:rsid w:val="005114FA"/>
    <w:rsid w:val="00511817"/>
    <w:rsid w:val="00513A00"/>
    <w:rsid w:val="005145E6"/>
    <w:rsid w:val="00514BCB"/>
    <w:rsid w:val="00515849"/>
    <w:rsid w:val="00515F33"/>
    <w:rsid w:val="005164CB"/>
    <w:rsid w:val="005176AB"/>
    <w:rsid w:val="00517E7A"/>
    <w:rsid w:val="00520552"/>
    <w:rsid w:val="0052099D"/>
    <w:rsid w:val="00520B34"/>
    <w:rsid w:val="00520BC3"/>
    <w:rsid w:val="00520D96"/>
    <w:rsid w:val="0052169A"/>
    <w:rsid w:val="005219F7"/>
    <w:rsid w:val="00521E32"/>
    <w:rsid w:val="00523773"/>
    <w:rsid w:val="00523CE2"/>
    <w:rsid w:val="00523EFE"/>
    <w:rsid w:val="00524A15"/>
    <w:rsid w:val="0052535A"/>
    <w:rsid w:val="0052563E"/>
    <w:rsid w:val="00525A5A"/>
    <w:rsid w:val="00525E33"/>
    <w:rsid w:val="00525F4B"/>
    <w:rsid w:val="005261F2"/>
    <w:rsid w:val="0052625A"/>
    <w:rsid w:val="0052668F"/>
    <w:rsid w:val="00526AC9"/>
    <w:rsid w:val="00526BC3"/>
    <w:rsid w:val="00526C77"/>
    <w:rsid w:val="00526DF3"/>
    <w:rsid w:val="00527286"/>
    <w:rsid w:val="00527503"/>
    <w:rsid w:val="0053025A"/>
    <w:rsid w:val="005309E0"/>
    <w:rsid w:val="005309E9"/>
    <w:rsid w:val="005314F9"/>
    <w:rsid w:val="0053160C"/>
    <w:rsid w:val="0053166F"/>
    <w:rsid w:val="005317DE"/>
    <w:rsid w:val="00531A6F"/>
    <w:rsid w:val="00531AD3"/>
    <w:rsid w:val="00532783"/>
    <w:rsid w:val="00532E72"/>
    <w:rsid w:val="005331C4"/>
    <w:rsid w:val="00533516"/>
    <w:rsid w:val="00533B54"/>
    <w:rsid w:val="00534082"/>
    <w:rsid w:val="00534E0D"/>
    <w:rsid w:val="00534E75"/>
    <w:rsid w:val="00535872"/>
    <w:rsid w:val="005358AD"/>
    <w:rsid w:val="00535AE3"/>
    <w:rsid w:val="005360EE"/>
    <w:rsid w:val="005361E4"/>
    <w:rsid w:val="00536A56"/>
    <w:rsid w:val="005400B3"/>
    <w:rsid w:val="00540185"/>
    <w:rsid w:val="00540DE7"/>
    <w:rsid w:val="00541F42"/>
    <w:rsid w:val="00541FE3"/>
    <w:rsid w:val="005423A9"/>
    <w:rsid w:val="005425B1"/>
    <w:rsid w:val="00542824"/>
    <w:rsid w:val="00542F3F"/>
    <w:rsid w:val="0054364F"/>
    <w:rsid w:val="005437B4"/>
    <w:rsid w:val="00543941"/>
    <w:rsid w:val="005441BE"/>
    <w:rsid w:val="0054457E"/>
    <w:rsid w:val="005446CF"/>
    <w:rsid w:val="00544C4A"/>
    <w:rsid w:val="00545729"/>
    <w:rsid w:val="00545AF2"/>
    <w:rsid w:val="00545BB8"/>
    <w:rsid w:val="00545CBF"/>
    <w:rsid w:val="00545D4C"/>
    <w:rsid w:val="00546CCC"/>
    <w:rsid w:val="00547480"/>
    <w:rsid w:val="0054756A"/>
    <w:rsid w:val="005477ED"/>
    <w:rsid w:val="00547823"/>
    <w:rsid w:val="005512AD"/>
    <w:rsid w:val="00552307"/>
    <w:rsid w:val="005526DA"/>
    <w:rsid w:val="00552FAC"/>
    <w:rsid w:val="0055345E"/>
    <w:rsid w:val="00553E2B"/>
    <w:rsid w:val="005540AE"/>
    <w:rsid w:val="00554630"/>
    <w:rsid w:val="005559DC"/>
    <w:rsid w:val="00555B84"/>
    <w:rsid w:val="0055608E"/>
    <w:rsid w:val="005563B4"/>
    <w:rsid w:val="00556E14"/>
    <w:rsid w:val="00556EE5"/>
    <w:rsid w:val="005570BE"/>
    <w:rsid w:val="00557418"/>
    <w:rsid w:val="00557DFC"/>
    <w:rsid w:val="00557E46"/>
    <w:rsid w:val="00557F9C"/>
    <w:rsid w:val="0056091A"/>
    <w:rsid w:val="00560928"/>
    <w:rsid w:val="00560ACF"/>
    <w:rsid w:val="00560E47"/>
    <w:rsid w:val="00560F77"/>
    <w:rsid w:val="00561939"/>
    <w:rsid w:val="00561CC4"/>
    <w:rsid w:val="00562998"/>
    <w:rsid w:val="00562DFA"/>
    <w:rsid w:val="00563246"/>
    <w:rsid w:val="0056334E"/>
    <w:rsid w:val="00563F30"/>
    <w:rsid w:val="00565406"/>
    <w:rsid w:val="00565B7D"/>
    <w:rsid w:val="005663BA"/>
    <w:rsid w:val="00566A7B"/>
    <w:rsid w:val="00566B5F"/>
    <w:rsid w:val="005671DF"/>
    <w:rsid w:val="00567737"/>
    <w:rsid w:val="005700AB"/>
    <w:rsid w:val="005708BB"/>
    <w:rsid w:val="00570961"/>
    <w:rsid w:val="00570EC9"/>
    <w:rsid w:val="00570EED"/>
    <w:rsid w:val="005716EF"/>
    <w:rsid w:val="005727C8"/>
    <w:rsid w:val="00572DC1"/>
    <w:rsid w:val="00572F26"/>
    <w:rsid w:val="005732E4"/>
    <w:rsid w:val="00574065"/>
    <w:rsid w:val="00574C7B"/>
    <w:rsid w:val="00574C97"/>
    <w:rsid w:val="00574F01"/>
    <w:rsid w:val="00574FB5"/>
    <w:rsid w:val="005750AA"/>
    <w:rsid w:val="005757AF"/>
    <w:rsid w:val="00576321"/>
    <w:rsid w:val="00576712"/>
    <w:rsid w:val="0057677F"/>
    <w:rsid w:val="00577124"/>
    <w:rsid w:val="0057726E"/>
    <w:rsid w:val="00577A2F"/>
    <w:rsid w:val="0058138E"/>
    <w:rsid w:val="00582060"/>
    <w:rsid w:val="00582907"/>
    <w:rsid w:val="00582B83"/>
    <w:rsid w:val="0058343B"/>
    <w:rsid w:val="005835D3"/>
    <w:rsid w:val="00583992"/>
    <w:rsid w:val="00583D23"/>
    <w:rsid w:val="00584A9D"/>
    <w:rsid w:val="00585B23"/>
    <w:rsid w:val="0058688A"/>
    <w:rsid w:val="00586894"/>
    <w:rsid w:val="005875FB"/>
    <w:rsid w:val="005901FC"/>
    <w:rsid w:val="005905D5"/>
    <w:rsid w:val="00590DE6"/>
    <w:rsid w:val="00591A0C"/>
    <w:rsid w:val="005929DE"/>
    <w:rsid w:val="00592AE2"/>
    <w:rsid w:val="00592D05"/>
    <w:rsid w:val="00593074"/>
    <w:rsid w:val="00593410"/>
    <w:rsid w:val="0059372A"/>
    <w:rsid w:val="005937DD"/>
    <w:rsid w:val="00595000"/>
    <w:rsid w:val="005955BF"/>
    <w:rsid w:val="0059581D"/>
    <w:rsid w:val="00595A7E"/>
    <w:rsid w:val="00595B68"/>
    <w:rsid w:val="005964E6"/>
    <w:rsid w:val="0059766B"/>
    <w:rsid w:val="00597C93"/>
    <w:rsid w:val="005A195E"/>
    <w:rsid w:val="005A264F"/>
    <w:rsid w:val="005A2902"/>
    <w:rsid w:val="005A2C12"/>
    <w:rsid w:val="005A37DC"/>
    <w:rsid w:val="005A40A1"/>
    <w:rsid w:val="005A458F"/>
    <w:rsid w:val="005A4D8E"/>
    <w:rsid w:val="005A606D"/>
    <w:rsid w:val="005A7091"/>
    <w:rsid w:val="005A738C"/>
    <w:rsid w:val="005A77A4"/>
    <w:rsid w:val="005A77ED"/>
    <w:rsid w:val="005A7EB7"/>
    <w:rsid w:val="005B00F6"/>
    <w:rsid w:val="005B0646"/>
    <w:rsid w:val="005B09C9"/>
    <w:rsid w:val="005B0A1F"/>
    <w:rsid w:val="005B0F92"/>
    <w:rsid w:val="005B1C95"/>
    <w:rsid w:val="005B1FB2"/>
    <w:rsid w:val="005B20F7"/>
    <w:rsid w:val="005B281C"/>
    <w:rsid w:val="005B319B"/>
    <w:rsid w:val="005B39BB"/>
    <w:rsid w:val="005B3DD1"/>
    <w:rsid w:val="005B3EF1"/>
    <w:rsid w:val="005B4183"/>
    <w:rsid w:val="005B48E5"/>
    <w:rsid w:val="005B4DD3"/>
    <w:rsid w:val="005B4E38"/>
    <w:rsid w:val="005B53D3"/>
    <w:rsid w:val="005B55EF"/>
    <w:rsid w:val="005C0DC0"/>
    <w:rsid w:val="005C1612"/>
    <w:rsid w:val="005C190C"/>
    <w:rsid w:val="005C1C38"/>
    <w:rsid w:val="005C1EB7"/>
    <w:rsid w:val="005C204C"/>
    <w:rsid w:val="005C27FF"/>
    <w:rsid w:val="005C2DAE"/>
    <w:rsid w:val="005C3436"/>
    <w:rsid w:val="005C39F3"/>
    <w:rsid w:val="005C3D01"/>
    <w:rsid w:val="005C485B"/>
    <w:rsid w:val="005C4D87"/>
    <w:rsid w:val="005C538E"/>
    <w:rsid w:val="005C608F"/>
    <w:rsid w:val="005C61B1"/>
    <w:rsid w:val="005C6373"/>
    <w:rsid w:val="005C63E7"/>
    <w:rsid w:val="005C6FBF"/>
    <w:rsid w:val="005C722C"/>
    <w:rsid w:val="005C7609"/>
    <w:rsid w:val="005C764D"/>
    <w:rsid w:val="005C7CE2"/>
    <w:rsid w:val="005C7D00"/>
    <w:rsid w:val="005C7E4C"/>
    <w:rsid w:val="005C7F87"/>
    <w:rsid w:val="005D0530"/>
    <w:rsid w:val="005D0E7A"/>
    <w:rsid w:val="005D16B1"/>
    <w:rsid w:val="005D1E08"/>
    <w:rsid w:val="005D2008"/>
    <w:rsid w:val="005D30CF"/>
    <w:rsid w:val="005D412E"/>
    <w:rsid w:val="005D4AB2"/>
    <w:rsid w:val="005D50F3"/>
    <w:rsid w:val="005D52E9"/>
    <w:rsid w:val="005D548A"/>
    <w:rsid w:val="005D564C"/>
    <w:rsid w:val="005D5705"/>
    <w:rsid w:val="005D57A3"/>
    <w:rsid w:val="005D58A7"/>
    <w:rsid w:val="005D5FF6"/>
    <w:rsid w:val="005D6913"/>
    <w:rsid w:val="005D6F27"/>
    <w:rsid w:val="005D7197"/>
    <w:rsid w:val="005E0E75"/>
    <w:rsid w:val="005E1595"/>
    <w:rsid w:val="005E1FF4"/>
    <w:rsid w:val="005E2202"/>
    <w:rsid w:val="005E2541"/>
    <w:rsid w:val="005E3927"/>
    <w:rsid w:val="005E3D55"/>
    <w:rsid w:val="005E4C92"/>
    <w:rsid w:val="005E4EB6"/>
    <w:rsid w:val="005E4FB9"/>
    <w:rsid w:val="005E5654"/>
    <w:rsid w:val="005E640D"/>
    <w:rsid w:val="005E69AA"/>
    <w:rsid w:val="005E6B26"/>
    <w:rsid w:val="005E7AF5"/>
    <w:rsid w:val="005E7EFB"/>
    <w:rsid w:val="005F007A"/>
    <w:rsid w:val="005F0A66"/>
    <w:rsid w:val="005F0B6C"/>
    <w:rsid w:val="005F0C7B"/>
    <w:rsid w:val="005F1090"/>
    <w:rsid w:val="005F13C2"/>
    <w:rsid w:val="005F1AD5"/>
    <w:rsid w:val="005F1EB1"/>
    <w:rsid w:val="005F2339"/>
    <w:rsid w:val="005F24AD"/>
    <w:rsid w:val="005F2507"/>
    <w:rsid w:val="005F3134"/>
    <w:rsid w:val="005F31DA"/>
    <w:rsid w:val="005F39E6"/>
    <w:rsid w:val="005F3D54"/>
    <w:rsid w:val="005F4B53"/>
    <w:rsid w:val="005F5476"/>
    <w:rsid w:val="005F5CE0"/>
    <w:rsid w:val="005F61BD"/>
    <w:rsid w:val="005F6558"/>
    <w:rsid w:val="005F69B9"/>
    <w:rsid w:val="005F6BD9"/>
    <w:rsid w:val="005F6CB2"/>
    <w:rsid w:val="005F7297"/>
    <w:rsid w:val="005F7380"/>
    <w:rsid w:val="005F74FC"/>
    <w:rsid w:val="005F774C"/>
    <w:rsid w:val="005F7956"/>
    <w:rsid w:val="00600467"/>
    <w:rsid w:val="0060070E"/>
    <w:rsid w:val="00601489"/>
    <w:rsid w:val="006017F3"/>
    <w:rsid w:val="00602898"/>
    <w:rsid w:val="00602D2B"/>
    <w:rsid w:val="00602DAC"/>
    <w:rsid w:val="006031AA"/>
    <w:rsid w:val="0060467D"/>
    <w:rsid w:val="00604BFD"/>
    <w:rsid w:val="006051F2"/>
    <w:rsid w:val="00605366"/>
    <w:rsid w:val="006058B6"/>
    <w:rsid w:val="00605C7B"/>
    <w:rsid w:val="00605F10"/>
    <w:rsid w:val="00606F37"/>
    <w:rsid w:val="006076CB"/>
    <w:rsid w:val="006078F7"/>
    <w:rsid w:val="00607B72"/>
    <w:rsid w:val="0061010B"/>
    <w:rsid w:val="006108BA"/>
    <w:rsid w:val="006109E1"/>
    <w:rsid w:val="00610BDD"/>
    <w:rsid w:val="006110F8"/>
    <w:rsid w:val="00611500"/>
    <w:rsid w:val="0061266D"/>
    <w:rsid w:val="0061281A"/>
    <w:rsid w:val="00612E3E"/>
    <w:rsid w:val="006136F0"/>
    <w:rsid w:val="00614DED"/>
    <w:rsid w:val="00615E9C"/>
    <w:rsid w:val="00616C66"/>
    <w:rsid w:val="00616E06"/>
    <w:rsid w:val="0061713A"/>
    <w:rsid w:val="0061747C"/>
    <w:rsid w:val="0062072C"/>
    <w:rsid w:val="00620944"/>
    <w:rsid w:val="00620C74"/>
    <w:rsid w:val="00621E1B"/>
    <w:rsid w:val="006223D8"/>
    <w:rsid w:val="0062254B"/>
    <w:rsid w:val="006225E7"/>
    <w:rsid w:val="0062268D"/>
    <w:rsid w:val="00622A51"/>
    <w:rsid w:val="006234A9"/>
    <w:rsid w:val="00623B76"/>
    <w:rsid w:val="00623DE1"/>
    <w:rsid w:val="00624129"/>
    <w:rsid w:val="006247A9"/>
    <w:rsid w:val="00624D21"/>
    <w:rsid w:val="00624EC8"/>
    <w:rsid w:val="00624ED1"/>
    <w:rsid w:val="0062514C"/>
    <w:rsid w:val="00625899"/>
    <w:rsid w:val="00625A4C"/>
    <w:rsid w:val="00626042"/>
    <w:rsid w:val="00626B45"/>
    <w:rsid w:val="00626E7D"/>
    <w:rsid w:val="00627107"/>
    <w:rsid w:val="006272D0"/>
    <w:rsid w:val="006278A4"/>
    <w:rsid w:val="00630343"/>
    <w:rsid w:val="00631CF4"/>
    <w:rsid w:val="006321A0"/>
    <w:rsid w:val="0063259F"/>
    <w:rsid w:val="00633530"/>
    <w:rsid w:val="00634218"/>
    <w:rsid w:val="00634ED3"/>
    <w:rsid w:val="00635C0A"/>
    <w:rsid w:val="00636451"/>
    <w:rsid w:val="00636CA1"/>
    <w:rsid w:val="00637326"/>
    <w:rsid w:val="006375E8"/>
    <w:rsid w:val="00640DAC"/>
    <w:rsid w:val="00641648"/>
    <w:rsid w:val="00641EDC"/>
    <w:rsid w:val="00642586"/>
    <w:rsid w:val="0064273E"/>
    <w:rsid w:val="00642B2E"/>
    <w:rsid w:val="00643863"/>
    <w:rsid w:val="00643E5D"/>
    <w:rsid w:val="00644223"/>
    <w:rsid w:val="00644305"/>
    <w:rsid w:val="00644951"/>
    <w:rsid w:val="00644E0C"/>
    <w:rsid w:val="00645705"/>
    <w:rsid w:val="00646374"/>
    <w:rsid w:val="006465AB"/>
    <w:rsid w:val="006466B4"/>
    <w:rsid w:val="00646847"/>
    <w:rsid w:val="0064694B"/>
    <w:rsid w:val="00646A5B"/>
    <w:rsid w:val="006470A2"/>
    <w:rsid w:val="006474F6"/>
    <w:rsid w:val="00650284"/>
    <w:rsid w:val="006505D9"/>
    <w:rsid w:val="00650ECA"/>
    <w:rsid w:val="00651828"/>
    <w:rsid w:val="00651B2C"/>
    <w:rsid w:val="00651DA3"/>
    <w:rsid w:val="0065282C"/>
    <w:rsid w:val="006530F8"/>
    <w:rsid w:val="00653244"/>
    <w:rsid w:val="00653C85"/>
    <w:rsid w:val="00654623"/>
    <w:rsid w:val="00655082"/>
    <w:rsid w:val="0065552B"/>
    <w:rsid w:val="0065561E"/>
    <w:rsid w:val="0065567C"/>
    <w:rsid w:val="00655702"/>
    <w:rsid w:val="006563B7"/>
    <w:rsid w:val="00656930"/>
    <w:rsid w:val="00657189"/>
    <w:rsid w:val="006571F6"/>
    <w:rsid w:val="00657773"/>
    <w:rsid w:val="006600F0"/>
    <w:rsid w:val="00661153"/>
    <w:rsid w:val="0066139F"/>
    <w:rsid w:val="0066151A"/>
    <w:rsid w:val="00661798"/>
    <w:rsid w:val="0066182C"/>
    <w:rsid w:val="00662DA8"/>
    <w:rsid w:val="00663046"/>
    <w:rsid w:val="006634FF"/>
    <w:rsid w:val="0066383A"/>
    <w:rsid w:val="006649C3"/>
    <w:rsid w:val="00665021"/>
    <w:rsid w:val="00665A7D"/>
    <w:rsid w:val="00665DAB"/>
    <w:rsid w:val="0066652F"/>
    <w:rsid w:val="006666DB"/>
    <w:rsid w:val="00666AA7"/>
    <w:rsid w:val="0066764F"/>
    <w:rsid w:val="006676B1"/>
    <w:rsid w:val="00667D08"/>
    <w:rsid w:val="00667E0D"/>
    <w:rsid w:val="006700DA"/>
    <w:rsid w:val="00670280"/>
    <w:rsid w:val="006708FB"/>
    <w:rsid w:val="006709F5"/>
    <w:rsid w:val="00670D76"/>
    <w:rsid w:val="006718A8"/>
    <w:rsid w:val="00671CC1"/>
    <w:rsid w:val="00671E71"/>
    <w:rsid w:val="00672142"/>
    <w:rsid w:val="00672931"/>
    <w:rsid w:val="006729D2"/>
    <w:rsid w:val="00672D96"/>
    <w:rsid w:val="00673298"/>
    <w:rsid w:val="006734BC"/>
    <w:rsid w:val="006737BA"/>
    <w:rsid w:val="00673F63"/>
    <w:rsid w:val="00674273"/>
    <w:rsid w:val="00674398"/>
    <w:rsid w:val="006745F4"/>
    <w:rsid w:val="00674690"/>
    <w:rsid w:val="006746C4"/>
    <w:rsid w:val="00674B0C"/>
    <w:rsid w:val="00675112"/>
    <w:rsid w:val="006752DB"/>
    <w:rsid w:val="00675627"/>
    <w:rsid w:val="00676C9D"/>
    <w:rsid w:val="00676E0A"/>
    <w:rsid w:val="0067724A"/>
    <w:rsid w:val="00677874"/>
    <w:rsid w:val="00677C2F"/>
    <w:rsid w:val="00677DF4"/>
    <w:rsid w:val="00680316"/>
    <w:rsid w:val="00680EFB"/>
    <w:rsid w:val="00681E12"/>
    <w:rsid w:val="00682897"/>
    <w:rsid w:val="00683E30"/>
    <w:rsid w:val="00683E5D"/>
    <w:rsid w:val="00684196"/>
    <w:rsid w:val="00684217"/>
    <w:rsid w:val="00684EAF"/>
    <w:rsid w:val="006852D3"/>
    <w:rsid w:val="006862A7"/>
    <w:rsid w:val="006868EA"/>
    <w:rsid w:val="006869A8"/>
    <w:rsid w:val="00687CEC"/>
    <w:rsid w:val="00690104"/>
    <w:rsid w:val="006901A8"/>
    <w:rsid w:val="00690D4F"/>
    <w:rsid w:val="00691069"/>
    <w:rsid w:val="006910D0"/>
    <w:rsid w:val="006915D8"/>
    <w:rsid w:val="0069258A"/>
    <w:rsid w:val="00692716"/>
    <w:rsid w:val="0069301A"/>
    <w:rsid w:val="006936DF"/>
    <w:rsid w:val="006937A5"/>
    <w:rsid w:val="006939A4"/>
    <w:rsid w:val="006948F3"/>
    <w:rsid w:val="0069531A"/>
    <w:rsid w:val="006957D2"/>
    <w:rsid w:val="00695886"/>
    <w:rsid w:val="00695FB6"/>
    <w:rsid w:val="0069613B"/>
    <w:rsid w:val="006966CC"/>
    <w:rsid w:val="00696D39"/>
    <w:rsid w:val="00697AD4"/>
    <w:rsid w:val="00697CC1"/>
    <w:rsid w:val="00697D92"/>
    <w:rsid w:val="006A0E84"/>
    <w:rsid w:val="006A1BED"/>
    <w:rsid w:val="006A22CF"/>
    <w:rsid w:val="006A2873"/>
    <w:rsid w:val="006A3099"/>
    <w:rsid w:val="006A3141"/>
    <w:rsid w:val="006A3247"/>
    <w:rsid w:val="006A3943"/>
    <w:rsid w:val="006A3EB0"/>
    <w:rsid w:val="006A3EF6"/>
    <w:rsid w:val="006A3FA1"/>
    <w:rsid w:val="006A40D8"/>
    <w:rsid w:val="006A66BF"/>
    <w:rsid w:val="006A72E9"/>
    <w:rsid w:val="006A7372"/>
    <w:rsid w:val="006B013A"/>
    <w:rsid w:val="006B0512"/>
    <w:rsid w:val="006B0E73"/>
    <w:rsid w:val="006B0F11"/>
    <w:rsid w:val="006B10B7"/>
    <w:rsid w:val="006B1B24"/>
    <w:rsid w:val="006B33A9"/>
    <w:rsid w:val="006B38DF"/>
    <w:rsid w:val="006B3B14"/>
    <w:rsid w:val="006B3DF2"/>
    <w:rsid w:val="006B4974"/>
    <w:rsid w:val="006B49F4"/>
    <w:rsid w:val="006B5929"/>
    <w:rsid w:val="006B6306"/>
    <w:rsid w:val="006B6B40"/>
    <w:rsid w:val="006B6EC5"/>
    <w:rsid w:val="006B738B"/>
    <w:rsid w:val="006B78DB"/>
    <w:rsid w:val="006B7A87"/>
    <w:rsid w:val="006C08B7"/>
    <w:rsid w:val="006C1171"/>
    <w:rsid w:val="006C1322"/>
    <w:rsid w:val="006C2103"/>
    <w:rsid w:val="006C26F1"/>
    <w:rsid w:val="006C2C54"/>
    <w:rsid w:val="006C2F56"/>
    <w:rsid w:val="006C344E"/>
    <w:rsid w:val="006C430D"/>
    <w:rsid w:val="006C50BA"/>
    <w:rsid w:val="006C5239"/>
    <w:rsid w:val="006C5B45"/>
    <w:rsid w:val="006C6172"/>
    <w:rsid w:val="006C7D25"/>
    <w:rsid w:val="006D0002"/>
    <w:rsid w:val="006D0458"/>
    <w:rsid w:val="006D0579"/>
    <w:rsid w:val="006D0E12"/>
    <w:rsid w:val="006D286D"/>
    <w:rsid w:val="006D31F5"/>
    <w:rsid w:val="006D3CF7"/>
    <w:rsid w:val="006D57AE"/>
    <w:rsid w:val="006D5DBA"/>
    <w:rsid w:val="006D6AC7"/>
    <w:rsid w:val="006D6F10"/>
    <w:rsid w:val="006D7F37"/>
    <w:rsid w:val="006D7F7D"/>
    <w:rsid w:val="006E000F"/>
    <w:rsid w:val="006E0199"/>
    <w:rsid w:val="006E044E"/>
    <w:rsid w:val="006E0673"/>
    <w:rsid w:val="006E082E"/>
    <w:rsid w:val="006E0853"/>
    <w:rsid w:val="006E0C7B"/>
    <w:rsid w:val="006E1157"/>
    <w:rsid w:val="006E1547"/>
    <w:rsid w:val="006E1821"/>
    <w:rsid w:val="006E1C5E"/>
    <w:rsid w:val="006E205D"/>
    <w:rsid w:val="006E21C3"/>
    <w:rsid w:val="006E25DE"/>
    <w:rsid w:val="006E29EA"/>
    <w:rsid w:val="006E2D33"/>
    <w:rsid w:val="006E418C"/>
    <w:rsid w:val="006E4194"/>
    <w:rsid w:val="006E446D"/>
    <w:rsid w:val="006E49DA"/>
    <w:rsid w:val="006E5106"/>
    <w:rsid w:val="006E522A"/>
    <w:rsid w:val="006E575A"/>
    <w:rsid w:val="006E6C12"/>
    <w:rsid w:val="006E6C8C"/>
    <w:rsid w:val="006E6D5C"/>
    <w:rsid w:val="006E76C6"/>
    <w:rsid w:val="006F0AE8"/>
    <w:rsid w:val="006F0F19"/>
    <w:rsid w:val="006F13F8"/>
    <w:rsid w:val="006F1BDC"/>
    <w:rsid w:val="006F1F09"/>
    <w:rsid w:val="006F2469"/>
    <w:rsid w:val="006F2722"/>
    <w:rsid w:val="006F2B51"/>
    <w:rsid w:val="006F3DEC"/>
    <w:rsid w:val="006F41C0"/>
    <w:rsid w:val="006F4253"/>
    <w:rsid w:val="006F4D77"/>
    <w:rsid w:val="006F4E4A"/>
    <w:rsid w:val="006F4E70"/>
    <w:rsid w:val="006F548A"/>
    <w:rsid w:val="006F55D4"/>
    <w:rsid w:val="006F594E"/>
    <w:rsid w:val="006F6556"/>
    <w:rsid w:val="006F6A3B"/>
    <w:rsid w:val="006F6E44"/>
    <w:rsid w:val="006F6FB6"/>
    <w:rsid w:val="006F7596"/>
    <w:rsid w:val="00700E9D"/>
    <w:rsid w:val="00701C84"/>
    <w:rsid w:val="00702D19"/>
    <w:rsid w:val="00703175"/>
    <w:rsid w:val="00703766"/>
    <w:rsid w:val="00703BCC"/>
    <w:rsid w:val="00703DDB"/>
    <w:rsid w:val="0070405D"/>
    <w:rsid w:val="007045B6"/>
    <w:rsid w:val="00704655"/>
    <w:rsid w:val="00704C46"/>
    <w:rsid w:val="00705840"/>
    <w:rsid w:val="007064E7"/>
    <w:rsid w:val="007068BD"/>
    <w:rsid w:val="00706A13"/>
    <w:rsid w:val="007074E8"/>
    <w:rsid w:val="007078D8"/>
    <w:rsid w:val="00707FDE"/>
    <w:rsid w:val="0071000A"/>
    <w:rsid w:val="00710447"/>
    <w:rsid w:val="007106B0"/>
    <w:rsid w:val="00711214"/>
    <w:rsid w:val="00711456"/>
    <w:rsid w:val="00711520"/>
    <w:rsid w:val="00711EED"/>
    <w:rsid w:val="00712069"/>
    <w:rsid w:val="007122DB"/>
    <w:rsid w:val="00712703"/>
    <w:rsid w:val="00713541"/>
    <w:rsid w:val="00713F33"/>
    <w:rsid w:val="00714512"/>
    <w:rsid w:val="00714834"/>
    <w:rsid w:val="00714E80"/>
    <w:rsid w:val="007150DB"/>
    <w:rsid w:val="00715559"/>
    <w:rsid w:val="00716CC9"/>
    <w:rsid w:val="007173EB"/>
    <w:rsid w:val="007174CF"/>
    <w:rsid w:val="007208B9"/>
    <w:rsid w:val="00722955"/>
    <w:rsid w:val="00724335"/>
    <w:rsid w:val="00724DB6"/>
    <w:rsid w:val="00724F67"/>
    <w:rsid w:val="007252CD"/>
    <w:rsid w:val="007252FD"/>
    <w:rsid w:val="007253ED"/>
    <w:rsid w:val="0072566B"/>
    <w:rsid w:val="00725870"/>
    <w:rsid w:val="007260E4"/>
    <w:rsid w:val="00726270"/>
    <w:rsid w:val="00727789"/>
    <w:rsid w:val="00727B2A"/>
    <w:rsid w:val="00727F61"/>
    <w:rsid w:val="00730232"/>
    <w:rsid w:val="00730A7B"/>
    <w:rsid w:val="007311DC"/>
    <w:rsid w:val="007316F8"/>
    <w:rsid w:val="00731BA0"/>
    <w:rsid w:val="007323B1"/>
    <w:rsid w:val="00732942"/>
    <w:rsid w:val="00732B81"/>
    <w:rsid w:val="007338A6"/>
    <w:rsid w:val="00733DD3"/>
    <w:rsid w:val="00734107"/>
    <w:rsid w:val="0073444B"/>
    <w:rsid w:val="00734FF7"/>
    <w:rsid w:val="00736B6C"/>
    <w:rsid w:val="00736E89"/>
    <w:rsid w:val="007370B7"/>
    <w:rsid w:val="00737537"/>
    <w:rsid w:val="00737B3E"/>
    <w:rsid w:val="00740668"/>
    <w:rsid w:val="00740D13"/>
    <w:rsid w:val="0074112E"/>
    <w:rsid w:val="007411FC"/>
    <w:rsid w:val="007415EC"/>
    <w:rsid w:val="00741697"/>
    <w:rsid w:val="007419DF"/>
    <w:rsid w:val="00741DA9"/>
    <w:rsid w:val="00741E4B"/>
    <w:rsid w:val="00742188"/>
    <w:rsid w:val="00742349"/>
    <w:rsid w:val="007431BD"/>
    <w:rsid w:val="007440FB"/>
    <w:rsid w:val="00744A3E"/>
    <w:rsid w:val="00744CBB"/>
    <w:rsid w:val="00745404"/>
    <w:rsid w:val="007457FC"/>
    <w:rsid w:val="007467D8"/>
    <w:rsid w:val="00746BB8"/>
    <w:rsid w:val="0074744D"/>
    <w:rsid w:val="007477B3"/>
    <w:rsid w:val="00750A97"/>
    <w:rsid w:val="0075163F"/>
    <w:rsid w:val="00751CF7"/>
    <w:rsid w:val="007521BB"/>
    <w:rsid w:val="00752676"/>
    <w:rsid w:val="0075278B"/>
    <w:rsid w:val="0075284C"/>
    <w:rsid w:val="00752C47"/>
    <w:rsid w:val="007538D2"/>
    <w:rsid w:val="00753DB1"/>
    <w:rsid w:val="0075401D"/>
    <w:rsid w:val="007541DB"/>
    <w:rsid w:val="007543E5"/>
    <w:rsid w:val="0075482E"/>
    <w:rsid w:val="007554A0"/>
    <w:rsid w:val="007557F7"/>
    <w:rsid w:val="00755BEF"/>
    <w:rsid w:val="007570E8"/>
    <w:rsid w:val="007602A7"/>
    <w:rsid w:val="007609BE"/>
    <w:rsid w:val="00761070"/>
    <w:rsid w:val="00761479"/>
    <w:rsid w:val="007615CB"/>
    <w:rsid w:val="007619D5"/>
    <w:rsid w:val="00761D5E"/>
    <w:rsid w:val="007630B2"/>
    <w:rsid w:val="00763562"/>
    <w:rsid w:val="00763F0E"/>
    <w:rsid w:val="007646F1"/>
    <w:rsid w:val="00764B36"/>
    <w:rsid w:val="00764BA5"/>
    <w:rsid w:val="0076507D"/>
    <w:rsid w:val="00765C1A"/>
    <w:rsid w:val="00765E01"/>
    <w:rsid w:val="0076654F"/>
    <w:rsid w:val="00766753"/>
    <w:rsid w:val="007667BC"/>
    <w:rsid w:val="00766DA4"/>
    <w:rsid w:val="007678A4"/>
    <w:rsid w:val="007679DF"/>
    <w:rsid w:val="007709BE"/>
    <w:rsid w:val="0077121A"/>
    <w:rsid w:val="007713B3"/>
    <w:rsid w:val="00771667"/>
    <w:rsid w:val="00772B67"/>
    <w:rsid w:val="00772CF4"/>
    <w:rsid w:val="00772CF5"/>
    <w:rsid w:val="00773CDE"/>
    <w:rsid w:val="00774182"/>
    <w:rsid w:val="0077685A"/>
    <w:rsid w:val="00776CC2"/>
    <w:rsid w:val="00776E48"/>
    <w:rsid w:val="00777977"/>
    <w:rsid w:val="00781073"/>
    <w:rsid w:val="0078129A"/>
    <w:rsid w:val="0078142F"/>
    <w:rsid w:val="00782802"/>
    <w:rsid w:val="007829F6"/>
    <w:rsid w:val="00782AF5"/>
    <w:rsid w:val="00783660"/>
    <w:rsid w:val="007838F5"/>
    <w:rsid w:val="0078531C"/>
    <w:rsid w:val="0078537D"/>
    <w:rsid w:val="007857F1"/>
    <w:rsid w:val="00785885"/>
    <w:rsid w:val="00785EE2"/>
    <w:rsid w:val="00786C6B"/>
    <w:rsid w:val="00786F7B"/>
    <w:rsid w:val="0079005F"/>
    <w:rsid w:val="00790105"/>
    <w:rsid w:val="00790DD9"/>
    <w:rsid w:val="00790E55"/>
    <w:rsid w:val="00790E66"/>
    <w:rsid w:val="007912ED"/>
    <w:rsid w:val="00791327"/>
    <w:rsid w:val="0079140F"/>
    <w:rsid w:val="007915D3"/>
    <w:rsid w:val="00792462"/>
    <w:rsid w:val="007925B8"/>
    <w:rsid w:val="00792656"/>
    <w:rsid w:val="00793BCE"/>
    <w:rsid w:val="00795E46"/>
    <w:rsid w:val="007968CB"/>
    <w:rsid w:val="00796BB5"/>
    <w:rsid w:val="00796F4A"/>
    <w:rsid w:val="00796FFE"/>
    <w:rsid w:val="007A040D"/>
    <w:rsid w:val="007A0BEE"/>
    <w:rsid w:val="007A0C97"/>
    <w:rsid w:val="007A24E4"/>
    <w:rsid w:val="007A2C1C"/>
    <w:rsid w:val="007A3529"/>
    <w:rsid w:val="007A3EF9"/>
    <w:rsid w:val="007A42B5"/>
    <w:rsid w:val="007A580E"/>
    <w:rsid w:val="007A6732"/>
    <w:rsid w:val="007A704E"/>
    <w:rsid w:val="007A7633"/>
    <w:rsid w:val="007B1760"/>
    <w:rsid w:val="007B1B63"/>
    <w:rsid w:val="007B1B90"/>
    <w:rsid w:val="007B26DB"/>
    <w:rsid w:val="007B2A2A"/>
    <w:rsid w:val="007B2F75"/>
    <w:rsid w:val="007B3274"/>
    <w:rsid w:val="007B36A0"/>
    <w:rsid w:val="007B36E2"/>
    <w:rsid w:val="007B3808"/>
    <w:rsid w:val="007B3904"/>
    <w:rsid w:val="007B3B43"/>
    <w:rsid w:val="007B402B"/>
    <w:rsid w:val="007B4AD2"/>
    <w:rsid w:val="007B4AE7"/>
    <w:rsid w:val="007B4E89"/>
    <w:rsid w:val="007B5A38"/>
    <w:rsid w:val="007B5ED9"/>
    <w:rsid w:val="007B6085"/>
    <w:rsid w:val="007B6604"/>
    <w:rsid w:val="007B6C30"/>
    <w:rsid w:val="007B72AA"/>
    <w:rsid w:val="007B75C7"/>
    <w:rsid w:val="007B78E5"/>
    <w:rsid w:val="007C0EE7"/>
    <w:rsid w:val="007C1C88"/>
    <w:rsid w:val="007C20CB"/>
    <w:rsid w:val="007C225B"/>
    <w:rsid w:val="007C25A0"/>
    <w:rsid w:val="007C2A56"/>
    <w:rsid w:val="007C3397"/>
    <w:rsid w:val="007C3BF5"/>
    <w:rsid w:val="007C4963"/>
    <w:rsid w:val="007C4B0E"/>
    <w:rsid w:val="007C5086"/>
    <w:rsid w:val="007C5159"/>
    <w:rsid w:val="007C6166"/>
    <w:rsid w:val="007C634F"/>
    <w:rsid w:val="007C654D"/>
    <w:rsid w:val="007C74DD"/>
    <w:rsid w:val="007C76E7"/>
    <w:rsid w:val="007D0035"/>
    <w:rsid w:val="007D00B8"/>
    <w:rsid w:val="007D01CB"/>
    <w:rsid w:val="007D0277"/>
    <w:rsid w:val="007D16DA"/>
    <w:rsid w:val="007D1968"/>
    <w:rsid w:val="007D1FB5"/>
    <w:rsid w:val="007D2151"/>
    <w:rsid w:val="007D25E1"/>
    <w:rsid w:val="007D2AFD"/>
    <w:rsid w:val="007D2F1D"/>
    <w:rsid w:val="007D315E"/>
    <w:rsid w:val="007D31D5"/>
    <w:rsid w:val="007D3362"/>
    <w:rsid w:val="007D3A97"/>
    <w:rsid w:val="007D3B23"/>
    <w:rsid w:val="007D3D1A"/>
    <w:rsid w:val="007D4340"/>
    <w:rsid w:val="007D4A93"/>
    <w:rsid w:val="007D4FD6"/>
    <w:rsid w:val="007D5408"/>
    <w:rsid w:val="007D557A"/>
    <w:rsid w:val="007D55C6"/>
    <w:rsid w:val="007D55D8"/>
    <w:rsid w:val="007D5601"/>
    <w:rsid w:val="007D5647"/>
    <w:rsid w:val="007D60A7"/>
    <w:rsid w:val="007D64CF"/>
    <w:rsid w:val="007D688F"/>
    <w:rsid w:val="007D6A2E"/>
    <w:rsid w:val="007D773D"/>
    <w:rsid w:val="007D782C"/>
    <w:rsid w:val="007E111A"/>
    <w:rsid w:val="007E300A"/>
    <w:rsid w:val="007E4202"/>
    <w:rsid w:val="007E44D4"/>
    <w:rsid w:val="007E49C7"/>
    <w:rsid w:val="007E4AF8"/>
    <w:rsid w:val="007E5055"/>
    <w:rsid w:val="007E506B"/>
    <w:rsid w:val="007E5BCD"/>
    <w:rsid w:val="007E5E33"/>
    <w:rsid w:val="007E60A7"/>
    <w:rsid w:val="007E683D"/>
    <w:rsid w:val="007E6A61"/>
    <w:rsid w:val="007E78D9"/>
    <w:rsid w:val="007E7AE7"/>
    <w:rsid w:val="007E7CD0"/>
    <w:rsid w:val="007F00AE"/>
    <w:rsid w:val="007F019E"/>
    <w:rsid w:val="007F0808"/>
    <w:rsid w:val="007F0FD7"/>
    <w:rsid w:val="007F14AE"/>
    <w:rsid w:val="007F1639"/>
    <w:rsid w:val="007F24B3"/>
    <w:rsid w:val="007F282F"/>
    <w:rsid w:val="007F3ADE"/>
    <w:rsid w:val="007F4128"/>
    <w:rsid w:val="007F4EC0"/>
    <w:rsid w:val="007F5235"/>
    <w:rsid w:val="007F61B6"/>
    <w:rsid w:val="00800458"/>
    <w:rsid w:val="008015BD"/>
    <w:rsid w:val="00801916"/>
    <w:rsid w:val="00802C94"/>
    <w:rsid w:val="00803A08"/>
    <w:rsid w:val="00803D6C"/>
    <w:rsid w:val="00803EED"/>
    <w:rsid w:val="00804982"/>
    <w:rsid w:val="00804A09"/>
    <w:rsid w:val="008050B7"/>
    <w:rsid w:val="008050B9"/>
    <w:rsid w:val="008054EC"/>
    <w:rsid w:val="00805874"/>
    <w:rsid w:val="0080588C"/>
    <w:rsid w:val="00805927"/>
    <w:rsid w:val="008059B9"/>
    <w:rsid w:val="00805B82"/>
    <w:rsid w:val="00805CCE"/>
    <w:rsid w:val="0080611C"/>
    <w:rsid w:val="00806287"/>
    <w:rsid w:val="00806721"/>
    <w:rsid w:val="00806760"/>
    <w:rsid w:val="00806BCC"/>
    <w:rsid w:val="0080712F"/>
    <w:rsid w:val="008074FC"/>
    <w:rsid w:val="00807F84"/>
    <w:rsid w:val="008110F0"/>
    <w:rsid w:val="0081163D"/>
    <w:rsid w:val="00811A85"/>
    <w:rsid w:val="00811F38"/>
    <w:rsid w:val="00812216"/>
    <w:rsid w:val="00812669"/>
    <w:rsid w:val="00812983"/>
    <w:rsid w:val="00812FED"/>
    <w:rsid w:val="00813936"/>
    <w:rsid w:val="008145DF"/>
    <w:rsid w:val="00814AFF"/>
    <w:rsid w:val="00814C03"/>
    <w:rsid w:val="008151B8"/>
    <w:rsid w:val="00815D76"/>
    <w:rsid w:val="00816A82"/>
    <w:rsid w:val="00817354"/>
    <w:rsid w:val="00817742"/>
    <w:rsid w:val="00817CAB"/>
    <w:rsid w:val="00820296"/>
    <w:rsid w:val="00820527"/>
    <w:rsid w:val="008208F0"/>
    <w:rsid w:val="00821782"/>
    <w:rsid w:val="00821F22"/>
    <w:rsid w:val="00821FF1"/>
    <w:rsid w:val="008240EA"/>
    <w:rsid w:val="00824A3F"/>
    <w:rsid w:val="008251C0"/>
    <w:rsid w:val="008252D2"/>
    <w:rsid w:val="00825F6F"/>
    <w:rsid w:val="00825FDD"/>
    <w:rsid w:val="0082748C"/>
    <w:rsid w:val="00827A49"/>
    <w:rsid w:val="008302AF"/>
    <w:rsid w:val="0083082D"/>
    <w:rsid w:val="0083166B"/>
    <w:rsid w:val="00831957"/>
    <w:rsid w:val="00831B0D"/>
    <w:rsid w:val="00831B3A"/>
    <w:rsid w:val="008328C8"/>
    <w:rsid w:val="00832D9B"/>
    <w:rsid w:val="00832E5D"/>
    <w:rsid w:val="0083324C"/>
    <w:rsid w:val="00833521"/>
    <w:rsid w:val="00833727"/>
    <w:rsid w:val="00833BA7"/>
    <w:rsid w:val="00833F3C"/>
    <w:rsid w:val="00834213"/>
    <w:rsid w:val="008344A5"/>
    <w:rsid w:val="00834D6B"/>
    <w:rsid w:val="00834DC8"/>
    <w:rsid w:val="00834EEA"/>
    <w:rsid w:val="00835AB2"/>
    <w:rsid w:val="00835DF0"/>
    <w:rsid w:val="00835E1D"/>
    <w:rsid w:val="0083609D"/>
    <w:rsid w:val="00836998"/>
    <w:rsid w:val="00836B95"/>
    <w:rsid w:val="00836F17"/>
    <w:rsid w:val="008374DC"/>
    <w:rsid w:val="00840E80"/>
    <w:rsid w:val="008411EF"/>
    <w:rsid w:val="00841555"/>
    <w:rsid w:val="00841953"/>
    <w:rsid w:val="00841C8D"/>
    <w:rsid w:val="0084251C"/>
    <w:rsid w:val="00842827"/>
    <w:rsid w:val="00842CB7"/>
    <w:rsid w:val="008432B0"/>
    <w:rsid w:val="0084376B"/>
    <w:rsid w:val="00843844"/>
    <w:rsid w:val="0084398F"/>
    <w:rsid w:val="008439B7"/>
    <w:rsid w:val="00843FC6"/>
    <w:rsid w:val="00845B36"/>
    <w:rsid w:val="00845BED"/>
    <w:rsid w:val="00845F66"/>
    <w:rsid w:val="00846359"/>
    <w:rsid w:val="008465E6"/>
    <w:rsid w:val="00846692"/>
    <w:rsid w:val="00846819"/>
    <w:rsid w:val="00846891"/>
    <w:rsid w:val="0084692D"/>
    <w:rsid w:val="0085023C"/>
    <w:rsid w:val="00850594"/>
    <w:rsid w:val="00850B78"/>
    <w:rsid w:val="008517A0"/>
    <w:rsid w:val="008517DE"/>
    <w:rsid w:val="008517F6"/>
    <w:rsid w:val="00851B8B"/>
    <w:rsid w:val="008526BD"/>
    <w:rsid w:val="00852BB2"/>
    <w:rsid w:val="00852D6C"/>
    <w:rsid w:val="00853BE2"/>
    <w:rsid w:val="008542FF"/>
    <w:rsid w:val="00854DED"/>
    <w:rsid w:val="00854FD4"/>
    <w:rsid w:val="008558A7"/>
    <w:rsid w:val="008559E4"/>
    <w:rsid w:val="00855B44"/>
    <w:rsid w:val="00856147"/>
    <w:rsid w:val="00856965"/>
    <w:rsid w:val="00856A85"/>
    <w:rsid w:val="008579CD"/>
    <w:rsid w:val="00857A29"/>
    <w:rsid w:val="00857A92"/>
    <w:rsid w:val="00861129"/>
    <w:rsid w:val="00861183"/>
    <w:rsid w:val="00861F4B"/>
    <w:rsid w:val="00861FB1"/>
    <w:rsid w:val="0086231E"/>
    <w:rsid w:val="008626A5"/>
    <w:rsid w:val="008636D7"/>
    <w:rsid w:val="008638A2"/>
    <w:rsid w:val="00864073"/>
    <w:rsid w:val="00864172"/>
    <w:rsid w:val="008641D3"/>
    <w:rsid w:val="00865DA5"/>
    <w:rsid w:val="008661B8"/>
    <w:rsid w:val="00866419"/>
    <w:rsid w:val="008668FF"/>
    <w:rsid w:val="00867DA2"/>
    <w:rsid w:val="0087044F"/>
    <w:rsid w:val="00870F03"/>
    <w:rsid w:val="00871600"/>
    <w:rsid w:val="008726CC"/>
    <w:rsid w:val="0087333F"/>
    <w:rsid w:val="00873DDC"/>
    <w:rsid w:val="008743E9"/>
    <w:rsid w:val="008749C5"/>
    <w:rsid w:val="00874F09"/>
    <w:rsid w:val="00875233"/>
    <w:rsid w:val="008752E6"/>
    <w:rsid w:val="008755B2"/>
    <w:rsid w:val="0087563E"/>
    <w:rsid w:val="008759CD"/>
    <w:rsid w:val="00876C5A"/>
    <w:rsid w:val="00876DCD"/>
    <w:rsid w:val="008771AC"/>
    <w:rsid w:val="00877468"/>
    <w:rsid w:val="0088035C"/>
    <w:rsid w:val="0088040E"/>
    <w:rsid w:val="008804D6"/>
    <w:rsid w:val="008809DA"/>
    <w:rsid w:val="00880C75"/>
    <w:rsid w:val="00880D5A"/>
    <w:rsid w:val="00881102"/>
    <w:rsid w:val="00881703"/>
    <w:rsid w:val="00881D1E"/>
    <w:rsid w:val="00882600"/>
    <w:rsid w:val="0088276A"/>
    <w:rsid w:val="008834C5"/>
    <w:rsid w:val="00883538"/>
    <w:rsid w:val="00884F0B"/>
    <w:rsid w:val="0088687F"/>
    <w:rsid w:val="00886CF5"/>
    <w:rsid w:val="008871C2"/>
    <w:rsid w:val="00887310"/>
    <w:rsid w:val="00887414"/>
    <w:rsid w:val="008877BB"/>
    <w:rsid w:val="0088785F"/>
    <w:rsid w:val="008878C1"/>
    <w:rsid w:val="00890808"/>
    <w:rsid w:val="00890975"/>
    <w:rsid w:val="00890B27"/>
    <w:rsid w:val="00890F02"/>
    <w:rsid w:val="0089174F"/>
    <w:rsid w:val="00892BAF"/>
    <w:rsid w:val="00892EB7"/>
    <w:rsid w:val="00893C91"/>
    <w:rsid w:val="00893F97"/>
    <w:rsid w:val="00894398"/>
    <w:rsid w:val="0089443D"/>
    <w:rsid w:val="008944B3"/>
    <w:rsid w:val="00894974"/>
    <w:rsid w:val="00894AE8"/>
    <w:rsid w:val="00894EA3"/>
    <w:rsid w:val="0089532F"/>
    <w:rsid w:val="008965BB"/>
    <w:rsid w:val="008968CE"/>
    <w:rsid w:val="008A01AB"/>
    <w:rsid w:val="008A03CE"/>
    <w:rsid w:val="008A04D2"/>
    <w:rsid w:val="008A0B4D"/>
    <w:rsid w:val="008A189B"/>
    <w:rsid w:val="008A1A67"/>
    <w:rsid w:val="008A22F9"/>
    <w:rsid w:val="008A2514"/>
    <w:rsid w:val="008A28AC"/>
    <w:rsid w:val="008A2D5C"/>
    <w:rsid w:val="008A32F5"/>
    <w:rsid w:val="008A3A2E"/>
    <w:rsid w:val="008A3B27"/>
    <w:rsid w:val="008A3C46"/>
    <w:rsid w:val="008A402A"/>
    <w:rsid w:val="008A432D"/>
    <w:rsid w:val="008A4519"/>
    <w:rsid w:val="008A468C"/>
    <w:rsid w:val="008A4904"/>
    <w:rsid w:val="008A543B"/>
    <w:rsid w:val="008A59D6"/>
    <w:rsid w:val="008A6709"/>
    <w:rsid w:val="008A6872"/>
    <w:rsid w:val="008A741F"/>
    <w:rsid w:val="008A78B2"/>
    <w:rsid w:val="008A7B5C"/>
    <w:rsid w:val="008A7B8B"/>
    <w:rsid w:val="008A7D03"/>
    <w:rsid w:val="008B0754"/>
    <w:rsid w:val="008B0892"/>
    <w:rsid w:val="008B093D"/>
    <w:rsid w:val="008B156D"/>
    <w:rsid w:val="008B191E"/>
    <w:rsid w:val="008B25DD"/>
    <w:rsid w:val="008B2646"/>
    <w:rsid w:val="008B328C"/>
    <w:rsid w:val="008B4866"/>
    <w:rsid w:val="008B4A91"/>
    <w:rsid w:val="008B5013"/>
    <w:rsid w:val="008B5475"/>
    <w:rsid w:val="008B5824"/>
    <w:rsid w:val="008B5C12"/>
    <w:rsid w:val="008B5F6A"/>
    <w:rsid w:val="008B60EB"/>
    <w:rsid w:val="008B6CDD"/>
    <w:rsid w:val="008B6D0E"/>
    <w:rsid w:val="008B70A9"/>
    <w:rsid w:val="008B727A"/>
    <w:rsid w:val="008B72C9"/>
    <w:rsid w:val="008B741B"/>
    <w:rsid w:val="008C0C67"/>
    <w:rsid w:val="008C0F30"/>
    <w:rsid w:val="008C1390"/>
    <w:rsid w:val="008C1960"/>
    <w:rsid w:val="008C1CE0"/>
    <w:rsid w:val="008C1FB8"/>
    <w:rsid w:val="008C2108"/>
    <w:rsid w:val="008C2DDA"/>
    <w:rsid w:val="008C30D4"/>
    <w:rsid w:val="008C33A4"/>
    <w:rsid w:val="008C3ACB"/>
    <w:rsid w:val="008C3C1C"/>
    <w:rsid w:val="008C4E33"/>
    <w:rsid w:val="008C541B"/>
    <w:rsid w:val="008C5715"/>
    <w:rsid w:val="008C5B60"/>
    <w:rsid w:val="008C5EAE"/>
    <w:rsid w:val="008C66C7"/>
    <w:rsid w:val="008C68A1"/>
    <w:rsid w:val="008C6CDD"/>
    <w:rsid w:val="008C7B94"/>
    <w:rsid w:val="008D0A04"/>
    <w:rsid w:val="008D0C75"/>
    <w:rsid w:val="008D0F32"/>
    <w:rsid w:val="008D20E5"/>
    <w:rsid w:val="008D25EF"/>
    <w:rsid w:val="008D3CCF"/>
    <w:rsid w:val="008D46A2"/>
    <w:rsid w:val="008D5B58"/>
    <w:rsid w:val="008D6144"/>
    <w:rsid w:val="008D62A4"/>
    <w:rsid w:val="008D694A"/>
    <w:rsid w:val="008D70EC"/>
    <w:rsid w:val="008E0910"/>
    <w:rsid w:val="008E0AF9"/>
    <w:rsid w:val="008E15EB"/>
    <w:rsid w:val="008E180C"/>
    <w:rsid w:val="008E2717"/>
    <w:rsid w:val="008E3741"/>
    <w:rsid w:val="008E3B27"/>
    <w:rsid w:val="008E44DB"/>
    <w:rsid w:val="008E4604"/>
    <w:rsid w:val="008E4C6C"/>
    <w:rsid w:val="008E58A2"/>
    <w:rsid w:val="008E621E"/>
    <w:rsid w:val="008E6644"/>
    <w:rsid w:val="008E66CC"/>
    <w:rsid w:val="008E724F"/>
    <w:rsid w:val="008E7C40"/>
    <w:rsid w:val="008E7CCE"/>
    <w:rsid w:val="008F143F"/>
    <w:rsid w:val="008F15CA"/>
    <w:rsid w:val="008F1780"/>
    <w:rsid w:val="008F1C8E"/>
    <w:rsid w:val="008F2781"/>
    <w:rsid w:val="008F2D45"/>
    <w:rsid w:val="008F2E58"/>
    <w:rsid w:val="008F3317"/>
    <w:rsid w:val="008F367D"/>
    <w:rsid w:val="008F44F4"/>
    <w:rsid w:val="008F4A38"/>
    <w:rsid w:val="008F56A7"/>
    <w:rsid w:val="008F58CC"/>
    <w:rsid w:val="008F6B95"/>
    <w:rsid w:val="00900271"/>
    <w:rsid w:val="00900645"/>
    <w:rsid w:val="009006E3"/>
    <w:rsid w:val="00900908"/>
    <w:rsid w:val="00900963"/>
    <w:rsid w:val="00900E41"/>
    <w:rsid w:val="0090184B"/>
    <w:rsid w:val="00902024"/>
    <w:rsid w:val="0090232A"/>
    <w:rsid w:val="009027CB"/>
    <w:rsid w:val="00902906"/>
    <w:rsid w:val="00902E64"/>
    <w:rsid w:val="00903293"/>
    <w:rsid w:val="00904387"/>
    <w:rsid w:val="00905326"/>
    <w:rsid w:val="00905919"/>
    <w:rsid w:val="00905952"/>
    <w:rsid w:val="0090603B"/>
    <w:rsid w:val="009060C1"/>
    <w:rsid w:val="009068CF"/>
    <w:rsid w:val="00907742"/>
    <w:rsid w:val="009077AF"/>
    <w:rsid w:val="00907801"/>
    <w:rsid w:val="00910D7A"/>
    <w:rsid w:val="00910F93"/>
    <w:rsid w:val="0091188B"/>
    <w:rsid w:val="00911ECD"/>
    <w:rsid w:val="00911F26"/>
    <w:rsid w:val="00911FAE"/>
    <w:rsid w:val="00912731"/>
    <w:rsid w:val="00912DA5"/>
    <w:rsid w:val="00913276"/>
    <w:rsid w:val="00913F8E"/>
    <w:rsid w:val="00915DA6"/>
    <w:rsid w:val="00916B3A"/>
    <w:rsid w:val="009175BD"/>
    <w:rsid w:val="009176AA"/>
    <w:rsid w:val="00917A18"/>
    <w:rsid w:val="00920CD5"/>
    <w:rsid w:val="00920F62"/>
    <w:rsid w:val="00921D16"/>
    <w:rsid w:val="009229A5"/>
    <w:rsid w:val="00922A1E"/>
    <w:rsid w:val="00922A2D"/>
    <w:rsid w:val="0092330B"/>
    <w:rsid w:val="00923674"/>
    <w:rsid w:val="009237E4"/>
    <w:rsid w:val="00923EDD"/>
    <w:rsid w:val="00924456"/>
    <w:rsid w:val="00924583"/>
    <w:rsid w:val="00925815"/>
    <w:rsid w:val="00925DBD"/>
    <w:rsid w:val="00925F56"/>
    <w:rsid w:val="00926034"/>
    <w:rsid w:val="009260DD"/>
    <w:rsid w:val="00926281"/>
    <w:rsid w:val="00930247"/>
    <w:rsid w:val="00930A0B"/>
    <w:rsid w:val="00930FBE"/>
    <w:rsid w:val="00931C7A"/>
    <w:rsid w:val="00931E71"/>
    <w:rsid w:val="00931F2D"/>
    <w:rsid w:val="00932F2E"/>
    <w:rsid w:val="009333D0"/>
    <w:rsid w:val="00933424"/>
    <w:rsid w:val="00933509"/>
    <w:rsid w:val="00933766"/>
    <w:rsid w:val="00933BE5"/>
    <w:rsid w:val="009340E7"/>
    <w:rsid w:val="0093426C"/>
    <w:rsid w:val="009343A0"/>
    <w:rsid w:val="00934AC8"/>
    <w:rsid w:val="00934BC1"/>
    <w:rsid w:val="00934D8D"/>
    <w:rsid w:val="009352EC"/>
    <w:rsid w:val="009355AA"/>
    <w:rsid w:val="009355BC"/>
    <w:rsid w:val="0093668E"/>
    <w:rsid w:val="009366E4"/>
    <w:rsid w:val="009368AE"/>
    <w:rsid w:val="009377FA"/>
    <w:rsid w:val="0093787F"/>
    <w:rsid w:val="0093798F"/>
    <w:rsid w:val="00937B14"/>
    <w:rsid w:val="009406FE"/>
    <w:rsid w:val="0094079C"/>
    <w:rsid w:val="009408B1"/>
    <w:rsid w:val="009414C5"/>
    <w:rsid w:val="00942475"/>
    <w:rsid w:val="00942787"/>
    <w:rsid w:val="00942BB2"/>
    <w:rsid w:val="00942F77"/>
    <w:rsid w:val="00942FAB"/>
    <w:rsid w:val="009431EF"/>
    <w:rsid w:val="009434A5"/>
    <w:rsid w:val="0094358E"/>
    <w:rsid w:val="009437B8"/>
    <w:rsid w:val="00943BBA"/>
    <w:rsid w:val="009445E3"/>
    <w:rsid w:val="00944EAF"/>
    <w:rsid w:val="009452C3"/>
    <w:rsid w:val="00945422"/>
    <w:rsid w:val="00945B2F"/>
    <w:rsid w:val="00945D35"/>
    <w:rsid w:val="009464B4"/>
    <w:rsid w:val="009470A0"/>
    <w:rsid w:val="009472D2"/>
    <w:rsid w:val="00950EB6"/>
    <w:rsid w:val="00951706"/>
    <w:rsid w:val="00951930"/>
    <w:rsid w:val="00951F4D"/>
    <w:rsid w:val="0095212B"/>
    <w:rsid w:val="009524C2"/>
    <w:rsid w:val="009529D8"/>
    <w:rsid w:val="00952A67"/>
    <w:rsid w:val="00952A6A"/>
    <w:rsid w:val="00954103"/>
    <w:rsid w:val="00955531"/>
    <w:rsid w:val="00955AE7"/>
    <w:rsid w:val="00955E7D"/>
    <w:rsid w:val="009564D4"/>
    <w:rsid w:val="00956826"/>
    <w:rsid w:val="00956906"/>
    <w:rsid w:val="0095765A"/>
    <w:rsid w:val="00957D71"/>
    <w:rsid w:val="00960443"/>
    <w:rsid w:val="00960BF1"/>
    <w:rsid w:val="0096116F"/>
    <w:rsid w:val="009612A4"/>
    <w:rsid w:val="00961355"/>
    <w:rsid w:val="00961405"/>
    <w:rsid w:val="00961803"/>
    <w:rsid w:val="009618F2"/>
    <w:rsid w:val="00961CCF"/>
    <w:rsid w:val="00961ECA"/>
    <w:rsid w:val="0096336F"/>
    <w:rsid w:val="0096344A"/>
    <w:rsid w:val="00963851"/>
    <w:rsid w:val="009639ED"/>
    <w:rsid w:val="00963F4D"/>
    <w:rsid w:val="009640B0"/>
    <w:rsid w:val="00964D11"/>
    <w:rsid w:val="0096535F"/>
    <w:rsid w:val="00965585"/>
    <w:rsid w:val="009675F5"/>
    <w:rsid w:val="00967AD1"/>
    <w:rsid w:val="00970AE7"/>
    <w:rsid w:val="00970B2B"/>
    <w:rsid w:val="00970EE5"/>
    <w:rsid w:val="00970FD7"/>
    <w:rsid w:val="00971933"/>
    <w:rsid w:val="00971D01"/>
    <w:rsid w:val="009726E3"/>
    <w:rsid w:val="00972F2C"/>
    <w:rsid w:val="0097442B"/>
    <w:rsid w:val="00974BCF"/>
    <w:rsid w:val="00974CE2"/>
    <w:rsid w:val="009757A7"/>
    <w:rsid w:val="0097581D"/>
    <w:rsid w:val="00975BFC"/>
    <w:rsid w:val="00976080"/>
    <w:rsid w:val="009762AA"/>
    <w:rsid w:val="00976474"/>
    <w:rsid w:val="009771BB"/>
    <w:rsid w:val="00977376"/>
    <w:rsid w:val="00977377"/>
    <w:rsid w:val="009800A4"/>
    <w:rsid w:val="009803E5"/>
    <w:rsid w:val="00980D4B"/>
    <w:rsid w:val="00980E04"/>
    <w:rsid w:val="009811BA"/>
    <w:rsid w:val="00981ED5"/>
    <w:rsid w:val="00981F42"/>
    <w:rsid w:val="0098210A"/>
    <w:rsid w:val="009822BD"/>
    <w:rsid w:val="00982A06"/>
    <w:rsid w:val="00983E94"/>
    <w:rsid w:val="00983FA7"/>
    <w:rsid w:val="0098413B"/>
    <w:rsid w:val="0098476D"/>
    <w:rsid w:val="009848EE"/>
    <w:rsid w:val="00984C2C"/>
    <w:rsid w:val="00985750"/>
    <w:rsid w:val="00985D40"/>
    <w:rsid w:val="00985D80"/>
    <w:rsid w:val="00985EA4"/>
    <w:rsid w:val="009861DB"/>
    <w:rsid w:val="00986459"/>
    <w:rsid w:val="00986639"/>
    <w:rsid w:val="00986F0F"/>
    <w:rsid w:val="00986F91"/>
    <w:rsid w:val="00987DCD"/>
    <w:rsid w:val="00987EA8"/>
    <w:rsid w:val="00990300"/>
    <w:rsid w:val="00990FB5"/>
    <w:rsid w:val="00991635"/>
    <w:rsid w:val="00991AC1"/>
    <w:rsid w:val="00991D2B"/>
    <w:rsid w:val="009922B0"/>
    <w:rsid w:val="009935CE"/>
    <w:rsid w:val="00994E41"/>
    <w:rsid w:val="00994FD5"/>
    <w:rsid w:val="00995121"/>
    <w:rsid w:val="0099522C"/>
    <w:rsid w:val="0099598E"/>
    <w:rsid w:val="00996074"/>
    <w:rsid w:val="009964B4"/>
    <w:rsid w:val="00996675"/>
    <w:rsid w:val="009968C9"/>
    <w:rsid w:val="00996D62"/>
    <w:rsid w:val="00997089"/>
    <w:rsid w:val="0099728E"/>
    <w:rsid w:val="009974AE"/>
    <w:rsid w:val="00997A38"/>
    <w:rsid w:val="00997A8D"/>
    <w:rsid w:val="009A0D11"/>
    <w:rsid w:val="009A11FC"/>
    <w:rsid w:val="009A1216"/>
    <w:rsid w:val="009A1716"/>
    <w:rsid w:val="009A18FF"/>
    <w:rsid w:val="009A2520"/>
    <w:rsid w:val="009A3057"/>
    <w:rsid w:val="009A3510"/>
    <w:rsid w:val="009A3942"/>
    <w:rsid w:val="009A3DDD"/>
    <w:rsid w:val="009A4146"/>
    <w:rsid w:val="009A421D"/>
    <w:rsid w:val="009A4415"/>
    <w:rsid w:val="009A5F3E"/>
    <w:rsid w:val="009A60D6"/>
    <w:rsid w:val="009A6423"/>
    <w:rsid w:val="009A65C7"/>
    <w:rsid w:val="009A6AB7"/>
    <w:rsid w:val="009A6F52"/>
    <w:rsid w:val="009A7738"/>
    <w:rsid w:val="009A7A67"/>
    <w:rsid w:val="009A7C28"/>
    <w:rsid w:val="009A7E56"/>
    <w:rsid w:val="009A7EC3"/>
    <w:rsid w:val="009A7EE5"/>
    <w:rsid w:val="009B00EE"/>
    <w:rsid w:val="009B0165"/>
    <w:rsid w:val="009B051A"/>
    <w:rsid w:val="009B1C57"/>
    <w:rsid w:val="009B2B9A"/>
    <w:rsid w:val="009B2D17"/>
    <w:rsid w:val="009B2FDF"/>
    <w:rsid w:val="009B381D"/>
    <w:rsid w:val="009B3F7D"/>
    <w:rsid w:val="009B4044"/>
    <w:rsid w:val="009B4209"/>
    <w:rsid w:val="009B4E31"/>
    <w:rsid w:val="009B5263"/>
    <w:rsid w:val="009B548B"/>
    <w:rsid w:val="009B5F34"/>
    <w:rsid w:val="009B60CB"/>
    <w:rsid w:val="009B6A0D"/>
    <w:rsid w:val="009B6BFC"/>
    <w:rsid w:val="009B7367"/>
    <w:rsid w:val="009B7B95"/>
    <w:rsid w:val="009B7F9F"/>
    <w:rsid w:val="009C008E"/>
    <w:rsid w:val="009C0765"/>
    <w:rsid w:val="009C1066"/>
    <w:rsid w:val="009C15F2"/>
    <w:rsid w:val="009C277D"/>
    <w:rsid w:val="009C2E72"/>
    <w:rsid w:val="009C326F"/>
    <w:rsid w:val="009C3927"/>
    <w:rsid w:val="009C3AFE"/>
    <w:rsid w:val="009C464D"/>
    <w:rsid w:val="009C485F"/>
    <w:rsid w:val="009C5444"/>
    <w:rsid w:val="009C6366"/>
    <w:rsid w:val="009C68CA"/>
    <w:rsid w:val="009C703A"/>
    <w:rsid w:val="009C73E1"/>
    <w:rsid w:val="009C74F7"/>
    <w:rsid w:val="009C782F"/>
    <w:rsid w:val="009D01E2"/>
    <w:rsid w:val="009D056B"/>
    <w:rsid w:val="009D0B1F"/>
    <w:rsid w:val="009D0E24"/>
    <w:rsid w:val="009D116A"/>
    <w:rsid w:val="009D155E"/>
    <w:rsid w:val="009D1C04"/>
    <w:rsid w:val="009D1E99"/>
    <w:rsid w:val="009D1F53"/>
    <w:rsid w:val="009D30E1"/>
    <w:rsid w:val="009D329C"/>
    <w:rsid w:val="009D33AC"/>
    <w:rsid w:val="009D50A2"/>
    <w:rsid w:val="009D5810"/>
    <w:rsid w:val="009D59AB"/>
    <w:rsid w:val="009D6882"/>
    <w:rsid w:val="009D6EB6"/>
    <w:rsid w:val="009D7A4C"/>
    <w:rsid w:val="009E1412"/>
    <w:rsid w:val="009E1A4F"/>
    <w:rsid w:val="009E2092"/>
    <w:rsid w:val="009E2300"/>
    <w:rsid w:val="009E2549"/>
    <w:rsid w:val="009E33D9"/>
    <w:rsid w:val="009E36A5"/>
    <w:rsid w:val="009E3FE3"/>
    <w:rsid w:val="009E4302"/>
    <w:rsid w:val="009E44B8"/>
    <w:rsid w:val="009E4587"/>
    <w:rsid w:val="009E556E"/>
    <w:rsid w:val="009E65AA"/>
    <w:rsid w:val="009E6BEE"/>
    <w:rsid w:val="009E753E"/>
    <w:rsid w:val="009F05C3"/>
    <w:rsid w:val="009F0F82"/>
    <w:rsid w:val="009F1840"/>
    <w:rsid w:val="009F1C4C"/>
    <w:rsid w:val="009F2358"/>
    <w:rsid w:val="009F24BB"/>
    <w:rsid w:val="009F2644"/>
    <w:rsid w:val="009F2808"/>
    <w:rsid w:val="009F283D"/>
    <w:rsid w:val="009F394F"/>
    <w:rsid w:val="009F3AC3"/>
    <w:rsid w:val="009F3B3E"/>
    <w:rsid w:val="009F3B5D"/>
    <w:rsid w:val="009F3D94"/>
    <w:rsid w:val="009F5082"/>
    <w:rsid w:val="009F58FA"/>
    <w:rsid w:val="009F5F37"/>
    <w:rsid w:val="009F6296"/>
    <w:rsid w:val="009F66FE"/>
    <w:rsid w:val="009F68CD"/>
    <w:rsid w:val="009F7820"/>
    <w:rsid w:val="009F7AF3"/>
    <w:rsid w:val="00A0015C"/>
    <w:rsid w:val="00A006B1"/>
    <w:rsid w:val="00A00ABD"/>
    <w:rsid w:val="00A00B07"/>
    <w:rsid w:val="00A00FB4"/>
    <w:rsid w:val="00A0112F"/>
    <w:rsid w:val="00A014A6"/>
    <w:rsid w:val="00A01DB6"/>
    <w:rsid w:val="00A0298F"/>
    <w:rsid w:val="00A02D00"/>
    <w:rsid w:val="00A02F24"/>
    <w:rsid w:val="00A02FD3"/>
    <w:rsid w:val="00A03311"/>
    <w:rsid w:val="00A042A2"/>
    <w:rsid w:val="00A044CA"/>
    <w:rsid w:val="00A044CD"/>
    <w:rsid w:val="00A04760"/>
    <w:rsid w:val="00A04822"/>
    <w:rsid w:val="00A059F1"/>
    <w:rsid w:val="00A05CE5"/>
    <w:rsid w:val="00A062CF"/>
    <w:rsid w:val="00A0660B"/>
    <w:rsid w:val="00A067EF"/>
    <w:rsid w:val="00A06917"/>
    <w:rsid w:val="00A0774D"/>
    <w:rsid w:val="00A07ADE"/>
    <w:rsid w:val="00A10085"/>
    <w:rsid w:val="00A10814"/>
    <w:rsid w:val="00A10C58"/>
    <w:rsid w:val="00A10E15"/>
    <w:rsid w:val="00A10E33"/>
    <w:rsid w:val="00A10EDF"/>
    <w:rsid w:val="00A10F35"/>
    <w:rsid w:val="00A12E10"/>
    <w:rsid w:val="00A12F07"/>
    <w:rsid w:val="00A12F80"/>
    <w:rsid w:val="00A135AB"/>
    <w:rsid w:val="00A13638"/>
    <w:rsid w:val="00A13C85"/>
    <w:rsid w:val="00A162A0"/>
    <w:rsid w:val="00A1654D"/>
    <w:rsid w:val="00A172E1"/>
    <w:rsid w:val="00A17D33"/>
    <w:rsid w:val="00A17DF5"/>
    <w:rsid w:val="00A202C7"/>
    <w:rsid w:val="00A2051C"/>
    <w:rsid w:val="00A20E59"/>
    <w:rsid w:val="00A20F61"/>
    <w:rsid w:val="00A21053"/>
    <w:rsid w:val="00A21A1C"/>
    <w:rsid w:val="00A21DD6"/>
    <w:rsid w:val="00A21F52"/>
    <w:rsid w:val="00A224DC"/>
    <w:rsid w:val="00A22B24"/>
    <w:rsid w:val="00A22C9D"/>
    <w:rsid w:val="00A23492"/>
    <w:rsid w:val="00A234F6"/>
    <w:rsid w:val="00A2392B"/>
    <w:rsid w:val="00A244EE"/>
    <w:rsid w:val="00A25AB4"/>
    <w:rsid w:val="00A25AD9"/>
    <w:rsid w:val="00A25C67"/>
    <w:rsid w:val="00A25F25"/>
    <w:rsid w:val="00A26104"/>
    <w:rsid w:val="00A26428"/>
    <w:rsid w:val="00A26502"/>
    <w:rsid w:val="00A26F5D"/>
    <w:rsid w:val="00A276BB"/>
    <w:rsid w:val="00A27B95"/>
    <w:rsid w:val="00A313F8"/>
    <w:rsid w:val="00A31DBF"/>
    <w:rsid w:val="00A32CF4"/>
    <w:rsid w:val="00A32F5C"/>
    <w:rsid w:val="00A331F9"/>
    <w:rsid w:val="00A333AC"/>
    <w:rsid w:val="00A3355E"/>
    <w:rsid w:val="00A33630"/>
    <w:rsid w:val="00A33966"/>
    <w:rsid w:val="00A343A5"/>
    <w:rsid w:val="00A35654"/>
    <w:rsid w:val="00A358B6"/>
    <w:rsid w:val="00A35AD4"/>
    <w:rsid w:val="00A36B0F"/>
    <w:rsid w:val="00A36B64"/>
    <w:rsid w:val="00A36D07"/>
    <w:rsid w:val="00A37260"/>
    <w:rsid w:val="00A3744F"/>
    <w:rsid w:val="00A37B1A"/>
    <w:rsid w:val="00A37D51"/>
    <w:rsid w:val="00A37DF1"/>
    <w:rsid w:val="00A406BC"/>
    <w:rsid w:val="00A41644"/>
    <w:rsid w:val="00A417B6"/>
    <w:rsid w:val="00A4192D"/>
    <w:rsid w:val="00A42436"/>
    <w:rsid w:val="00A425C8"/>
    <w:rsid w:val="00A42BBF"/>
    <w:rsid w:val="00A433CC"/>
    <w:rsid w:val="00A436BB"/>
    <w:rsid w:val="00A43956"/>
    <w:rsid w:val="00A43DF0"/>
    <w:rsid w:val="00A43EF8"/>
    <w:rsid w:val="00A43F1B"/>
    <w:rsid w:val="00A43F2B"/>
    <w:rsid w:val="00A442F6"/>
    <w:rsid w:val="00A4455E"/>
    <w:rsid w:val="00A449F8"/>
    <w:rsid w:val="00A4692F"/>
    <w:rsid w:val="00A46B42"/>
    <w:rsid w:val="00A4752F"/>
    <w:rsid w:val="00A47A7D"/>
    <w:rsid w:val="00A47E97"/>
    <w:rsid w:val="00A502DC"/>
    <w:rsid w:val="00A50719"/>
    <w:rsid w:val="00A50D97"/>
    <w:rsid w:val="00A517DC"/>
    <w:rsid w:val="00A51CDB"/>
    <w:rsid w:val="00A526E6"/>
    <w:rsid w:val="00A52C04"/>
    <w:rsid w:val="00A5414E"/>
    <w:rsid w:val="00A56FBA"/>
    <w:rsid w:val="00A576FC"/>
    <w:rsid w:val="00A57BEA"/>
    <w:rsid w:val="00A600B0"/>
    <w:rsid w:val="00A6032C"/>
    <w:rsid w:val="00A61233"/>
    <w:rsid w:val="00A6169E"/>
    <w:rsid w:val="00A61B19"/>
    <w:rsid w:val="00A61CC8"/>
    <w:rsid w:val="00A61E12"/>
    <w:rsid w:val="00A61EB6"/>
    <w:rsid w:val="00A6272F"/>
    <w:rsid w:val="00A6298E"/>
    <w:rsid w:val="00A62F26"/>
    <w:rsid w:val="00A640BE"/>
    <w:rsid w:val="00A64772"/>
    <w:rsid w:val="00A64CC7"/>
    <w:rsid w:val="00A65104"/>
    <w:rsid w:val="00A65233"/>
    <w:rsid w:val="00A65E20"/>
    <w:rsid w:val="00A65E34"/>
    <w:rsid w:val="00A65FAA"/>
    <w:rsid w:val="00A65FF3"/>
    <w:rsid w:val="00A665BD"/>
    <w:rsid w:val="00A674CE"/>
    <w:rsid w:val="00A70569"/>
    <w:rsid w:val="00A70F73"/>
    <w:rsid w:val="00A71845"/>
    <w:rsid w:val="00A71E5A"/>
    <w:rsid w:val="00A72436"/>
    <w:rsid w:val="00A72D76"/>
    <w:rsid w:val="00A73079"/>
    <w:rsid w:val="00A73A76"/>
    <w:rsid w:val="00A74A3B"/>
    <w:rsid w:val="00A74D98"/>
    <w:rsid w:val="00A7561B"/>
    <w:rsid w:val="00A756AD"/>
    <w:rsid w:val="00A75805"/>
    <w:rsid w:val="00A76627"/>
    <w:rsid w:val="00A76B98"/>
    <w:rsid w:val="00A76F39"/>
    <w:rsid w:val="00A7707A"/>
    <w:rsid w:val="00A77533"/>
    <w:rsid w:val="00A77900"/>
    <w:rsid w:val="00A77949"/>
    <w:rsid w:val="00A77963"/>
    <w:rsid w:val="00A77BA6"/>
    <w:rsid w:val="00A801F0"/>
    <w:rsid w:val="00A80AC8"/>
    <w:rsid w:val="00A8133D"/>
    <w:rsid w:val="00A81C86"/>
    <w:rsid w:val="00A82017"/>
    <w:rsid w:val="00A82503"/>
    <w:rsid w:val="00A82D7B"/>
    <w:rsid w:val="00A82F30"/>
    <w:rsid w:val="00A83BCB"/>
    <w:rsid w:val="00A84157"/>
    <w:rsid w:val="00A844E0"/>
    <w:rsid w:val="00A851EB"/>
    <w:rsid w:val="00A8527C"/>
    <w:rsid w:val="00A85832"/>
    <w:rsid w:val="00A8604D"/>
    <w:rsid w:val="00A86389"/>
    <w:rsid w:val="00A86C89"/>
    <w:rsid w:val="00A87723"/>
    <w:rsid w:val="00A90335"/>
    <w:rsid w:val="00A90536"/>
    <w:rsid w:val="00A909AB"/>
    <w:rsid w:val="00A90A40"/>
    <w:rsid w:val="00A90AED"/>
    <w:rsid w:val="00A90C9C"/>
    <w:rsid w:val="00A915E4"/>
    <w:rsid w:val="00A91850"/>
    <w:rsid w:val="00A91D79"/>
    <w:rsid w:val="00A93152"/>
    <w:rsid w:val="00A939BE"/>
    <w:rsid w:val="00A954A1"/>
    <w:rsid w:val="00A95C90"/>
    <w:rsid w:val="00A95CE0"/>
    <w:rsid w:val="00A95D90"/>
    <w:rsid w:val="00A96240"/>
    <w:rsid w:val="00A9644A"/>
    <w:rsid w:val="00A96710"/>
    <w:rsid w:val="00A96C95"/>
    <w:rsid w:val="00A96ECB"/>
    <w:rsid w:val="00A97456"/>
    <w:rsid w:val="00AA1021"/>
    <w:rsid w:val="00AA1512"/>
    <w:rsid w:val="00AA15FC"/>
    <w:rsid w:val="00AA188D"/>
    <w:rsid w:val="00AA1909"/>
    <w:rsid w:val="00AA1A26"/>
    <w:rsid w:val="00AA2018"/>
    <w:rsid w:val="00AA21EF"/>
    <w:rsid w:val="00AA2654"/>
    <w:rsid w:val="00AA2B5E"/>
    <w:rsid w:val="00AA2BF4"/>
    <w:rsid w:val="00AA38C0"/>
    <w:rsid w:val="00AA38D6"/>
    <w:rsid w:val="00AA4639"/>
    <w:rsid w:val="00AA569E"/>
    <w:rsid w:val="00AA56FF"/>
    <w:rsid w:val="00AA5798"/>
    <w:rsid w:val="00AA59B3"/>
    <w:rsid w:val="00AA5C05"/>
    <w:rsid w:val="00AA64D8"/>
    <w:rsid w:val="00AA67C0"/>
    <w:rsid w:val="00AA6837"/>
    <w:rsid w:val="00AA699A"/>
    <w:rsid w:val="00AA6A62"/>
    <w:rsid w:val="00AA7655"/>
    <w:rsid w:val="00AA7750"/>
    <w:rsid w:val="00AA7B65"/>
    <w:rsid w:val="00AA7DD8"/>
    <w:rsid w:val="00AB051A"/>
    <w:rsid w:val="00AB1BF9"/>
    <w:rsid w:val="00AB2E83"/>
    <w:rsid w:val="00AB32E3"/>
    <w:rsid w:val="00AB4DAB"/>
    <w:rsid w:val="00AB5DF4"/>
    <w:rsid w:val="00AB5F3E"/>
    <w:rsid w:val="00AB71CE"/>
    <w:rsid w:val="00AB7B42"/>
    <w:rsid w:val="00AB7CC4"/>
    <w:rsid w:val="00AC0830"/>
    <w:rsid w:val="00AC17D6"/>
    <w:rsid w:val="00AC218A"/>
    <w:rsid w:val="00AC26D7"/>
    <w:rsid w:val="00AC2A8C"/>
    <w:rsid w:val="00AC3485"/>
    <w:rsid w:val="00AC4580"/>
    <w:rsid w:val="00AC5612"/>
    <w:rsid w:val="00AC638B"/>
    <w:rsid w:val="00AC6552"/>
    <w:rsid w:val="00AC671C"/>
    <w:rsid w:val="00AC6F5E"/>
    <w:rsid w:val="00AC77F2"/>
    <w:rsid w:val="00AC7EBC"/>
    <w:rsid w:val="00AD05CD"/>
    <w:rsid w:val="00AD0D7E"/>
    <w:rsid w:val="00AD12CF"/>
    <w:rsid w:val="00AD19C9"/>
    <w:rsid w:val="00AD1AB0"/>
    <w:rsid w:val="00AD1CC7"/>
    <w:rsid w:val="00AD26EF"/>
    <w:rsid w:val="00AD2D2F"/>
    <w:rsid w:val="00AD2E23"/>
    <w:rsid w:val="00AD318F"/>
    <w:rsid w:val="00AD3A5F"/>
    <w:rsid w:val="00AD3D3C"/>
    <w:rsid w:val="00AD3F28"/>
    <w:rsid w:val="00AD52C3"/>
    <w:rsid w:val="00AD5A33"/>
    <w:rsid w:val="00AD6376"/>
    <w:rsid w:val="00AD78F9"/>
    <w:rsid w:val="00AD7F70"/>
    <w:rsid w:val="00AE0328"/>
    <w:rsid w:val="00AE154F"/>
    <w:rsid w:val="00AE1BA7"/>
    <w:rsid w:val="00AE1C95"/>
    <w:rsid w:val="00AE295C"/>
    <w:rsid w:val="00AE2A42"/>
    <w:rsid w:val="00AE37CA"/>
    <w:rsid w:val="00AE3F9C"/>
    <w:rsid w:val="00AE40D0"/>
    <w:rsid w:val="00AE4199"/>
    <w:rsid w:val="00AE4CD4"/>
    <w:rsid w:val="00AE4DC3"/>
    <w:rsid w:val="00AE59CE"/>
    <w:rsid w:val="00AE6840"/>
    <w:rsid w:val="00AE76CA"/>
    <w:rsid w:val="00AE7A28"/>
    <w:rsid w:val="00AE7B7D"/>
    <w:rsid w:val="00AE7ECE"/>
    <w:rsid w:val="00AF1095"/>
    <w:rsid w:val="00AF1643"/>
    <w:rsid w:val="00AF18CF"/>
    <w:rsid w:val="00AF1FB6"/>
    <w:rsid w:val="00AF22DB"/>
    <w:rsid w:val="00AF2698"/>
    <w:rsid w:val="00AF2861"/>
    <w:rsid w:val="00AF2926"/>
    <w:rsid w:val="00AF3BA3"/>
    <w:rsid w:val="00AF3D2E"/>
    <w:rsid w:val="00AF445C"/>
    <w:rsid w:val="00AF4884"/>
    <w:rsid w:val="00AF4A38"/>
    <w:rsid w:val="00AF5788"/>
    <w:rsid w:val="00AF5A02"/>
    <w:rsid w:val="00AF5C6F"/>
    <w:rsid w:val="00AF5EF3"/>
    <w:rsid w:val="00AF65E1"/>
    <w:rsid w:val="00AF67A2"/>
    <w:rsid w:val="00AF6B61"/>
    <w:rsid w:val="00AF7B94"/>
    <w:rsid w:val="00AF7F64"/>
    <w:rsid w:val="00B0000A"/>
    <w:rsid w:val="00B00503"/>
    <w:rsid w:val="00B00950"/>
    <w:rsid w:val="00B00B11"/>
    <w:rsid w:val="00B00FCD"/>
    <w:rsid w:val="00B0128F"/>
    <w:rsid w:val="00B01353"/>
    <w:rsid w:val="00B02218"/>
    <w:rsid w:val="00B024E3"/>
    <w:rsid w:val="00B02A6B"/>
    <w:rsid w:val="00B030A9"/>
    <w:rsid w:val="00B03759"/>
    <w:rsid w:val="00B037BD"/>
    <w:rsid w:val="00B040A2"/>
    <w:rsid w:val="00B048FD"/>
    <w:rsid w:val="00B04A00"/>
    <w:rsid w:val="00B04E54"/>
    <w:rsid w:val="00B0609E"/>
    <w:rsid w:val="00B06143"/>
    <w:rsid w:val="00B063A0"/>
    <w:rsid w:val="00B065D3"/>
    <w:rsid w:val="00B070EB"/>
    <w:rsid w:val="00B07287"/>
    <w:rsid w:val="00B07828"/>
    <w:rsid w:val="00B07E5E"/>
    <w:rsid w:val="00B10881"/>
    <w:rsid w:val="00B10AEA"/>
    <w:rsid w:val="00B10AF7"/>
    <w:rsid w:val="00B10DC3"/>
    <w:rsid w:val="00B114BC"/>
    <w:rsid w:val="00B115BB"/>
    <w:rsid w:val="00B11C86"/>
    <w:rsid w:val="00B1224E"/>
    <w:rsid w:val="00B124D8"/>
    <w:rsid w:val="00B12591"/>
    <w:rsid w:val="00B12634"/>
    <w:rsid w:val="00B131B2"/>
    <w:rsid w:val="00B131D8"/>
    <w:rsid w:val="00B133F0"/>
    <w:rsid w:val="00B138E8"/>
    <w:rsid w:val="00B13C6B"/>
    <w:rsid w:val="00B14A16"/>
    <w:rsid w:val="00B14ED8"/>
    <w:rsid w:val="00B157BA"/>
    <w:rsid w:val="00B15B21"/>
    <w:rsid w:val="00B1604D"/>
    <w:rsid w:val="00B16A96"/>
    <w:rsid w:val="00B16C0C"/>
    <w:rsid w:val="00B20A6D"/>
    <w:rsid w:val="00B20A74"/>
    <w:rsid w:val="00B20C84"/>
    <w:rsid w:val="00B20CA9"/>
    <w:rsid w:val="00B2136A"/>
    <w:rsid w:val="00B21ADF"/>
    <w:rsid w:val="00B21DDC"/>
    <w:rsid w:val="00B2244E"/>
    <w:rsid w:val="00B23076"/>
    <w:rsid w:val="00B236D0"/>
    <w:rsid w:val="00B23C90"/>
    <w:rsid w:val="00B23F92"/>
    <w:rsid w:val="00B24272"/>
    <w:rsid w:val="00B2482D"/>
    <w:rsid w:val="00B253BF"/>
    <w:rsid w:val="00B25412"/>
    <w:rsid w:val="00B26341"/>
    <w:rsid w:val="00B27B4B"/>
    <w:rsid w:val="00B30ADE"/>
    <w:rsid w:val="00B31E0A"/>
    <w:rsid w:val="00B31F90"/>
    <w:rsid w:val="00B3202C"/>
    <w:rsid w:val="00B332CE"/>
    <w:rsid w:val="00B34441"/>
    <w:rsid w:val="00B351E3"/>
    <w:rsid w:val="00B35D7A"/>
    <w:rsid w:val="00B36567"/>
    <w:rsid w:val="00B36F78"/>
    <w:rsid w:val="00B375D8"/>
    <w:rsid w:val="00B37B3E"/>
    <w:rsid w:val="00B37EF1"/>
    <w:rsid w:val="00B40B62"/>
    <w:rsid w:val="00B41811"/>
    <w:rsid w:val="00B42128"/>
    <w:rsid w:val="00B424A6"/>
    <w:rsid w:val="00B4299A"/>
    <w:rsid w:val="00B429E9"/>
    <w:rsid w:val="00B42DBC"/>
    <w:rsid w:val="00B43339"/>
    <w:rsid w:val="00B4355A"/>
    <w:rsid w:val="00B436FF"/>
    <w:rsid w:val="00B43C2B"/>
    <w:rsid w:val="00B4452E"/>
    <w:rsid w:val="00B449AA"/>
    <w:rsid w:val="00B44B76"/>
    <w:rsid w:val="00B46183"/>
    <w:rsid w:val="00B4640F"/>
    <w:rsid w:val="00B464D0"/>
    <w:rsid w:val="00B505F4"/>
    <w:rsid w:val="00B506C0"/>
    <w:rsid w:val="00B508DC"/>
    <w:rsid w:val="00B50F0A"/>
    <w:rsid w:val="00B5170B"/>
    <w:rsid w:val="00B51A39"/>
    <w:rsid w:val="00B51F8B"/>
    <w:rsid w:val="00B52507"/>
    <w:rsid w:val="00B5300D"/>
    <w:rsid w:val="00B53809"/>
    <w:rsid w:val="00B53BA5"/>
    <w:rsid w:val="00B54027"/>
    <w:rsid w:val="00B5558D"/>
    <w:rsid w:val="00B5584F"/>
    <w:rsid w:val="00B55BB4"/>
    <w:rsid w:val="00B55CBD"/>
    <w:rsid w:val="00B56732"/>
    <w:rsid w:val="00B56A85"/>
    <w:rsid w:val="00B57008"/>
    <w:rsid w:val="00B57596"/>
    <w:rsid w:val="00B575E7"/>
    <w:rsid w:val="00B57B69"/>
    <w:rsid w:val="00B57DEF"/>
    <w:rsid w:val="00B57ECE"/>
    <w:rsid w:val="00B60296"/>
    <w:rsid w:val="00B6098D"/>
    <w:rsid w:val="00B61545"/>
    <w:rsid w:val="00B61921"/>
    <w:rsid w:val="00B619E4"/>
    <w:rsid w:val="00B61FF4"/>
    <w:rsid w:val="00B6275E"/>
    <w:rsid w:val="00B62776"/>
    <w:rsid w:val="00B62A7A"/>
    <w:rsid w:val="00B62E23"/>
    <w:rsid w:val="00B633D0"/>
    <w:rsid w:val="00B63D8D"/>
    <w:rsid w:val="00B64218"/>
    <w:rsid w:val="00B6444B"/>
    <w:rsid w:val="00B64D4C"/>
    <w:rsid w:val="00B6534C"/>
    <w:rsid w:val="00B654F2"/>
    <w:rsid w:val="00B65838"/>
    <w:rsid w:val="00B65854"/>
    <w:rsid w:val="00B65B5F"/>
    <w:rsid w:val="00B6688B"/>
    <w:rsid w:val="00B66A97"/>
    <w:rsid w:val="00B7006A"/>
    <w:rsid w:val="00B70408"/>
    <w:rsid w:val="00B70753"/>
    <w:rsid w:val="00B712CD"/>
    <w:rsid w:val="00B71409"/>
    <w:rsid w:val="00B71B6D"/>
    <w:rsid w:val="00B720FE"/>
    <w:rsid w:val="00B7280F"/>
    <w:rsid w:val="00B73B9D"/>
    <w:rsid w:val="00B74116"/>
    <w:rsid w:val="00B74220"/>
    <w:rsid w:val="00B74985"/>
    <w:rsid w:val="00B758EF"/>
    <w:rsid w:val="00B76329"/>
    <w:rsid w:val="00B76C24"/>
    <w:rsid w:val="00B77218"/>
    <w:rsid w:val="00B774D1"/>
    <w:rsid w:val="00B77597"/>
    <w:rsid w:val="00B77B02"/>
    <w:rsid w:val="00B77E1E"/>
    <w:rsid w:val="00B801D0"/>
    <w:rsid w:val="00B80359"/>
    <w:rsid w:val="00B80C01"/>
    <w:rsid w:val="00B80E92"/>
    <w:rsid w:val="00B80EB1"/>
    <w:rsid w:val="00B81207"/>
    <w:rsid w:val="00B81270"/>
    <w:rsid w:val="00B815BB"/>
    <w:rsid w:val="00B816C6"/>
    <w:rsid w:val="00B81725"/>
    <w:rsid w:val="00B82179"/>
    <w:rsid w:val="00B82E1F"/>
    <w:rsid w:val="00B838E1"/>
    <w:rsid w:val="00B83BD8"/>
    <w:rsid w:val="00B83CE9"/>
    <w:rsid w:val="00B840DC"/>
    <w:rsid w:val="00B84CAC"/>
    <w:rsid w:val="00B84FA5"/>
    <w:rsid w:val="00B854A9"/>
    <w:rsid w:val="00B85632"/>
    <w:rsid w:val="00B85752"/>
    <w:rsid w:val="00B863A1"/>
    <w:rsid w:val="00B8722A"/>
    <w:rsid w:val="00B872F6"/>
    <w:rsid w:val="00B87610"/>
    <w:rsid w:val="00B879E4"/>
    <w:rsid w:val="00B90001"/>
    <w:rsid w:val="00B90168"/>
    <w:rsid w:val="00B9017F"/>
    <w:rsid w:val="00B908C0"/>
    <w:rsid w:val="00B909E5"/>
    <w:rsid w:val="00B90A0F"/>
    <w:rsid w:val="00B90A61"/>
    <w:rsid w:val="00B90CE0"/>
    <w:rsid w:val="00B90FDF"/>
    <w:rsid w:val="00B91140"/>
    <w:rsid w:val="00B91B32"/>
    <w:rsid w:val="00B9240E"/>
    <w:rsid w:val="00B930A8"/>
    <w:rsid w:val="00B93830"/>
    <w:rsid w:val="00B9406D"/>
    <w:rsid w:val="00B94356"/>
    <w:rsid w:val="00B951A4"/>
    <w:rsid w:val="00B951CD"/>
    <w:rsid w:val="00B952FB"/>
    <w:rsid w:val="00B95FC1"/>
    <w:rsid w:val="00B961E1"/>
    <w:rsid w:val="00B965DE"/>
    <w:rsid w:val="00B97CA7"/>
    <w:rsid w:val="00BA0E4E"/>
    <w:rsid w:val="00BA0E90"/>
    <w:rsid w:val="00BA1173"/>
    <w:rsid w:val="00BA1362"/>
    <w:rsid w:val="00BA19CA"/>
    <w:rsid w:val="00BA1D75"/>
    <w:rsid w:val="00BA2476"/>
    <w:rsid w:val="00BA40B7"/>
    <w:rsid w:val="00BA4A61"/>
    <w:rsid w:val="00BA4C4D"/>
    <w:rsid w:val="00BA58E8"/>
    <w:rsid w:val="00BA5B48"/>
    <w:rsid w:val="00BA5CB7"/>
    <w:rsid w:val="00BA5D76"/>
    <w:rsid w:val="00BA61A0"/>
    <w:rsid w:val="00BA61D3"/>
    <w:rsid w:val="00BA6626"/>
    <w:rsid w:val="00BA6665"/>
    <w:rsid w:val="00BA67BB"/>
    <w:rsid w:val="00BA728E"/>
    <w:rsid w:val="00BA737E"/>
    <w:rsid w:val="00BB0A34"/>
    <w:rsid w:val="00BB0CE1"/>
    <w:rsid w:val="00BB1249"/>
    <w:rsid w:val="00BB1BF0"/>
    <w:rsid w:val="00BB2598"/>
    <w:rsid w:val="00BB2F00"/>
    <w:rsid w:val="00BB45C4"/>
    <w:rsid w:val="00BB4D6D"/>
    <w:rsid w:val="00BB55AD"/>
    <w:rsid w:val="00BB57B4"/>
    <w:rsid w:val="00BB5864"/>
    <w:rsid w:val="00BB590F"/>
    <w:rsid w:val="00BB6079"/>
    <w:rsid w:val="00BB630F"/>
    <w:rsid w:val="00BB6479"/>
    <w:rsid w:val="00BB6755"/>
    <w:rsid w:val="00BB6A46"/>
    <w:rsid w:val="00BC0C3A"/>
    <w:rsid w:val="00BC0DBB"/>
    <w:rsid w:val="00BC0E03"/>
    <w:rsid w:val="00BC1126"/>
    <w:rsid w:val="00BC11CC"/>
    <w:rsid w:val="00BC19C8"/>
    <w:rsid w:val="00BC1BCC"/>
    <w:rsid w:val="00BC2D78"/>
    <w:rsid w:val="00BC2EC7"/>
    <w:rsid w:val="00BC2F4F"/>
    <w:rsid w:val="00BC2FF8"/>
    <w:rsid w:val="00BC3446"/>
    <w:rsid w:val="00BC3463"/>
    <w:rsid w:val="00BC349A"/>
    <w:rsid w:val="00BC34C3"/>
    <w:rsid w:val="00BC3591"/>
    <w:rsid w:val="00BC37C5"/>
    <w:rsid w:val="00BC3B6A"/>
    <w:rsid w:val="00BC3CB7"/>
    <w:rsid w:val="00BC45BA"/>
    <w:rsid w:val="00BC61BD"/>
    <w:rsid w:val="00BC6834"/>
    <w:rsid w:val="00BC6989"/>
    <w:rsid w:val="00BC6F22"/>
    <w:rsid w:val="00BC785B"/>
    <w:rsid w:val="00BC7AFD"/>
    <w:rsid w:val="00BD0707"/>
    <w:rsid w:val="00BD0C2F"/>
    <w:rsid w:val="00BD0F60"/>
    <w:rsid w:val="00BD0FDC"/>
    <w:rsid w:val="00BD131D"/>
    <w:rsid w:val="00BD1876"/>
    <w:rsid w:val="00BD1B99"/>
    <w:rsid w:val="00BD1EFE"/>
    <w:rsid w:val="00BD2401"/>
    <w:rsid w:val="00BD24D0"/>
    <w:rsid w:val="00BD2AA9"/>
    <w:rsid w:val="00BD2AB4"/>
    <w:rsid w:val="00BD2C1B"/>
    <w:rsid w:val="00BD3300"/>
    <w:rsid w:val="00BD33F8"/>
    <w:rsid w:val="00BD3416"/>
    <w:rsid w:val="00BD357A"/>
    <w:rsid w:val="00BD397D"/>
    <w:rsid w:val="00BD3AD8"/>
    <w:rsid w:val="00BD4308"/>
    <w:rsid w:val="00BD4F6C"/>
    <w:rsid w:val="00BD6081"/>
    <w:rsid w:val="00BD70A4"/>
    <w:rsid w:val="00BE026F"/>
    <w:rsid w:val="00BE046B"/>
    <w:rsid w:val="00BE06D4"/>
    <w:rsid w:val="00BE0952"/>
    <w:rsid w:val="00BE102C"/>
    <w:rsid w:val="00BE1D37"/>
    <w:rsid w:val="00BE1DAF"/>
    <w:rsid w:val="00BE1F49"/>
    <w:rsid w:val="00BE1F89"/>
    <w:rsid w:val="00BE2AB5"/>
    <w:rsid w:val="00BE3093"/>
    <w:rsid w:val="00BE40D1"/>
    <w:rsid w:val="00BE4C6A"/>
    <w:rsid w:val="00BE564B"/>
    <w:rsid w:val="00BE5C9B"/>
    <w:rsid w:val="00BE5EC1"/>
    <w:rsid w:val="00BE65EA"/>
    <w:rsid w:val="00BE705D"/>
    <w:rsid w:val="00BE7B09"/>
    <w:rsid w:val="00BE7DBF"/>
    <w:rsid w:val="00BF0098"/>
    <w:rsid w:val="00BF069F"/>
    <w:rsid w:val="00BF1532"/>
    <w:rsid w:val="00BF165A"/>
    <w:rsid w:val="00BF1A05"/>
    <w:rsid w:val="00BF357B"/>
    <w:rsid w:val="00BF3850"/>
    <w:rsid w:val="00BF38EF"/>
    <w:rsid w:val="00BF3C20"/>
    <w:rsid w:val="00BF3CAF"/>
    <w:rsid w:val="00BF444C"/>
    <w:rsid w:val="00BF47AA"/>
    <w:rsid w:val="00BF49EC"/>
    <w:rsid w:val="00BF4D8D"/>
    <w:rsid w:val="00BF598F"/>
    <w:rsid w:val="00BF5A41"/>
    <w:rsid w:val="00BF61ED"/>
    <w:rsid w:val="00BF6C7A"/>
    <w:rsid w:val="00BF71CE"/>
    <w:rsid w:val="00BF72E1"/>
    <w:rsid w:val="00BF78E7"/>
    <w:rsid w:val="00BF7B6D"/>
    <w:rsid w:val="00BF7E8D"/>
    <w:rsid w:val="00BF7F2F"/>
    <w:rsid w:val="00C003E2"/>
    <w:rsid w:val="00C007A8"/>
    <w:rsid w:val="00C00AFB"/>
    <w:rsid w:val="00C00DD3"/>
    <w:rsid w:val="00C00DFE"/>
    <w:rsid w:val="00C015F9"/>
    <w:rsid w:val="00C018D0"/>
    <w:rsid w:val="00C01C62"/>
    <w:rsid w:val="00C02418"/>
    <w:rsid w:val="00C03C43"/>
    <w:rsid w:val="00C0402A"/>
    <w:rsid w:val="00C041E1"/>
    <w:rsid w:val="00C041FC"/>
    <w:rsid w:val="00C0510F"/>
    <w:rsid w:val="00C05AC9"/>
    <w:rsid w:val="00C05C93"/>
    <w:rsid w:val="00C061B6"/>
    <w:rsid w:val="00C06240"/>
    <w:rsid w:val="00C06571"/>
    <w:rsid w:val="00C06D72"/>
    <w:rsid w:val="00C06E66"/>
    <w:rsid w:val="00C071C6"/>
    <w:rsid w:val="00C07BAF"/>
    <w:rsid w:val="00C07E91"/>
    <w:rsid w:val="00C102A4"/>
    <w:rsid w:val="00C10832"/>
    <w:rsid w:val="00C11317"/>
    <w:rsid w:val="00C11B86"/>
    <w:rsid w:val="00C133BC"/>
    <w:rsid w:val="00C13439"/>
    <w:rsid w:val="00C134FB"/>
    <w:rsid w:val="00C13AE8"/>
    <w:rsid w:val="00C13B4E"/>
    <w:rsid w:val="00C13E00"/>
    <w:rsid w:val="00C13F4F"/>
    <w:rsid w:val="00C15118"/>
    <w:rsid w:val="00C157DF"/>
    <w:rsid w:val="00C15831"/>
    <w:rsid w:val="00C15FB8"/>
    <w:rsid w:val="00C164E3"/>
    <w:rsid w:val="00C16527"/>
    <w:rsid w:val="00C16722"/>
    <w:rsid w:val="00C16B08"/>
    <w:rsid w:val="00C16D1E"/>
    <w:rsid w:val="00C1783D"/>
    <w:rsid w:val="00C202BF"/>
    <w:rsid w:val="00C20399"/>
    <w:rsid w:val="00C20813"/>
    <w:rsid w:val="00C209F6"/>
    <w:rsid w:val="00C20B62"/>
    <w:rsid w:val="00C20F0D"/>
    <w:rsid w:val="00C223E8"/>
    <w:rsid w:val="00C22442"/>
    <w:rsid w:val="00C2269F"/>
    <w:rsid w:val="00C22C27"/>
    <w:rsid w:val="00C235E4"/>
    <w:rsid w:val="00C241E4"/>
    <w:rsid w:val="00C25A61"/>
    <w:rsid w:val="00C25CD1"/>
    <w:rsid w:val="00C263E0"/>
    <w:rsid w:val="00C26B04"/>
    <w:rsid w:val="00C26BAF"/>
    <w:rsid w:val="00C27A67"/>
    <w:rsid w:val="00C30077"/>
    <w:rsid w:val="00C30D5E"/>
    <w:rsid w:val="00C30EF9"/>
    <w:rsid w:val="00C311B5"/>
    <w:rsid w:val="00C31877"/>
    <w:rsid w:val="00C31C3E"/>
    <w:rsid w:val="00C326C2"/>
    <w:rsid w:val="00C32C18"/>
    <w:rsid w:val="00C32F19"/>
    <w:rsid w:val="00C338BB"/>
    <w:rsid w:val="00C33936"/>
    <w:rsid w:val="00C34387"/>
    <w:rsid w:val="00C344F1"/>
    <w:rsid w:val="00C3457A"/>
    <w:rsid w:val="00C35752"/>
    <w:rsid w:val="00C3575A"/>
    <w:rsid w:val="00C35868"/>
    <w:rsid w:val="00C35EB2"/>
    <w:rsid w:val="00C37362"/>
    <w:rsid w:val="00C373A9"/>
    <w:rsid w:val="00C3774D"/>
    <w:rsid w:val="00C377F5"/>
    <w:rsid w:val="00C41034"/>
    <w:rsid w:val="00C43F5B"/>
    <w:rsid w:val="00C44738"/>
    <w:rsid w:val="00C44DD8"/>
    <w:rsid w:val="00C456C9"/>
    <w:rsid w:val="00C45745"/>
    <w:rsid w:val="00C47022"/>
    <w:rsid w:val="00C47C7A"/>
    <w:rsid w:val="00C50116"/>
    <w:rsid w:val="00C5045B"/>
    <w:rsid w:val="00C50C0C"/>
    <w:rsid w:val="00C50D4F"/>
    <w:rsid w:val="00C51999"/>
    <w:rsid w:val="00C520B2"/>
    <w:rsid w:val="00C52ECF"/>
    <w:rsid w:val="00C53048"/>
    <w:rsid w:val="00C53236"/>
    <w:rsid w:val="00C54DD9"/>
    <w:rsid w:val="00C5568E"/>
    <w:rsid w:val="00C55A80"/>
    <w:rsid w:val="00C55C0E"/>
    <w:rsid w:val="00C55F5C"/>
    <w:rsid w:val="00C562D5"/>
    <w:rsid w:val="00C56452"/>
    <w:rsid w:val="00C573AB"/>
    <w:rsid w:val="00C57B20"/>
    <w:rsid w:val="00C57B62"/>
    <w:rsid w:val="00C60657"/>
    <w:rsid w:val="00C60B04"/>
    <w:rsid w:val="00C60BCC"/>
    <w:rsid w:val="00C61186"/>
    <w:rsid w:val="00C6196F"/>
    <w:rsid w:val="00C61F61"/>
    <w:rsid w:val="00C61FBE"/>
    <w:rsid w:val="00C62B75"/>
    <w:rsid w:val="00C62ECF"/>
    <w:rsid w:val="00C6486B"/>
    <w:rsid w:val="00C65242"/>
    <w:rsid w:val="00C6645C"/>
    <w:rsid w:val="00C6656E"/>
    <w:rsid w:val="00C66698"/>
    <w:rsid w:val="00C66B10"/>
    <w:rsid w:val="00C66E6A"/>
    <w:rsid w:val="00C66E98"/>
    <w:rsid w:val="00C670F1"/>
    <w:rsid w:val="00C67452"/>
    <w:rsid w:val="00C67DB1"/>
    <w:rsid w:val="00C67E92"/>
    <w:rsid w:val="00C7003D"/>
    <w:rsid w:val="00C70119"/>
    <w:rsid w:val="00C70876"/>
    <w:rsid w:val="00C70CB6"/>
    <w:rsid w:val="00C71DAE"/>
    <w:rsid w:val="00C72F5A"/>
    <w:rsid w:val="00C73142"/>
    <w:rsid w:val="00C73997"/>
    <w:rsid w:val="00C748DF"/>
    <w:rsid w:val="00C74D11"/>
    <w:rsid w:val="00C75460"/>
    <w:rsid w:val="00C75F67"/>
    <w:rsid w:val="00C76400"/>
    <w:rsid w:val="00C76FCA"/>
    <w:rsid w:val="00C801DC"/>
    <w:rsid w:val="00C801DF"/>
    <w:rsid w:val="00C80E64"/>
    <w:rsid w:val="00C81228"/>
    <w:rsid w:val="00C816DB"/>
    <w:rsid w:val="00C81724"/>
    <w:rsid w:val="00C819F0"/>
    <w:rsid w:val="00C823F8"/>
    <w:rsid w:val="00C82403"/>
    <w:rsid w:val="00C82567"/>
    <w:rsid w:val="00C82F33"/>
    <w:rsid w:val="00C82FC5"/>
    <w:rsid w:val="00C83518"/>
    <w:rsid w:val="00C838CB"/>
    <w:rsid w:val="00C84A5D"/>
    <w:rsid w:val="00C84D09"/>
    <w:rsid w:val="00C8592A"/>
    <w:rsid w:val="00C85998"/>
    <w:rsid w:val="00C863B2"/>
    <w:rsid w:val="00C86C61"/>
    <w:rsid w:val="00C87292"/>
    <w:rsid w:val="00C8746E"/>
    <w:rsid w:val="00C87564"/>
    <w:rsid w:val="00C87AE3"/>
    <w:rsid w:val="00C87E5A"/>
    <w:rsid w:val="00C902E3"/>
    <w:rsid w:val="00C902E9"/>
    <w:rsid w:val="00C9047E"/>
    <w:rsid w:val="00C9061D"/>
    <w:rsid w:val="00C91295"/>
    <w:rsid w:val="00C9165E"/>
    <w:rsid w:val="00C91C76"/>
    <w:rsid w:val="00C91CBD"/>
    <w:rsid w:val="00C922AA"/>
    <w:rsid w:val="00C931DD"/>
    <w:rsid w:val="00C93348"/>
    <w:rsid w:val="00C934FA"/>
    <w:rsid w:val="00C935A4"/>
    <w:rsid w:val="00C93A22"/>
    <w:rsid w:val="00C95FBE"/>
    <w:rsid w:val="00C96472"/>
    <w:rsid w:val="00C966FB"/>
    <w:rsid w:val="00C975D6"/>
    <w:rsid w:val="00CA02FE"/>
    <w:rsid w:val="00CA033C"/>
    <w:rsid w:val="00CA0358"/>
    <w:rsid w:val="00CA0444"/>
    <w:rsid w:val="00CA066B"/>
    <w:rsid w:val="00CA0801"/>
    <w:rsid w:val="00CA14BE"/>
    <w:rsid w:val="00CA1768"/>
    <w:rsid w:val="00CA1C74"/>
    <w:rsid w:val="00CA25DE"/>
    <w:rsid w:val="00CA291E"/>
    <w:rsid w:val="00CA3028"/>
    <w:rsid w:val="00CA3450"/>
    <w:rsid w:val="00CA3AEC"/>
    <w:rsid w:val="00CA483F"/>
    <w:rsid w:val="00CA4F88"/>
    <w:rsid w:val="00CA5AE3"/>
    <w:rsid w:val="00CA5CB7"/>
    <w:rsid w:val="00CA5F73"/>
    <w:rsid w:val="00CA66D5"/>
    <w:rsid w:val="00CA6876"/>
    <w:rsid w:val="00CA6920"/>
    <w:rsid w:val="00CA6A46"/>
    <w:rsid w:val="00CA6AAD"/>
    <w:rsid w:val="00CA6DBB"/>
    <w:rsid w:val="00CB094B"/>
    <w:rsid w:val="00CB1660"/>
    <w:rsid w:val="00CB16B7"/>
    <w:rsid w:val="00CB21A4"/>
    <w:rsid w:val="00CB2DFA"/>
    <w:rsid w:val="00CB3300"/>
    <w:rsid w:val="00CB35E3"/>
    <w:rsid w:val="00CB373C"/>
    <w:rsid w:val="00CB3919"/>
    <w:rsid w:val="00CB3954"/>
    <w:rsid w:val="00CB3BF7"/>
    <w:rsid w:val="00CB46AD"/>
    <w:rsid w:val="00CB4FB5"/>
    <w:rsid w:val="00CB5747"/>
    <w:rsid w:val="00CB590D"/>
    <w:rsid w:val="00CB5BEA"/>
    <w:rsid w:val="00CB60A8"/>
    <w:rsid w:val="00CB6266"/>
    <w:rsid w:val="00CB6426"/>
    <w:rsid w:val="00CB64C8"/>
    <w:rsid w:val="00CB6F82"/>
    <w:rsid w:val="00CC000B"/>
    <w:rsid w:val="00CC0010"/>
    <w:rsid w:val="00CC0340"/>
    <w:rsid w:val="00CC1776"/>
    <w:rsid w:val="00CC185D"/>
    <w:rsid w:val="00CC2744"/>
    <w:rsid w:val="00CC2BC0"/>
    <w:rsid w:val="00CC3747"/>
    <w:rsid w:val="00CC37ED"/>
    <w:rsid w:val="00CC4027"/>
    <w:rsid w:val="00CC4096"/>
    <w:rsid w:val="00CC4562"/>
    <w:rsid w:val="00CC4A11"/>
    <w:rsid w:val="00CC5562"/>
    <w:rsid w:val="00CC59F5"/>
    <w:rsid w:val="00CC6BB0"/>
    <w:rsid w:val="00CC6C9F"/>
    <w:rsid w:val="00CC71AD"/>
    <w:rsid w:val="00CC79BF"/>
    <w:rsid w:val="00CD0B57"/>
    <w:rsid w:val="00CD1F1A"/>
    <w:rsid w:val="00CD2888"/>
    <w:rsid w:val="00CD2BCD"/>
    <w:rsid w:val="00CD3888"/>
    <w:rsid w:val="00CD3D6A"/>
    <w:rsid w:val="00CD4A84"/>
    <w:rsid w:val="00CD4C35"/>
    <w:rsid w:val="00CD565C"/>
    <w:rsid w:val="00CD5F27"/>
    <w:rsid w:val="00CD61C7"/>
    <w:rsid w:val="00CD61EC"/>
    <w:rsid w:val="00CD679D"/>
    <w:rsid w:val="00CD6C7E"/>
    <w:rsid w:val="00CD6EC1"/>
    <w:rsid w:val="00CD7894"/>
    <w:rsid w:val="00CE09F6"/>
    <w:rsid w:val="00CE0A84"/>
    <w:rsid w:val="00CE0D3A"/>
    <w:rsid w:val="00CE1527"/>
    <w:rsid w:val="00CE1615"/>
    <w:rsid w:val="00CE1CF7"/>
    <w:rsid w:val="00CE1FBD"/>
    <w:rsid w:val="00CE20B6"/>
    <w:rsid w:val="00CE2136"/>
    <w:rsid w:val="00CE2763"/>
    <w:rsid w:val="00CE2F21"/>
    <w:rsid w:val="00CE3130"/>
    <w:rsid w:val="00CE32FD"/>
    <w:rsid w:val="00CE38F0"/>
    <w:rsid w:val="00CE3D18"/>
    <w:rsid w:val="00CE411D"/>
    <w:rsid w:val="00CE4239"/>
    <w:rsid w:val="00CE43D6"/>
    <w:rsid w:val="00CE4C42"/>
    <w:rsid w:val="00CE4DEB"/>
    <w:rsid w:val="00CE5E3E"/>
    <w:rsid w:val="00CE641E"/>
    <w:rsid w:val="00CE6D1A"/>
    <w:rsid w:val="00CE74BF"/>
    <w:rsid w:val="00CE76E6"/>
    <w:rsid w:val="00CE7976"/>
    <w:rsid w:val="00CE7B22"/>
    <w:rsid w:val="00CF03DB"/>
    <w:rsid w:val="00CF0766"/>
    <w:rsid w:val="00CF08A8"/>
    <w:rsid w:val="00CF106D"/>
    <w:rsid w:val="00CF11A1"/>
    <w:rsid w:val="00CF1705"/>
    <w:rsid w:val="00CF1941"/>
    <w:rsid w:val="00CF1EA5"/>
    <w:rsid w:val="00CF2785"/>
    <w:rsid w:val="00CF3530"/>
    <w:rsid w:val="00CF3DB0"/>
    <w:rsid w:val="00CF413A"/>
    <w:rsid w:val="00CF4450"/>
    <w:rsid w:val="00CF4494"/>
    <w:rsid w:val="00CF4828"/>
    <w:rsid w:val="00CF51CB"/>
    <w:rsid w:val="00CF6437"/>
    <w:rsid w:val="00CF679D"/>
    <w:rsid w:val="00CF6E22"/>
    <w:rsid w:val="00CF7DED"/>
    <w:rsid w:val="00D0033A"/>
    <w:rsid w:val="00D00363"/>
    <w:rsid w:val="00D00C42"/>
    <w:rsid w:val="00D00DEC"/>
    <w:rsid w:val="00D00E77"/>
    <w:rsid w:val="00D01099"/>
    <w:rsid w:val="00D0217B"/>
    <w:rsid w:val="00D021C8"/>
    <w:rsid w:val="00D0246D"/>
    <w:rsid w:val="00D026F9"/>
    <w:rsid w:val="00D026FC"/>
    <w:rsid w:val="00D02DE3"/>
    <w:rsid w:val="00D03A2B"/>
    <w:rsid w:val="00D04522"/>
    <w:rsid w:val="00D05263"/>
    <w:rsid w:val="00D0570B"/>
    <w:rsid w:val="00D06306"/>
    <w:rsid w:val="00D063C8"/>
    <w:rsid w:val="00D063CA"/>
    <w:rsid w:val="00D06747"/>
    <w:rsid w:val="00D068B9"/>
    <w:rsid w:val="00D0694B"/>
    <w:rsid w:val="00D07146"/>
    <w:rsid w:val="00D0783D"/>
    <w:rsid w:val="00D078B2"/>
    <w:rsid w:val="00D10389"/>
    <w:rsid w:val="00D10727"/>
    <w:rsid w:val="00D1072C"/>
    <w:rsid w:val="00D11199"/>
    <w:rsid w:val="00D11285"/>
    <w:rsid w:val="00D112C1"/>
    <w:rsid w:val="00D11829"/>
    <w:rsid w:val="00D119BF"/>
    <w:rsid w:val="00D11E83"/>
    <w:rsid w:val="00D1276A"/>
    <w:rsid w:val="00D12F71"/>
    <w:rsid w:val="00D13738"/>
    <w:rsid w:val="00D13838"/>
    <w:rsid w:val="00D13CC6"/>
    <w:rsid w:val="00D140BA"/>
    <w:rsid w:val="00D14698"/>
    <w:rsid w:val="00D150EB"/>
    <w:rsid w:val="00D153C8"/>
    <w:rsid w:val="00D204F6"/>
    <w:rsid w:val="00D20885"/>
    <w:rsid w:val="00D20896"/>
    <w:rsid w:val="00D209AF"/>
    <w:rsid w:val="00D20F35"/>
    <w:rsid w:val="00D2123F"/>
    <w:rsid w:val="00D2217B"/>
    <w:rsid w:val="00D22A7F"/>
    <w:rsid w:val="00D22AE8"/>
    <w:rsid w:val="00D236AE"/>
    <w:rsid w:val="00D23F2D"/>
    <w:rsid w:val="00D244C3"/>
    <w:rsid w:val="00D245F3"/>
    <w:rsid w:val="00D24688"/>
    <w:rsid w:val="00D24692"/>
    <w:rsid w:val="00D2534A"/>
    <w:rsid w:val="00D25C30"/>
    <w:rsid w:val="00D25D80"/>
    <w:rsid w:val="00D25F1E"/>
    <w:rsid w:val="00D26E9E"/>
    <w:rsid w:val="00D278B4"/>
    <w:rsid w:val="00D305E7"/>
    <w:rsid w:val="00D30765"/>
    <w:rsid w:val="00D314E7"/>
    <w:rsid w:val="00D31F74"/>
    <w:rsid w:val="00D3215B"/>
    <w:rsid w:val="00D32860"/>
    <w:rsid w:val="00D328AB"/>
    <w:rsid w:val="00D33DD2"/>
    <w:rsid w:val="00D33E91"/>
    <w:rsid w:val="00D33FA4"/>
    <w:rsid w:val="00D348CE"/>
    <w:rsid w:val="00D34D61"/>
    <w:rsid w:val="00D3531F"/>
    <w:rsid w:val="00D353A6"/>
    <w:rsid w:val="00D35454"/>
    <w:rsid w:val="00D357CA"/>
    <w:rsid w:val="00D358A0"/>
    <w:rsid w:val="00D35C6D"/>
    <w:rsid w:val="00D35C83"/>
    <w:rsid w:val="00D3657D"/>
    <w:rsid w:val="00D36584"/>
    <w:rsid w:val="00D36AD9"/>
    <w:rsid w:val="00D36D4B"/>
    <w:rsid w:val="00D373BF"/>
    <w:rsid w:val="00D402DC"/>
    <w:rsid w:val="00D405A1"/>
    <w:rsid w:val="00D41FAF"/>
    <w:rsid w:val="00D420B0"/>
    <w:rsid w:val="00D42370"/>
    <w:rsid w:val="00D42405"/>
    <w:rsid w:val="00D42641"/>
    <w:rsid w:val="00D434FA"/>
    <w:rsid w:val="00D4364B"/>
    <w:rsid w:val="00D43740"/>
    <w:rsid w:val="00D44B44"/>
    <w:rsid w:val="00D44ED8"/>
    <w:rsid w:val="00D45846"/>
    <w:rsid w:val="00D45CC1"/>
    <w:rsid w:val="00D465A6"/>
    <w:rsid w:val="00D47148"/>
    <w:rsid w:val="00D4783F"/>
    <w:rsid w:val="00D47A83"/>
    <w:rsid w:val="00D47CB0"/>
    <w:rsid w:val="00D47F23"/>
    <w:rsid w:val="00D50505"/>
    <w:rsid w:val="00D50609"/>
    <w:rsid w:val="00D51863"/>
    <w:rsid w:val="00D52C5F"/>
    <w:rsid w:val="00D53079"/>
    <w:rsid w:val="00D5317E"/>
    <w:rsid w:val="00D54ACE"/>
    <w:rsid w:val="00D56632"/>
    <w:rsid w:val="00D5713D"/>
    <w:rsid w:val="00D5770B"/>
    <w:rsid w:val="00D57C7B"/>
    <w:rsid w:val="00D600A6"/>
    <w:rsid w:val="00D60A59"/>
    <w:rsid w:val="00D610BD"/>
    <w:rsid w:val="00D62971"/>
    <w:rsid w:val="00D634A2"/>
    <w:rsid w:val="00D63530"/>
    <w:rsid w:val="00D63731"/>
    <w:rsid w:val="00D63D1B"/>
    <w:rsid w:val="00D63EFC"/>
    <w:rsid w:val="00D64399"/>
    <w:rsid w:val="00D6482D"/>
    <w:rsid w:val="00D64A72"/>
    <w:rsid w:val="00D64AE4"/>
    <w:rsid w:val="00D64C9C"/>
    <w:rsid w:val="00D652BB"/>
    <w:rsid w:val="00D6532F"/>
    <w:rsid w:val="00D65A2C"/>
    <w:rsid w:val="00D65A66"/>
    <w:rsid w:val="00D65F3C"/>
    <w:rsid w:val="00D663CD"/>
    <w:rsid w:val="00D66646"/>
    <w:rsid w:val="00D6741A"/>
    <w:rsid w:val="00D677C9"/>
    <w:rsid w:val="00D67D80"/>
    <w:rsid w:val="00D7085E"/>
    <w:rsid w:val="00D71493"/>
    <w:rsid w:val="00D71817"/>
    <w:rsid w:val="00D71D39"/>
    <w:rsid w:val="00D72504"/>
    <w:rsid w:val="00D72B3F"/>
    <w:rsid w:val="00D7345F"/>
    <w:rsid w:val="00D7368D"/>
    <w:rsid w:val="00D73FF0"/>
    <w:rsid w:val="00D7460F"/>
    <w:rsid w:val="00D7480F"/>
    <w:rsid w:val="00D75630"/>
    <w:rsid w:val="00D759AE"/>
    <w:rsid w:val="00D76966"/>
    <w:rsid w:val="00D7724C"/>
    <w:rsid w:val="00D77465"/>
    <w:rsid w:val="00D77562"/>
    <w:rsid w:val="00D77FA5"/>
    <w:rsid w:val="00D80A28"/>
    <w:rsid w:val="00D83071"/>
    <w:rsid w:val="00D836E4"/>
    <w:rsid w:val="00D83D50"/>
    <w:rsid w:val="00D8484C"/>
    <w:rsid w:val="00D848AF"/>
    <w:rsid w:val="00D8564D"/>
    <w:rsid w:val="00D866A6"/>
    <w:rsid w:val="00D86E89"/>
    <w:rsid w:val="00D86FDC"/>
    <w:rsid w:val="00D87082"/>
    <w:rsid w:val="00D87533"/>
    <w:rsid w:val="00D87C0C"/>
    <w:rsid w:val="00D90032"/>
    <w:rsid w:val="00D9089C"/>
    <w:rsid w:val="00D908E2"/>
    <w:rsid w:val="00D9097E"/>
    <w:rsid w:val="00D90B78"/>
    <w:rsid w:val="00D91868"/>
    <w:rsid w:val="00D9232A"/>
    <w:rsid w:val="00D92472"/>
    <w:rsid w:val="00D925F6"/>
    <w:rsid w:val="00D92BF0"/>
    <w:rsid w:val="00D93A16"/>
    <w:rsid w:val="00D94D0E"/>
    <w:rsid w:val="00D95054"/>
    <w:rsid w:val="00D9526D"/>
    <w:rsid w:val="00D953F7"/>
    <w:rsid w:val="00D9590B"/>
    <w:rsid w:val="00D95C79"/>
    <w:rsid w:val="00D9605B"/>
    <w:rsid w:val="00D96986"/>
    <w:rsid w:val="00D9698A"/>
    <w:rsid w:val="00D96B31"/>
    <w:rsid w:val="00D96F4E"/>
    <w:rsid w:val="00D97282"/>
    <w:rsid w:val="00D972C1"/>
    <w:rsid w:val="00D975D7"/>
    <w:rsid w:val="00D976C7"/>
    <w:rsid w:val="00D97C3B"/>
    <w:rsid w:val="00DA0011"/>
    <w:rsid w:val="00DA0961"/>
    <w:rsid w:val="00DA117F"/>
    <w:rsid w:val="00DA2565"/>
    <w:rsid w:val="00DA273B"/>
    <w:rsid w:val="00DA32B9"/>
    <w:rsid w:val="00DA372D"/>
    <w:rsid w:val="00DA37FE"/>
    <w:rsid w:val="00DA3D06"/>
    <w:rsid w:val="00DA511A"/>
    <w:rsid w:val="00DA5263"/>
    <w:rsid w:val="00DA5666"/>
    <w:rsid w:val="00DA776C"/>
    <w:rsid w:val="00DA7FD0"/>
    <w:rsid w:val="00DB05E4"/>
    <w:rsid w:val="00DB2AC1"/>
    <w:rsid w:val="00DB2C93"/>
    <w:rsid w:val="00DB32F5"/>
    <w:rsid w:val="00DB337D"/>
    <w:rsid w:val="00DB340E"/>
    <w:rsid w:val="00DB3684"/>
    <w:rsid w:val="00DB379A"/>
    <w:rsid w:val="00DB37B5"/>
    <w:rsid w:val="00DB3A07"/>
    <w:rsid w:val="00DB48D2"/>
    <w:rsid w:val="00DB520B"/>
    <w:rsid w:val="00DB58A9"/>
    <w:rsid w:val="00DB64D9"/>
    <w:rsid w:val="00DB6583"/>
    <w:rsid w:val="00DB65EB"/>
    <w:rsid w:val="00DB67B8"/>
    <w:rsid w:val="00DB6FEF"/>
    <w:rsid w:val="00DB728A"/>
    <w:rsid w:val="00DB7ADC"/>
    <w:rsid w:val="00DB7B46"/>
    <w:rsid w:val="00DC0112"/>
    <w:rsid w:val="00DC0136"/>
    <w:rsid w:val="00DC091A"/>
    <w:rsid w:val="00DC1004"/>
    <w:rsid w:val="00DC11E6"/>
    <w:rsid w:val="00DC137E"/>
    <w:rsid w:val="00DC1841"/>
    <w:rsid w:val="00DC1AEA"/>
    <w:rsid w:val="00DC2FA9"/>
    <w:rsid w:val="00DC3B18"/>
    <w:rsid w:val="00DC4831"/>
    <w:rsid w:val="00DC5888"/>
    <w:rsid w:val="00DC58C5"/>
    <w:rsid w:val="00DC5DDE"/>
    <w:rsid w:val="00DC5F20"/>
    <w:rsid w:val="00DC616C"/>
    <w:rsid w:val="00DC6D9F"/>
    <w:rsid w:val="00DC714B"/>
    <w:rsid w:val="00DC763F"/>
    <w:rsid w:val="00DD0BCD"/>
    <w:rsid w:val="00DD158A"/>
    <w:rsid w:val="00DD166B"/>
    <w:rsid w:val="00DD17AB"/>
    <w:rsid w:val="00DD1E05"/>
    <w:rsid w:val="00DD26A4"/>
    <w:rsid w:val="00DD311C"/>
    <w:rsid w:val="00DD3ADF"/>
    <w:rsid w:val="00DD3F6D"/>
    <w:rsid w:val="00DD4B12"/>
    <w:rsid w:val="00DD681E"/>
    <w:rsid w:val="00DD6A59"/>
    <w:rsid w:val="00DD7731"/>
    <w:rsid w:val="00DE0073"/>
    <w:rsid w:val="00DE02FE"/>
    <w:rsid w:val="00DE15EA"/>
    <w:rsid w:val="00DE1828"/>
    <w:rsid w:val="00DE1A95"/>
    <w:rsid w:val="00DE1B68"/>
    <w:rsid w:val="00DE1BF2"/>
    <w:rsid w:val="00DE1C3E"/>
    <w:rsid w:val="00DE23CF"/>
    <w:rsid w:val="00DE2644"/>
    <w:rsid w:val="00DE2D7B"/>
    <w:rsid w:val="00DE2FFB"/>
    <w:rsid w:val="00DE3BB0"/>
    <w:rsid w:val="00DE54A8"/>
    <w:rsid w:val="00DE5861"/>
    <w:rsid w:val="00DE595C"/>
    <w:rsid w:val="00DE61D4"/>
    <w:rsid w:val="00DE6717"/>
    <w:rsid w:val="00DE7129"/>
    <w:rsid w:val="00DE725E"/>
    <w:rsid w:val="00DE784D"/>
    <w:rsid w:val="00DE7F73"/>
    <w:rsid w:val="00DF00EC"/>
    <w:rsid w:val="00DF020B"/>
    <w:rsid w:val="00DF031F"/>
    <w:rsid w:val="00DF041C"/>
    <w:rsid w:val="00DF10A0"/>
    <w:rsid w:val="00DF1680"/>
    <w:rsid w:val="00DF184D"/>
    <w:rsid w:val="00DF207D"/>
    <w:rsid w:val="00DF3C8B"/>
    <w:rsid w:val="00DF40C9"/>
    <w:rsid w:val="00DF40CC"/>
    <w:rsid w:val="00DF5480"/>
    <w:rsid w:val="00DF5B96"/>
    <w:rsid w:val="00DF5B98"/>
    <w:rsid w:val="00DF646B"/>
    <w:rsid w:val="00DF6A43"/>
    <w:rsid w:val="00DF6FC6"/>
    <w:rsid w:val="00DF7164"/>
    <w:rsid w:val="00DF71D7"/>
    <w:rsid w:val="00DF7300"/>
    <w:rsid w:val="00DF74E1"/>
    <w:rsid w:val="00DF7BA1"/>
    <w:rsid w:val="00E001D1"/>
    <w:rsid w:val="00E003B5"/>
    <w:rsid w:val="00E00586"/>
    <w:rsid w:val="00E00A15"/>
    <w:rsid w:val="00E00BF7"/>
    <w:rsid w:val="00E00FB5"/>
    <w:rsid w:val="00E028EF"/>
    <w:rsid w:val="00E02F82"/>
    <w:rsid w:val="00E031EB"/>
    <w:rsid w:val="00E0333D"/>
    <w:rsid w:val="00E03534"/>
    <w:rsid w:val="00E03563"/>
    <w:rsid w:val="00E03664"/>
    <w:rsid w:val="00E037A3"/>
    <w:rsid w:val="00E039DB"/>
    <w:rsid w:val="00E040A9"/>
    <w:rsid w:val="00E04BF4"/>
    <w:rsid w:val="00E04C57"/>
    <w:rsid w:val="00E06305"/>
    <w:rsid w:val="00E06433"/>
    <w:rsid w:val="00E06B38"/>
    <w:rsid w:val="00E072F7"/>
    <w:rsid w:val="00E10A57"/>
    <w:rsid w:val="00E110C1"/>
    <w:rsid w:val="00E11D8D"/>
    <w:rsid w:val="00E121E3"/>
    <w:rsid w:val="00E1231C"/>
    <w:rsid w:val="00E1311C"/>
    <w:rsid w:val="00E13BB2"/>
    <w:rsid w:val="00E141AB"/>
    <w:rsid w:val="00E14BC1"/>
    <w:rsid w:val="00E156A8"/>
    <w:rsid w:val="00E15A9F"/>
    <w:rsid w:val="00E15F54"/>
    <w:rsid w:val="00E16332"/>
    <w:rsid w:val="00E1641D"/>
    <w:rsid w:val="00E165B4"/>
    <w:rsid w:val="00E167C1"/>
    <w:rsid w:val="00E16E9F"/>
    <w:rsid w:val="00E1775D"/>
    <w:rsid w:val="00E177F2"/>
    <w:rsid w:val="00E178C3"/>
    <w:rsid w:val="00E1798F"/>
    <w:rsid w:val="00E17B38"/>
    <w:rsid w:val="00E212B3"/>
    <w:rsid w:val="00E214CC"/>
    <w:rsid w:val="00E215C7"/>
    <w:rsid w:val="00E21EDD"/>
    <w:rsid w:val="00E23022"/>
    <w:rsid w:val="00E230B0"/>
    <w:rsid w:val="00E2351A"/>
    <w:rsid w:val="00E24108"/>
    <w:rsid w:val="00E24749"/>
    <w:rsid w:val="00E249E5"/>
    <w:rsid w:val="00E256E1"/>
    <w:rsid w:val="00E2669D"/>
    <w:rsid w:val="00E26B75"/>
    <w:rsid w:val="00E26C47"/>
    <w:rsid w:val="00E26CC9"/>
    <w:rsid w:val="00E26CE5"/>
    <w:rsid w:val="00E301FC"/>
    <w:rsid w:val="00E306A1"/>
    <w:rsid w:val="00E32B60"/>
    <w:rsid w:val="00E32E2D"/>
    <w:rsid w:val="00E33F45"/>
    <w:rsid w:val="00E34901"/>
    <w:rsid w:val="00E34C6E"/>
    <w:rsid w:val="00E35049"/>
    <w:rsid w:val="00E351A5"/>
    <w:rsid w:val="00E35DE1"/>
    <w:rsid w:val="00E40071"/>
    <w:rsid w:val="00E4009C"/>
    <w:rsid w:val="00E40363"/>
    <w:rsid w:val="00E406B0"/>
    <w:rsid w:val="00E40CB1"/>
    <w:rsid w:val="00E40F45"/>
    <w:rsid w:val="00E41189"/>
    <w:rsid w:val="00E41DFF"/>
    <w:rsid w:val="00E41F09"/>
    <w:rsid w:val="00E42221"/>
    <w:rsid w:val="00E42BCD"/>
    <w:rsid w:val="00E42FD8"/>
    <w:rsid w:val="00E43015"/>
    <w:rsid w:val="00E430F7"/>
    <w:rsid w:val="00E431D0"/>
    <w:rsid w:val="00E431D8"/>
    <w:rsid w:val="00E435D7"/>
    <w:rsid w:val="00E4372F"/>
    <w:rsid w:val="00E4408F"/>
    <w:rsid w:val="00E44785"/>
    <w:rsid w:val="00E44CA7"/>
    <w:rsid w:val="00E4551F"/>
    <w:rsid w:val="00E4595C"/>
    <w:rsid w:val="00E46053"/>
    <w:rsid w:val="00E463BC"/>
    <w:rsid w:val="00E465E6"/>
    <w:rsid w:val="00E46819"/>
    <w:rsid w:val="00E46C82"/>
    <w:rsid w:val="00E471D8"/>
    <w:rsid w:val="00E47931"/>
    <w:rsid w:val="00E479AF"/>
    <w:rsid w:val="00E479C6"/>
    <w:rsid w:val="00E47B90"/>
    <w:rsid w:val="00E508C5"/>
    <w:rsid w:val="00E50A0A"/>
    <w:rsid w:val="00E50CC3"/>
    <w:rsid w:val="00E5143A"/>
    <w:rsid w:val="00E52318"/>
    <w:rsid w:val="00E523DE"/>
    <w:rsid w:val="00E52A8D"/>
    <w:rsid w:val="00E534FC"/>
    <w:rsid w:val="00E53BB9"/>
    <w:rsid w:val="00E54188"/>
    <w:rsid w:val="00E55001"/>
    <w:rsid w:val="00E55A1C"/>
    <w:rsid w:val="00E55DC8"/>
    <w:rsid w:val="00E56729"/>
    <w:rsid w:val="00E577AB"/>
    <w:rsid w:val="00E57A66"/>
    <w:rsid w:val="00E57E25"/>
    <w:rsid w:val="00E60425"/>
    <w:rsid w:val="00E60AAC"/>
    <w:rsid w:val="00E60B71"/>
    <w:rsid w:val="00E60C65"/>
    <w:rsid w:val="00E60E7F"/>
    <w:rsid w:val="00E6174F"/>
    <w:rsid w:val="00E61770"/>
    <w:rsid w:val="00E617C3"/>
    <w:rsid w:val="00E62535"/>
    <w:rsid w:val="00E63499"/>
    <w:rsid w:val="00E6388C"/>
    <w:rsid w:val="00E6437E"/>
    <w:rsid w:val="00E65765"/>
    <w:rsid w:val="00E65850"/>
    <w:rsid w:val="00E65C97"/>
    <w:rsid w:val="00E72D01"/>
    <w:rsid w:val="00E72FE3"/>
    <w:rsid w:val="00E73CA9"/>
    <w:rsid w:val="00E74029"/>
    <w:rsid w:val="00E7415F"/>
    <w:rsid w:val="00E7421D"/>
    <w:rsid w:val="00E743CF"/>
    <w:rsid w:val="00E745A8"/>
    <w:rsid w:val="00E756A6"/>
    <w:rsid w:val="00E75704"/>
    <w:rsid w:val="00E75BB3"/>
    <w:rsid w:val="00E76154"/>
    <w:rsid w:val="00E76413"/>
    <w:rsid w:val="00E76537"/>
    <w:rsid w:val="00E76B9A"/>
    <w:rsid w:val="00E76F71"/>
    <w:rsid w:val="00E770B7"/>
    <w:rsid w:val="00E77429"/>
    <w:rsid w:val="00E778B3"/>
    <w:rsid w:val="00E81299"/>
    <w:rsid w:val="00E8129E"/>
    <w:rsid w:val="00E820F4"/>
    <w:rsid w:val="00E82412"/>
    <w:rsid w:val="00E824CE"/>
    <w:rsid w:val="00E82B1F"/>
    <w:rsid w:val="00E82F24"/>
    <w:rsid w:val="00E82FE2"/>
    <w:rsid w:val="00E8371E"/>
    <w:rsid w:val="00E838AE"/>
    <w:rsid w:val="00E83E8A"/>
    <w:rsid w:val="00E843BA"/>
    <w:rsid w:val="00E84B49"/>
    <w:rsid w:val="00E851C3"/>
    <w:rsid w:val="00E8528A"/>
    <w:rsid w:val="00E853AB"/>
    <w:rsid w:val="00E85A37"/>
    <w:rsid w:val="00E85D3D"/>
    <w:rsid w:val="00E8626C"/>
    <w:rsid w:val="00E8648E"/>
    <w:rsid w:val="00E8714C"/>
    <w:rsid w:val="00E8723C"/>
    <w:rsid w:val="00E8745C"/>
    <w:rsid w:val="00E8789F"/>
    <w:rsid w:val="00E90047"/>
    <w:rsid w:val="00E90479"/>
    <w:rsid w:val="00E90913"/>
    <w:rsid w:val="00E9227D"/>
    <w:rsid w:val="00E92445"/>
    <w:rsid w:val="00E928AF"/>
    <w:rsid w:val="00E92BBE"/>
    <w:rsid w:val="00E93338"/>
    <w:rsid w:val="00E93874"/>
    <w:rsid w:val="00E93C50"/>
    <w:rsid w:val="00E944EA"/>
    <w:rsid w:val="00E95725"/>
    <w:rsid w:val="00E95EDD"/>
    <w:rsid w:val="00E95F57"/>
    <w:rsid w:val="00E96083"/>
    <w:rsid w:val="00E9646B"/>
    <w:rsid w:val="00E964E6"/>
    <w:rsid w:val="00E9691F"/>
    <w:rsid w:val="00E969DF"/>
    <w:rsid w:val="00E96FDA"/>
    <w:rsid w:val="00E97364"/>
    <w:rsid w:val="00E97387"/>
    <w:rsid w:val="00E97672"/>
    <w:rsid w:val="00E97CE9"/>
    <w:rsid w:val="00E97ECA"/>
    <w:rsid w:val="00EA0209"/>
    <w:rsid w:val="00EA0917"/>
    <w:rsid w:val="00EA0F58"/>
    <w:rsid w:val="00EA13B8"/>
    <w:rsid w:val="00EA1E2D"/>
    <w:rsid w:val="00EA237E"/>
    <w:rsid w:val="00EA2383"/>
    <w:rsid w:val="00EA2AC6"/>
    <w:rsid w:val="00EA39FA"/>
    <w:rsid w:val="00EA3D1A"/>
    <w:rsid w:val="00EA4BC5"/>
    <w:rsid w:val="00EA51C0"/>
    <w:rsid w:val="00EA532B"/>
    <w:rsid w:val="00EA5920"/>
    <w:rsid w:val="00EA62A7"/>
    <w:rsid w:val="00EA6C54"/>
    <w:rsid w:val="00EB07D3"/>
    <w:rsid w:val="00EB0AEE"/>
    <w:rsid w:val="00EB0F93"/>
    <w:rsid w:val="00EB19C2"/>
    <w:rsid w:val="00EB206A"/>
    <w:rsid w:val="00EB255C"/>
    <w:rsid w:val="00EB34DA"/>
    <w:rsid w:val="00EB35FA"/>
    <w:rsid w:val="00EB3CA5"/>
    <w:rsid w:val="00EB4A39"/>
    <w:rsid w:val="00EB4C85"/>
    <w:rsid w:val="00EB4C89"/>
    <w:rsid w:val="00EB4EB3"/>
    <w:rsid w:val="00EB58FA"/>
    <w:rsid w:val="00EB5F16"/>
    <w:rsid w:val="00EB5F4D"/>
    <w:rsid w:val="00EB6256"/>
    <w:rsid w:val="00EB6859"/>
    <w:rsid w:val="00EB6EA8"/>
    <w:rsid w:val="00EB708E"/>
    <w:rsid w:val="00EB71AA"/>
    <w:rsid w:val="00EB7C36"/>
    <w:rsid w:val="00EC2500"/>
    <w:rsid w:val="00EC29C5"/>
    <w:rsid w:val="00EC2F1A"/>
    <w:rsid w:val="00EC2F9D"/>
    <w:rsid w:val="00EC34FF"/>
    <w:rsid w:val="00EC3B28"/>
    <w:rsid w:val="00EC47D7"/>
    <w:rsid w:val="00EC523C"/>
    <w:rsid w:val="00EC52C9"/>
    <w:rsid w:val="00EC5309"/>
    <w:rsid w:val="00EC570E"/>
    <w:rsid w:val="00EC57DA"/>
    <w:rsid w:val="00EC65FA"/>
    <w:rsid w:val="00EC6671"/>
    <w:rsid w:val="00EC67A7"/>
    <w:rsid w:val="00EC74D0"/>
    <w:rsid w:val="00EC758D"/>
    <w:rsid w:val="00EC7C7C"/>
    <w:rsid w:val="00ED0415"/>
    <w:rsid w:val="00ED0AE4"/>
    <w:rsid w:val="00ED1308"/>
    <w:rsid w:val="00ED154C"/>
    <w:rsid w:val="00ED276E"/>
    <w:rsid w:val="00ED27A9"/>
    <w:rsid w:val="00ED28FC"/>
    <w:rsid w:val="00ED2F96"/>
    <w:rsid w:val="00ED40B5"/>
    <w:rsid w:val="00ED4545"/>
    <w:rsid w:val="00ED51E4"/>
    <w:rsid w:val="00ED522C"/>
    <w:rsid w:val="00ED53FE"/>
    <w:rsid w:val="00ED5DE5"/>
    <w:rsid w:val="00ED6176"/>
    <w:rsid w:val="00ED6CD9"/>
    <w:rsid w:val="00ED6D16"/>
    <w:rsid w:val="00ED7055"/>
    <w:rsid w:val="00EE1535"/>
    <w:rsid w:val="00EE19B3"/>
    <w:rsid w:val="00EE1B92"/>
    <w:rsid w:val="00EE1F45"/>
    <w:rsid w:val="00EE227C"/>
    <w:rsid w:val="00EE22DB"/>
    <w:rsid w:val="00EE4464"/>
    <w:rsid w:val="00EE446B"/>
    <w:rsid w:val="00EE4A5B"/>
    <w:rsid w:val="00EE5286"/>
    <w:rsid w:val="00EE546D"/>
    <w:rsid w:val="00EE5E5C"/>
    <w:rsid w:val="00EE5E78"/>
    <w:rsid w:val="00EE6000"/>
    <w:rsid w:val="00EE6B0B"/>
    <w:rsid w:val="00EE6FF8"/>
    <w:rsid w:val="00EE77D4"/>
    <w:rsid w:val="00EF0751"/>
    <w:rsid w:val="00EF089F"/>
    <w:rsid w:val="00EF0BFB"/>
    <w:rsid w:val="00EF1DEF"/>
    <w:rsid w:val="00EF1E04"/>
    <w:rsid w:val="00EF240D"/>
    <w:rsid w:val="00EF24D3"/>
    <w:rsid w:val="00EF2E1D"/>
    <w:rsid w:val="00EF322C"/>
    <w:rsid w:val="00EF34FD"/>
    <w:rsid w:val="00EF406E"/>
    <w:rsid w:val="00EF40FB"/>
    <w:rsid w:val="00EF40FF"/>
    <w:rsid w:val="00EF474B"/>
    <w:rsid w:val="00EF6036"/>
    <w:rsid w:val="00EF6082"/>
    <w:rsid w:val="00EF6B5C"/>
    <w:rsid w:val="00EF6BB8"/>
    <w:rsid w:val="00EF79F0"/>
    <w:rsid w:val="00EF7A05"/>
    <w:rsid w:val="00EF7D73"/>
    <w:rsid w:val="00EF7DFE"/>
    <w:rsid w:val="00F0002E"/>
    <w:rsid w:val="00F004A4"/>
    <w:rsid w:val="00F00A8F"/>
    <w:rsid w:val="00F016CF"/>
    <w:rsid w:val="00F01BE3"/>
    <w:rsid w:val="00F01E66"/>
    <w:rsid w:val="00F02428"/>
    <w:rsid w:val="00F02EAC"/>
    <w:rsid w:val="00F03734"/>
    <w:rsid w:val="00F04148"/>
    <w:rsid w:val="00F04D43"/>
    <w:rsid w:val="00F04D6E"/>
    <w:rsid w:val="00F053AD"/>
    <w:rsid w:val="00F056A0"/>
    <w:rsid w:val="00F064A0"/>
    <w:rsid w:val="00F067BB"/>
    <w:rsid w:val="00F07516"/>
    <w:rsid w:val="00F07569"/>
    <w:rsid w:val="00F07823"/>
    <w:rsid w:val="00F07981"/>
    <w:rsid w:val="00F07A37"/>
    <w:rsid w:val="00F07D97"/>
    <w:rsid w:val="00F108A1"/>
    <w:rsid w:val="00F113B5"/>
    <w:rsid w:val="00F117A6"/>
    <w:rsid w:val="00F118B9"/>
    <w:rsid w:val="00F12877"/>
    <w:rsid w:val="00F12890"/>
    <w:rsid w:val="00F12D5B"/>
    <w:rsid w:val="00F13798"/>
    <w:rsid w:val="00F14165"/>
    <w:rsid w:val="00F144BA"/>
    <w:rsid w:val="00F1468C"/>
    <w:rsid w:val="00F1577E"/>
    <w:rsid w:val="00F15CF3"/>
    <w:rsid w:val="00F17351"/>
    <w:rsid w:val="00F2172B"/>
    <w:rsid w:val="00F21769"/>
    <w:rsid w:val="00F21808"/>
    <w:rsid w:val="00F220C8"/>
    <w:rsid w:val="00F220FD"/>
    <w:rsid w:val="00F222D9"/>
    <w:rsid w:val="00F22834"/>
    <w:rsid w:val="00F2306E"/>
    <w:rsid w:val="00F23622"/>
    <w:rsid w:val="00F23804"/>
    <w:rsid w:val="00F23821"/>
    <w:rsid w:val="00F23902"/>
    <w:rsid w:val="00F23BA3"/>
    <w:rsid w:val="00F23CCB"/>
    <w:rsid w:val="00F242B4"/>
    <w:rsid w:val="00F24332"/>
    <w:rsid w:val="00F25040"/>
    <w:rsid w:val="00F253C6"/>
    <w:rsid w:val="00F253D9"/>
    <w:rsid w:val="00F25864"/>
    <w:rsid w:val="00F25A47"/>
    <w:rsid w:val="00F25BF2"/>
    <w:rsid w:val="00F25CBB"/>
    <w:rsid w:val="00F25DF3"/>
    <w:rsid w:val="00F25FAB"/>
    <w:rsid w:val="00F2600C"/>
    <w:rsid w:val="00F26A5D"/>
    <w:rsid w:val="00F26B48"/>
    <w:rsid w:val="00F26CCA"/>
    <w:rsid w:val="00F27500"/>
    <w:rsid w:val="00F275A4"/>
    <w:rsid w:val="00F2770E"/>
    <w:rsid w:val="00F3040E"/>
    <w:rsid w:val="00F31437"/>
    <w:rsid w:val="00F3153B"/>
    <w:rsid w:val="00F3166F"/>
    <w:rsid w:val="00F31974"/>
    <w:rsid w:val="00F31AC2"/>
    <w:rsid w:val="00F31B0D"/>
    <w:rsid w:val="00F32140"/>
    <w:rsid w:val="00F33675"/>
    <w:rsid w:val="00F33D55"/>
    <w:rsid w:val="00F33E5A"/>
    <w:rsid w:val="00F34725"/>
    <w:rsid w:val="00F34B79"/>
    <w:rsid w:val="00F35650"/>
    <w:rsid w:val="00F361E0"/>
    <w:rsid w:val="00F36500"/>
    <w:rsid w:val="00F3650D"/>
    <w:rsid w:val="00F36A2A"/>
    <w:rsid w:val="00F36C65"/>
    <w:rsid w:val="00F372A8"/>
    <w:rsid w:val="00F3754B"/>
    <w:rsid w:val="00F377A9"/>
    <w:rsid w:val="00F37A7F"/>
    <w:rsid w:val="00F37A9B"/>
    <w:rsid w:val="00F40614"/>
    <w:rsid w:val="00F409D2"/>
    <w:rsid w:val="00F40ABC"/>
    <w:rsid w:val="00F40CE1"/>
    <w:rsid w:val="00F42BBD"/>
    <w:rsid w:val="00F42D79"/>
    <w:rsid w:val="00F43210"/>
    <w:rsid w:val="00F4354F"/>
    <w:rsid w:val="00F43621"/>
    <w:rsid w:val="00F458FD"/>
    <w:rsid w:val="00F45996"/>
    <w:rsid w:val="00F46445"/>
    <w:rsid w:val="00F46ADF"/>
    <w:rsid w:val="00F46D4A"/>
    <w:rsid w:val="00F47015"/>
    <w:rsid w:val="00F473DC"/>
    <w:rsid w:val="00F478A7"/>
    <w:rsid w:val="00F479A1"/>
    <w:rsid w:val="00F47A9A"/>
    <w:rsid w:val="00F47BC0"/>
    <w:rsid w:val="00F47D0A"/>
    <w:rsid w:val="00F47FDD"/>
    <w:rsid w:val="00F50047"/>
    <w:rsid w:val="00F507C8"/>
    <w:rsid w:val="00F509D3"/>
    <w:rsid w:val="00F51281"/>
    <w:rsid w:val="00F514B8"/>
    <w:rsid w:val="00F52618"/>
    <w:rsid w:val="00F52A7A"/>
    <w:rsid w:val="00F5337B"/>
    <w:rsid w:val="00F53946"/>
    <w:rsid w:val="00F53DFC"/>
    <w:rsid w:val="00F53E6D"/>
    <w:rsid w:val="00F54015"/>
    <w:rsid w:val="00F54635"/>
    <w:rsid w:val="00F54787"/>
    <w:rsid w:val="00F54CFB"/>
    <w:rsid w:val="00F54D38"/>
    <w:rsid w:val="00F55776"/>
    <w:rsid w:val="00F56289"/>
    <w:rsid w:val="00F56A32"/>
    <w:rsid w:val="00F56D92"/>
    <w:rsid w:val="00F57B47"/>
    <w:rsid w:val="00F57ECE"/>
    <w:rsid w:val="00F57FF0"/>
    <w:rsid w:val="00F6023B"/>
    <w:rsid w:val="00F60580"/>
    <w:rsid w:val="00F619A9"/>
    <w:rsid w:val="00F61AE7"/>
    <w:rsid w:val="00F62882"/>
    <w:rsid w:val="00F63521"/>
    <w:rsid w:val="00F63678"/>
    <w:rsid w:val="00F63692"/>
    <w:rsid w:val="00F639A0"/>
    <w:rsid w:val="00F639AA"/>
    <w:rsid w:val="00F649DF"/>
    <w:rsid w:val="00F64AD8"/>
    <w:rsid w:val="00F64D6F"/>
    <w:rsid w:val="00F64E8B"/>
    <w:rsid w:val="00F64FED"/>
    <w:rsid w:val="00F6513C"/>
    <w:rsid w:val="00F65D47"/>
    <w:rsid w:val="00F6677F"/>
    <w:rsid w:val="00F66F51"/>
    <w:rsid w:val="00F6720E"/>
    <w:rsid w:val="00F6729B"/>
    <w:rsid w:val="00F675FB"/>
    <w:rsid w:val="00F67C80"/>
    <w:rsid w:val="00F7008B"/>
    <w:rsid w:val="00F70694"/>
    <w:rsid w:val="00F70B6A"/>
    <w:rsid w:val="00F70EB2"/>
    <w:rsid w:val="00F71950"/>
    <w:rsid w:val="00F71F13"/>
    <w:rsid w:val="00F72C32"/>
    <w:rsid w:val="00F744CE"/>
    <w:rsid w:val="00F74AC8"/>
    <w:rsid w:val="00F753CD"/>
    <w:rsid w:val="00F75B26"/>
    <w:rsid w:val="00F75F3B"/>
    <w:rsid w:val="00F762D4"/>
    <w:rsid w:val="00F767B1"/>
    <w:rsid w:val="00F76FE5"/>
    <w:rsid w:val="00F774C1"/>
    <w:rsid w:val="00F8096F"/>
    <w:rsid w:val="00F81521"/>
    <w:rsid w:val="00F81818"/>
    <w:rsid w:val="00F81C42"/>
    <w:rsid w:val="00F8215F"/>
    <w:rsid w:val="00F82875"/>
    <w:rsid w:val="00F8291C"/>
    <w:rsid w:val="00F82A07"/>
    <w:rsid w:val="00F82BD0"/>
    <w:rsid w:val="00F82C0F"/>
    <w:rsid w:val="00F82E8A"/>
    <w:rsid w:val="00F83544"/>
    <w:rsid w:val="00F836E1"/>
    <w:rsid w:val="00F8424D"/>
    <w:rsid w:val="00F84578"/>
    <w:rsid w:val="00F848C6"/>
    <w:rsid w:val="00F84AB3"/>
    <w:rsid w:val="00F84D69"/>
    <w:rsid w:val="00F8509F"/>
    <w:rsid w:val="00F86215"/>
    <w:rsid w:val="00F862A1"/>
    <w:rsid w:val="00F86388"/>
    <w:rsid w:val="00F86AC5"/>
    <w:rsid w:val="00F86E79"/>
    <w:rsid w:val="00F870BC"/>
    <w:rsid w:val="00F87455"/>
    <w:rsid w:val="00F8799A"/>
    <w:rsid w:val="00F90D03"/>
    <w:rsid w:val="00F91841"/>
    <w:rsid w:val="00F918F8"/>
    <w:rsid w:val="00F91C73"/>
    <w:rsid w:val="00F92B31"/>
    <w:rsid w:val="00F92BB2"/>
    <w:rsid w:val="00F93E42"/>
    <w:rsid w:val="00F9433E"/>
    <w:rsid w:val="00F9498D"/>
    <w:rsid w:val="00F94994"/>
    <w:rsid w:val="00F94CC5"/>
    <w:rsid w:val="00F95059"/>
    <w:rsid w:val="00F95143"/>
    <w:rsid w:val="00F95955"/>
    <w:rsid w:val="00F95CE1"/>
    <w:rsid w:val="00F95E0F"/>
    <w:rsid w:val="00F96303"/>
    <w:rsid w:val="00F9769D"/>
    <w:rsid w:val="00FA070F"/>
    <w:rsid w:val="00FA0A85"/>
    <w:rsid w:val="00FA0D0B"/>
    <w:rsid w:val="00FA0EFB"/>
    <w:rsid w:val="00FA14B6"/>
    <w:rsid w:val="00FA1E51"/>
    <w:rsid w:val="00FA1F12"/>
    <w:rsid w:val="00FA21A5"/>
    <w:rsid w:val="00FA31AE"/>
    <w:rsid w:val="00FA329B"/>
    <w:rsid w:val="00FA3309"/>
    <w:rsid w:val="00FA39C4"/>
    <w:rsid w:val="00FA6142"/>
    <w:rsid w:val="00FA62BA"/>
    <w:rsid w:val="00FA634C"/>
    <w:rsid w:val="00FA6C52"/>
    <w:rsid w:val="00FA6F7D"/>
    <w:rsid w:val="00FA759A"/>
    <w:rsid w:val="00FA7B99"/>
    <w:rsid w:val="00FA7E22"/>
    <w:rsid w:val="00FB01C7"/>
    <w:rsid w:val="00FB0415"/>
    <w:rsid w:val="00FB08DB"/>
    <w:rsid w:val="00FB0A6F"/>
    <w:rsid w:val="00FB0B45"/>
    <w:rsid w:val="00FB174A"/>
    <w:rsid w:val="00FB190F"/>
    <w:rsid w:val="00FB24BF"/>
    <w:rsid w:val="00FB26AC"/>
    <w:rsid w:val="00FB2C55"/>
    <w:rsid w:val="00FB33C3"/>
    <w:rsid w:val="00FB3CDD"/>
    <w:rsid w:val="00FB4A74"/>
    <w:rsid w:val="00FB4AE0"/>
    <w:rsid w:val="00FB4DB9"/>
    <w:rsid w:val="00FB563E"/>
    <w:rsid w:val="00FB5924"/>
    <w:rsid w:val="00FB5CEA"/>
    <w:rsid w:val="00FB5FFB"/>
    <w:rsid w:val="00FB7A48"/>
    <w:rsid w:val="00FC03FF"/>
    <w:rsid w:val="00FC07A0"/>
    <w:rsid w:val="00FC0D72"/>
    <w:rsid w:val="00FC0D7E"/>
    <w:rsid w:val="00FC1388"/>
    <w:rsid w:val="00FC263B"/>
    <w:rsid w:val="00FC2D8E"/>
    <w:rsid w:val="00FC3164"/>
    <w:rsid w:val="00FC3A16"/>
    <w:rsid w:val="00FC4FA9"/>
    <w:rsid w:val="00FC5989"/>
    <w:rsid w:val="00FC5A92"/>
    <w:rsid w:val="00FC5B12"/>
    <w:rsid w:val="00FC5B65"/>
    <w:rsid w:val="00FC60B8"/>
    <w:rsid w:val="00FC6423"/>
    <w:rsid w:val="00FC687E"/>
    <w:rsid w:val="00FC6A3A"/>
    <w:rsid w:val="00FC6C99"/>
    <w:rsid w:val="00FC737B"/>
    <w:rsid w:val="00FC74C3"/>
    <w:rsid w:val="00FC7892"/>
    <w:rsid w:val="00FC7A48"/>
    <w:rsid w:val="00FC7D48"/>
    <w:rsid w:val="00FC7E74"/>
    <w:rsid w:val="00FD00D3"/>
    <w:rsid w:val="00FD0898"/>
    <w:rsid w:val="00FD12B6"/>
    <w:rsid w:val="00FD13EE"/>
    <w:rsid w:val="00FD1BDE"/>
    <w:rsid w:val="00FD2527"/>
    <w:rsid w:val="00FD32D3"/>
    <w:rsid w:val="00FD35B2"/>
    <w:rsid w:val="00FD4723"/>
    <w:rsid w:val="00FD4791"/>
    <w:rsid w:val="00FD4899"/>
    <w:rsid w:val="00FD4EF7"/>
    <w:rsid w:val="00FD5235"/>
    <w:rsid w:val="00FD52F0"/>
    <w:rsid w:val="00FD5520"/>
    <w:rsid w:val="00FD57B0"/>
    <w:rsid w:val="00FD5B0B"/>
    <w:rsid w:val="00FD5BF1"/>
    <w:rsid w:val="00FD5DC8"/>
    <w:rsid w:val="00FD6014"/>
    <w:rsid w:val="00FD632C"/>
    <w:rsid w:val="00FD6E57"/>
    <w:rsid w:val="00FD7392"/>
    <w:rsid w:val="00FE0684"/>
    <w:rsid w:val="00FE0EC8"/>
    <w:rsid w:val="00FE11AF"/>
    <w:rsid w:val="00FE12CA"/>
    <w:rsid w:val="00FE22AA"/>
    <w:rsid w:val="00FE2A6E"/>
    <w:rsid w:val="00FE2A78"/>
    <w:rsid w:val="00FE2EBE"/>
    <w:rsid w:val="00FE2F1C"/>
    <w:rsid w:val="00FE32CC"/>
    <w:rsid w:val="00FE3790"/>
    <w:rsid w:val="00FE4B06"/>
    <w:rsid w:val="00FE5A87"/>
    <w:rsid w:val="00FE5F8B"/>
    <w:rsid w:val="00FE604C"/>
    <w:rsid w:val="00FE725A"/>
    <w:rsid w:val="00FE7CAF"/>
    <w:rsid w:val="00FE7EE3"/>
    <w:rsid w:val="00FF1476"/>
    <w:rsid w:val="00FF2425"/>
    <w:rsid w:val="00FF25B0"/>
    <w:rsid w:val="00FF34A2"/>
    <w:rsid w:val="00FF435A"/>
    <w:rsid w:val="00FF486D"/>
    <w:rsid w:val="00FF51DF"/>
    <w:rsid w:val="00FF5843"/>
    <w:rsid w:val="00FF5855"/>
    <w:rsid w:val="00FF608D"/>
    <w:rsid w:val="00FF61EE"/>
    <w:rsid w:val="00FF6C5B"/>
    <w:rsid w:val="00FF6E76"/>
    <w:rsid w:val="00FF73FC"/>
  </w:rsids>
  <m:mathPr>
    <m:mathFont m:val="Cambria Math"/>
    <m:brkBin m:val="before"/>
    <m:brkBinSub m:val="--"/>
    <m:smallFrac/>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shapeDefaults>
    <o:shapedefaults v:ext="edit" spidmax="6145" fill="f" fillcolor="white" strokecolor="#a5a5a5">
      <v:fill color="white" on="f"/>
      <v:stroke color="#a5a5a5" weight="6pt"/>
    </o:shapedefaults>
    <o:shapelayout v:ext="edit">
      <o:idmap v:ext="edit" data="1"/>
    </o:shapelayout>
  </w:shapeDefaults>
  <w:decimalSymbol w:val=","/>
  <w:listSeparator w:val=";"/>
  <w14:docId w14:val="2ECAE202"/>
  <w15:docId w15:val="{2CEFB999-5B90-4103-9D6F-5F98B3CB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Calibri" w:hAnsi="Arial"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841"/>
    <w:pPr>
      <w:spacing w:after="200"/>
    </w:pPr>
    <w:rPr>
      <w:rFonts w:ascii="ArialMT" w:hAnsi="ArialMT" w:cs="ArialMT"/>
      <w:sz w:val="16"/>
      <w:szCs w:val="16"/>
      <w:lang w:eastAsia="en-US"/>
    </w:rPr>
  </w:style>
  <w:style w:type="paragraph" w:styleId="Heading1">
    <w:name w:val="heading 1"/>
    <w:basedOn w:val="Normal"/>
    <w:next w:val="BodyText"/>
    <w:link w:val="Heading1Char"/>
    <w:autoRedefine/>
    <w:qFormat/>
    <w:rsid w:val="00E964E6"/>
    <w:pPr>
      <w:keepNext/>
      <w:numPr>
        <w:numId w:val="8"/>
      </w:numPr>
      <w:tabs>
        <w:tab w:val="left" w:pos="369"/>
      </w:tabs>
      <w:suppressAutoHyphens/>
      <w:spacing w:before="240" w:after="240"/>
      <w:jc w:val="center"/>
      <w:outlineLvl w:val="0"/>
    </w:pPr>
    <w:rPr>
      <w:rFonts w:ascii="Arial" w:eastAsia="Times New Roman" w:hAnsi="Arial" w:cs="Arial"/>
      <w:b/>
      <w:bCs/>
      <w:kern w:val="24"/>
      <w:sz w:val="24"/>
      <w:szCs w:val="24"/>
      <w:lang w:eastAsia="ar-SA"/>
    </w:rPr>
  </w:style>
  <w:style w:type="paragraph" w:styleId="Heading2">
    <w:name w:val="heading 2"/>
    <w:basedOn w:val="Normal"/>
    <w:next w:val="Normal"/>
    <w:link w:val="Heading2Char"/>
    <w:autoRedefine/>
    <w:uiPriority w:val="9"/>
    <w:qFormat/>
    <w:rsid w:val="00E964E6"/>
    <w:pPr>
      <w:keepNext/>
      <w:spacing w:before="120" w:after="120"/>
      <w:ind w:left="629" w:hanging="601"/>
      <w:jc w:val="both"/>
      <w:outlineLvl w:val="1"/>
    </w:pPr>
    <w:rPr>
      <w:rFonts w:ascii="Arial" w:eastAsia="Times New Roman" w:hAnsi="Arial" w:cs="Arial"/>
      <w:b/>
      <w:bCs/>
      <w:iCs/>
      <w:sz w:val="22"/>
      <w:szCs w:val="24"/>
    </w:rPr>
  </w:style>
  <w:style w:type="paragraph" w:styleId="Heading3">
    <w:name w:val="heading 3"/>
    <w:basedOn w:val="Normal"/>
    <w:next w:val="Normal"/>
    <w:link w:val="Heading3Char"/>
    <w:qFormat/>
    <w:rsid w:val="00AE4CD4"/>
    <w:pPr>
      <w:suppressAutoHyphens/>
      <w:spacing w:after="120"/>
      <w:ind w:left="630"/>
      <w:jc w:val="both"/>
      <w:outlineLvl w:val="2"/>
    </w:pPr>
    <w:rPr>
      <w:rFonts w:ascii="Arial" w:hAnsi="Arial" w:cs="Arial"/>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704F3"/>
    <w:pPr>
      <w:suppressAutoHyphens/>
      <w:spacing w:after="0" w:line="360" w:lineRule="auto"/>
      <w:jc w:val="both"/>
    </w:pPr>
    <w:rPr>
      <w:rFonts w:ascii="Arial" w:eastAsia="Times New Roman" w:hAnsi="Arial" w:cs="Times New Roman"/>
      <w:kern w:val="1"/>
      <w:sz w:val="24"/>
      <w:szCs w:val="20"/>
      <w:lang w:eastAsia="ar-SA"/>
    </w:rPr>
  </w:style>
  <w:style w:type="character" w:customStyle="1" w:styleId="BodyTextChar">
    <w:name w:val="Body Text Char"/>
    <w:link w:val="BodyText"/>
    <w:rsid w:val="001704F3"/>
    <w:rPr>
      <w:rFonts w:eastAsia="Times New Roman" w:cs="Times New Roman"/>
      <w:kern w:val="1"/>
      <w:sz w:val="24"/>
      <w:szCs w:val="20"/>
      <w:lang w:eastAsia="ar-SA"/>
    </w:rPr>
  </w:style>
  <w:style w:type="character" w:customStyle="1" w:styleId="Heading1Char">
    <w:name w:val="Heading 1 Char"/>
    <w:link w:val="Heading1"/>
    <w:rsid w:val="008374DC"/>
    <w:rPr>
      <w:rFonts w:eastAsia="Times New Roman" w:cs="Arial"/>
      <w:b/>
      <w:bCs/>
      <w:kern w:val="24"/>
      <w:sz w:val="24"/>
      <w:szCs w:val="24"/>
      <w:lang w:eastAsia="ar-SA"/>
    </w:rPr>
  </w:style>
  <w:style w:type="character" w:customStyle="1" w:styleId="Heading2Char">
    <w:name w:val="Heading 2 Char"/>
    <w:link w:val="Heading2"/>
    <w:uiPriority w:val="9"/>
    <w:rsid w:val="00E964E6"/>
    <w:rPr>
      <w:rFonts w:eastAsia="Times New Roman" w:cs="Arial"/>
      <w:b/>
      <w:bCs/>
      <w:iCs/>
      <w:sz w:val="22"/>
      <w:szCs w:val="24"/>
      <w:lang w:eastAsia="en-US"/>
    </w:rPr>
  </w:style>
  <w:style w:type="character" w:customStyle="1" w:styleId="Heading3Char">
    <w:name w:val="Heading 3 Char"/>
    <w:link w:val="Heading3"/>
    <w:rsid w:val="00AE4CD4"/>
    <w:rPr>
      <w:rFonts w:cs="Arial"/>
      <w:b/>
      <w:sz w:val="22"/>
      <w:szCs w:val="24"/>
      <w:lang w:eastAsia="en-US"/>
    </w:rPr>
  </w:style>
  <w:style w:type="paragraph" w:customStyle="1" w:styleId="zNormaali">
    <w:name w:val="zNormaali"/>
    <w:basedOn w:val="Normal"/>
    <w:rsid w:val="001704F3"/>
    <w:pPr>
      <w:suppressAutoHyphens/>
      <w:spacing w:after="0" w:line="280" w:lineRule="exact"/>
      <w:jc w:val="both"/>
    </w:pPr>
    <w:rPr>
      <w:rFonts w:ascii="Arial" w:eastAsia="Times New Roman" w:hAnsi="Arial"/>
      <w:kern w:val="1"/>
      <w:sz w:val="21"/>
      <w:szCs w:val="20"/>
      <w:lang w:eastAsia="ar-SA"/>
    </w:rPr>
  </w:style>
  <w:style w:type="paragraph" w:styleId="Header">
    <w:name w:val="header"/>
    <w:basedOn w:val="Normal"/>
    <w:link w:val="HeaderChar"/>
    <w:uiPriority w:val="99"/>
    <w:unhideWhenUsed/>
    <w:rsid w:val="00C134FB"/>
    <w:pPr>
      <w:tabs>
        <w:tab w:val="center" w:pos="4536"/>
        <w:tab w:val="right" w:pos="9072"/>
      </w:tabs>
    </w:pPr>
    <w:rPr>
      <w:rFonts w:cs="Times New Roman"/>
    </w:rPr>
  </w:style>
  <w:style w:type="character" w:customStyle="1" w:styleId="HeaderChar">
    <w:name w:val="Header Char"/>
    <w:link w:val="Header"/>
    <w:uiPriority w:val="99"/>
    <w:rsid w:val="00C134FB"/>
    <w:rPr>
      <w:rFonts w:ascii="ArialMT" w:hAnsi="ArialMT" w:cs="ArialMT"/>
      <w:sz w:val="16"/>
      <w:szCs w:val="16"/>
      <w:lang w:eastAsia="en-US"/>
    </w:rPr>
  </w:style>
  <w:style w:type="paragraph" w:styleId="Footer">
    <w:name w:val="footer"/>
    <w:basedOn w:val="Normal"/>
    <w:link w:val="FooterChar"/>
    <w:uiPriority w:val="99"/>
    <w:unhideWhenUsed/>
    <w:rsid w:val="00C134FB"/>
    <w:pPr>
      <w:tabs>
        <w:tab w:val="center" w:pos="4536"/>
        <w:tab w:val="right" w:pos="9072"/>
      </w:tabs>
    </w:pPr>
    <w:rPr>
      <w:rFonts w:cs="Times New Roman"/>
    </w:rPr>
  </w:style>
  <w:style w:type="character" w:customStyle="1" w:styleId="FooterChar">
    <w:name w:val="Footer Char"/>
    <w:link w:val="Footer"/>
    <w:uiPriority w:val="99"/>
    <w:rsid w:val="00C134FB"/>
    <w:rPr>
      <w:rFonts w:ascii="ArialMT" w:hAnsi="ArialMT" w:cs="ArialMT"/>
      <w:sz w:val="16"/>
      <w:szCs w:val="16"/>
      <w:lang w:eastAsia="en-US"/>
    </w:rPr>
  </w:style>
  <w:style w:type="character" w:styleId="Hyperlink">
    <w:name w:val="Hyperlink"/>
    <w:uiPriority w:val="99"/>
    <w:unhideWhenUsed/>
    <w:rsid w:val="00C134FB"/>
    <w:rPr>
      <w:color w:val="0000FF"/>
      <w:u w:val="single"/>
    </w:rPr>
  </w:style>
  <w:style w:type="paragraph" w:styleId="ListParagraph">
    <w:name w:val="List Paragraph"/>
    <w:basedOn w:val="Normal"/>
    <w:uiPriority w:val="34"/>
    <w:qFormat/>
    <w:rsid w:val="00FA39C4"/>
    <w:pPr>
      <w:ind w:left="720"/>
      <w:contextualSpacing/>
    </w:pPr>
  </w:style>
  <w:style w:type="character" w:customStyle="1" w:styleId="t3">
    <w:name w:val="t3"/>
    <w:rsid w:val="00FA39C4"/>
    <w:rPr>
      <w:rFonts w:cs="Times New Roman"/>
    </w:rPr>
  </w:style>
  <w:style w:type="paragraph" w:customStyle="1" w:styleId="StylArial11ptPogrubienieCzarnyWyjustowany">
    <w:name w:val="Styl Arial 11 pt Pogrubienie Czarny Wyjustowany"/>
    <w:basedOn w:val="Normal"/>
    <w:rsid w:val="00FA39C4"/>
    <w:pPr>
      <w:suppressAutoHyphens/>
      <w:spacing w:after="0" w:line="100" w:lineRule="atLeast"/>
    </w:pPr>
    <w:rPr>
      <w:rFonts w:ascii="Times New Roman" w:eastAsia="Times New Roman" w:hAnsi="Times New Roman" w:cs="Times New Roman"/>
      <w:bCs/>
      <w:kern w:val="1"/>
      <w:sz w:val="24"/>
      <w:szCs w:val="24"/>
      <w:lang w:eastAsia="ar-SA"/>
    </w:rPr>
  </w:style>
  <w:style w:type="paragraph" w:customStyle="1" w:styleId="Akapitzlist1">
    <w:name w:val="Akapit z listą1"/>
    <w:rsid w:val="00FA39C4"/>
    <w:pPr>
      <w:widowControl w:val="0"/>
      <w:suppressAutoHyphens/>
      <w:spacing w:line="100" w:lineRule="atLeast"/>
      <w:ind w:left="708"/>
    </w:pPr>
    <w:rPr>
      <w:rFonts w:ascii="Times New Roman" w:hAnsi="Times New Roman"/>
      <w:kern w:val="1"/>
      <w:sz w:val="24"/>
      <w:szCs w:val="24"/>
      <w:lang w:eastAsia="ar-SA"/>
    </w:rPr>
  </w:style>
  <w:style w:type="paragraph" w:styleId="Title">
    <w:name w:val="Title"/>
    <w:basedOn w:val="Normal"/>
    <w:next w:val="Subtitle"/>
    <w:link w:val="TitleChar"/>
    <w:qFormat/>
    <w:rsid w:val="00FA39C4"/>
    <w:pPr>
      <w:spacing w:after="0" w:line="280" w:lineRule="atLeast"/>
      <w:jc w:val="center"/>
    </w:pPr>
    <w:rPr>
      <w:rFonts w:ascii="Arial" w:eastAsia="Times New Roman" w:hAnsi="Arial" w:cs="Times New Roman"/>
      <w:b/>
      <w:kern w:val="1"/>
      <w:sz w:val="28"/>
      <w:szCs w:val="20"/>
      <w:lang w:eastAsia="ar-SA"/>
    </w:rPr>
  </w:style>
  <w:style w:type="paragraph" w:styleId="Subtitle">
    <w:name w:val="Subtitle"/>
    <w:basedOn w:val="Normal"/>
    <w:next w:val="Normal"/>
    <w:link w:val="SubtitleChar"/>
    <w:uiPriority w:val="11"/>
    <w:qFormat/>
    <w:rsid w:val="00FA39C4"/>
    <w:pPr>
      <w:spacing w:after="60"/>
      <w:jc w:val="center"/>
      <w:outlineLvl w:val="1"/>
    </w:pPr>
    <w:rPr>
      <w:rFonts w:ascii="Cambria" w:eastAsia="Times New Roman" w:hAnsi="Cambria" w:cs="Times New Roman"/>
      <w:sz w:val="24"/>
      <w:szCs w:val="24"/>
    </w:rPr>
  </w:style>
  <w:style w:type="character" w:customStyle="1" w:styleId="SubtitleChar">
    <w:name w:val="Subtitle Char"/>
    <w:link w:val="Subtitle"/>
    <w:uiPriority w:val="11"/>
    <w:rsid w:val="00FA39C4"/>
    <w:rPr>
      <w:rFonts w:ascii="Cambria" w:eastAsia="Times New Roman" w:hAnsi="Cambria"/>
      <w:sz w:val="24"/>
      <w:szCs w:val="24"/>
      <w:lang w:eastAsia="en-US"/>
    </w:rPr>
  </w:style>
  <w:style w:type="character" w:customStyle="1" w:styleId="TitleChar">
    <w:name w:val="Title Char"/>
    <w:link w:val="Title"/>
    <w:rsid w:val="00FA39C4"/>
    <w:rPr>
      <w:rFonts w:eastAsia="Times New Roman"/>
      <w:b/>
      <w:kern w:val="1"/>
      <w:sz w:val="28"/>
      <w:lang w:eastAsia="ar-SA"/>
    </w:rPr>
  </w:style>
  <w:style w:type="character" w:customStyle="1" w:styleId="WW8Num2z0">
    <w:name w:val="WW8Num2z0"/>
    <w:rsid w:val="00FA39C4"/>
    <w:rPr>
      <w:rFonts w:cs="Times New Roman"/>
    </w:rPr>
  </w:style>
  <w:style w:type="paragraph" w:customStyle="1" w:styleId="zSisennys">
    <w:name w:val="zSisennys"/>
    <w:basedOn w:val="zNormaali"/>
    <w:rsid w:val="00FA39C4"/>
    <w:pPr>
      <w:spacing w:after="240"/>
      <w:ind w:left="851"/>
    </w:pPr>
  </w:style>
  <w:style w:type="character" w:customStyle="1" w:styleId="BalloonTextChar">
    <w:name w:val="Balloon Text Char"/>
    <w:link w:val="BalloonText"/>
    <w:uiPriority w:val="99"/>
    <w:semiHidden/>
    <w:rsid w:val="00FA39C4"/>
    <w:rPr>
      <w:rFonts w:ascii="Tahoma" w:hAnsi="Tahoma"/>
      <w:sz w:val="16"/>
      <w:szCs w:val="16"/>
      <w:lang w:eastAsia="en-US"/>
    </w:rPr>
  </w:style>
  <w:style w:type="paragraph" w:styleId="BalloonText">
    <w:name w:val="Balloon Text"/>
    <w:basedOn w:val="Normal"/>
    <w:link w:val="BalloonTextChar"/>
    <w:uiPriority w:val="99"/>
    <w:semiHidden/>
    <w:unhideWhenUsed/>
    <w:rsid w:val="00FA39C4"/>
    <w:pPr>
      <w:spacing w:after="0"/>
    </w:pPr>
    <w:rPr>
      <w:rFonts w:ascii="Tahoma" w:hAnsi="Tahoma" w:cs="Times New Roman"/>
    </w:rPr>
  </w:style>
  <w:style w:type="character" w:customStyle="1" w:styleId="EndnoteTextChar">
    <w:name w:val="Endnote Text Char"/>
    <w:link w:val="EndnoteText"/>
    <w:uiPriority w:val="99"/>
    <w:semiHidden/>
    <w:rsid w:val="00FA39C4"/>
    <w:rPr>
      <w:rFonts w:ascii="Calibri" w:hAnsi="Calibri"/>
      <w:lang w:eastAsia="en-US"/>
    </w:rPr>
  </w:style>
  <w:style w:type="paragraph" w:styleId="EndnoteText">
    <w:name w:val="endnote text"/>
    <w:basedOn w:val="Normal"/>
    <w:link w:val="EndnoteTextChar"/>
    <w:uiPriority w:val="99"/>
    <w:semiHidden/>
    <w:unhideWhenUsed/>
    <w:rsid w:val="00FA39C4"/>
    <w:rPr>
      <w:rFonts w:ascii="Calibri" w:hAnsi="Calibri" w:cs="Times New Roman"/>
      <w:sz w:val="20"/>
      <w:szCs w:val="20"/>
    </w:rPr>
  </w:style>
  <w:style w:type="character" w:customStyle="1" w:styleId="FootnoteTextChar">
    <w:name w:val="Footnote Text Char"/>
    <w:link w:val="FootnoteText"/>
    <w:uiPriority w:val="99"/>
    <w:semiHidden/>
    <w:rsid w:val="00FA39C4"/>
    <w:rPr>
      <w:rFonts w:ascii="Calibri" w:hAnsi="Calibri"/>
      <w:lang w:eastAsia="en-US"/>
    </w:rPr>
  </w:style>
  <w:style w:type="paragraph" w:styleId="FootnoteText">
    <w:name w:val="footnote text"/>
    <w:basedOn w:val="Normal"/>
    <w:link w:val="FootnoteTextChar"/>
    <w:uiPriority w:val="99"/>
    <w:semiHidden/>
    <w:unhideWhenUsed/>
    <w:rsid w:val="00FA39C4"/>
    <w:rPr>
      <w:rFonts w:ascii="Calibri" w:hAnsi="Calibri" w:cs="Times New Roman"/>
      <w:sz w:val="20"/>
      <w:szCs w:val="20"/>
    </w:rPr>
  </w:style>
  <w:style w:type="character" w:styleId="PageNumber">
    <w:name w:val="page number"/>
    <w:rsid w:val="00FA39C4"/>
  </w:style>
  <w:style w:type="character" w:styleId="Strong">
    <w:name w:val="Strong"/>
    <w:uiPriority w:val="22"/>
    <w:qFormat/>
    <w:rsid w:val="00FA39C4"/>
    <w:rPr>
      <w:b/>
      <w:bCs/>
    </w:rPr>
  </w:style>
  <w:style w:type="paragraph" w:customStyle="1" w:styleId="Default">
    <w:name w:val="Default"/>
    <w:rsid w:val="00FA39C4"/>
    <w:pPr>
      <w:autoSpaceDE w:val="0"/>
      <w:autoSpaceDN w:val="0"/>
      <w:adjustRightInd w:val="0"/>
    </w:pPr>
    <w:rPr>
      <w:rFonts w:eastAsia="Times New Roman" w:cs="Arial"/>
      <w:color w:val="000000"/>
      <w:sz w:val="24"/>
      <w:szCs w:val="24"/>
    </w:rPr>
  </w:style>
  <w:style w:type="paragraph" w:styleId="BodyText2">
    <w:name w:val="Body Text 2"/>
    <w:basedOn w:val="Normal"/>
    <w:link w:val="BodyText2Char"/>
    <w:uiPriority w:val="99"/>
    <w:semiHidden/>
    <w:unhideWhenUsed/>
    <w:rsid w:val="00FA39C4"/>
    <w:pPr>
      <w:spacing w:after="120" w:line="480" w:lineRule="auto"/>
    </w:pPr>
    <w:rPr>
      <w:rFonts w:ascii="Calibri" w:hAnsi="Calibri" w:cs="Times New Roman"/>
      <w:sz w:val="40"/>
      <w:szCs w:val="40"/>
    </w:rPr>
  </w:style>
  <w:style w:type="character" w:customStyle="1" w:styleId="BodyText2Char">
    <w:name w:val="Body Text 2 Char"/>
    <w:link w:val="BodyText2"/>
    <w:uiPriority w:val="99"/>
    <w:semiHidden/>
    <w:rsid w:val="00FA39C4"/>
    <w:rPr>
      <w:rFonts w:ascii="Calibri" w:hAnsi="Calibri"/>
      <w:sz w:val="40"/>
      <w:szCs w:val="40"/>
      <w:lang w:eastAsia="en-US"/>
    </w:rPr>
  </w:style>
  <w:style w:type="character" w:customStyle="1" w:styleId="CommentTextChar">
    <w:name w:val="Comment Text Char"/>
    <w:link w:val="CommentText"/>
    <w:semiHidden/>
    <w:rsid w:val="00FA39C4"/>
    <w:rPr>
      <w:rFonts w:ascii="Times New Roman" w:eastAsia="Times New Roman" w:hAnsi="Times New Roman"/>
    </w:rPr>
  </w:style>
  <w:style w:type="paragraph" w:styleId="CommentText">
    <w:name w:val="annotation text"/>
    <w:basedOn w:val="Normal"/>
    <w:link w:val="CommentTextChar"/>
    <w:semiHidden/>
    <w:rsid w:val="00FA39C4"/>
    <w:pPr>
      <w:spacing w:after="0"/>
    </w:pPr>
    <w:rPr>
      <w:rFonts w:ascii="Times New Roman" w:eastAsia="Times New Roman" w:hAnsi="Times New Roman" w:cs="Times New Roman"/>
      <w:sz w:val="20"/>
      <w:szCs w:val="20"/>
    </w:rPr>
  </w:style>
  <w:style w:type="character" w:customStyle="1" w:styleId="TekstkomentarzaZnak1">
    <w:name w:val="Tekst komentarza Znak1"/>
    <w:uiPriority w:val="99"/>
    <w:semiHidden/>
    <w:rsid w:val="00FA39C4"/>
    <w:rPr>
      <w:rFonts w:ascii="ArialMT" w:hAnsi="ArialMT" w:cs="ArialMT"/>
      <w:lang w:eastAsia="en-US"/>
    </w:rPr>
  </w:style>
  <w:style w:type="character" w:customStyle="1" w:styleId="CommentSubjectChar">
    <w:name w:val="Comment Subject Char"/>
    <w:link w:val="CommentSubject"/>
    <w:semiHidden/>
    <w:rsid w:val="00FA39C4"/>
    <w:rPr>
      <w:rFonts w:ascii="Times New Roman" w:eastAsia="Times New Roman" w:hAnsi="Times New Roman"/>
      <w:b/>
      <w:bCs/>
    </w:rPr>
  </w:style>
  <w:style w:type="paragraph" w:styleId="CommentSubject">
    <w:name w:val="annotation subject"/>
    <w:basedOn w:val="CommentText"/>
    <w:next w:val="CommentText"/>
    <w:link w:val="CommentSubjectChar"/>
    <w:semiHidden/>
    <w:rsid w:val="00FA39C4"/>
    <w:rPr>
      <w:b/>
      <w:bCs/>
    </w:rPr>
  </w:style>
  <w:style w:type="character" w:customStyle="1" w:styleId="TematkomentarzaZnak1">
    <w:name w:val="Temat komentarza Znak1"/>
    <w:uiPriority w:val="99"/>
    <w:semiHidden/>
    <w:rsid w:val="00FA39C4"/>
    <w:rPr>
      <w:rFonts w:ascii="ArialMT" w:hAnsi="ArialMT" w:cs="ArialMT"/>
      <w:b/>
      <w:bCs/>
      <w:lang w:eastAsia="en-US"/>
    </w:rPr>
  </w:style>
  <w:style w:type="paragraph" w:styleId="PlainText">
    <w:name w:val="Plain Text"/>
    <w:basedOn w:val="Normal"/>
    <w:link w:val="PlainTextChar"/>
    <w:rsid w:val="00FA39C4"/>
    <w:rPr>
      <w:rFonts w:ascii="Courier New" w:hAnsi="Courier New" w:cs="Times New Roman"/>
      <w:sz w:val="20"/>
      <w:szCs w:val="20"/>
    </w:rPr>
  </w:style>
  <w:style w:type="character" w:customStyle="1" w:styleId="PlainTextChar">
    <w:name w:val="Plain Text Char"/>
    <w:link w:val="PlainText"/>
    <w:rsid w:val="00FA39C4"/>
    <w:rPr>
      <w:rFonts w:ascii="Courier New" w:hAnsi="Courier New" w:cs="Courier New"/>
      <w:lang w:eastAsia="en-US"/>
    </w:rPr>
  </w:style>
  <w:style w:type="paragraph" w:styleId="BodyTextIndent2">
    <w:name w:val="Body Text Indent 2"/>
    <w:basedOn w:val="Normal"/>
    <w:link w:val="BodyTextIndent2Char"/>
    <w:uiPriority w:val="99"/>
    <w:unhideWhenUsed/>
    <w:rsid w:val="00FA39C4"/>
    <w:pPr>
      <w:spacing w:after="120" w:line="480" w:lineRule="auto"/>
      <w:ind w:left="283"/>
    </w:pPr>
    <w:rPr>
      <w:rFonts w:cs="Times New Roman"/>
    </w:rPr>
  </w:style>
  <w:style w:type="character" w:customStyle="1" w:styleId="BodyTextIndent2Char">
    <w:name w:val="Body Text Indent 2 Char"/>
    <w:link w:val="BodyTextIndent2"/>
    <w:uiPriority w:val="99"/>
    <w:rsid w:val="00FA39C4"/>
    <w:rPr>
      <w:rFonts w:ascii="ArialMT" w:hAnsi="ArialMT"/>
      <w:sz w:val="16"/>
      <w:szCs w:val="16"/>
      <w:lang w:eastAsia="en-US"/>
    </w:rPr>
  </w:style>
  <w:style w:type="character" w:customStyle="1" w:styleId="Teksttreci">
    <w:name w:val="Tekst treści_"/>
    <w:link w:val="Teksttreci0"/>
    <w:rsid w:val="00FA39C4"/>
    <w:rPr>
      <w:rFonts w:eastAsia="Arial" w:cs="Arial"/>
      <w:spacing w:val="-7"/>
      <w:shd w:val="clear" w:color="auto" w:fill="FFFFFF"/>
    </w:rPr>
  </w:style>
  <w:style w:type="paragraph" w:customStyle="1" w:styleId="Teksttreci0">
    <w:name w:val="Tekst treści"/>
    <w:basedOn w:val="Normal"/>
    <w:link w:val="Teksttreci"/>
    <w:rsid w:val="00FA39C4"/>
    <w:pPr>
      <w:widowControl w:val="0"/>
      <w:shd w:val="clear" w:color="auto" w:fill="FFFFFF"/>
      <w:spacing w:after="2100" w:line="418" w:lineRule="exact"/>
      <w:ind w:hanging="720"/>
      <w:jc w:val="center"/>
    </w:pPr>
    <w:rPr>
      <w:rFonts w:ascii="Arial" w:eastAsia="Arial" w:hAnsi="Arial" w:cs="Times New Roman"/>
      <w:spacing w:val="-7"/>
      <w:sz w:val="20"/>
      <w:szCs w:val="20"/>
    </w:rPr>
  </w:style>
  <w:style w:type="paragraph" w:customStyle="1" w:styleId="Standardowy1">
    <w:name w:val="Standardowy1"/>
    <w:aliases w:val="Standardowy11"/>
    <w:rsid w:val="00FA39C4"/>
    <w:rPr>
      <w:rFonts w:ascii="Times New Roman" w:eastAsia="Times New Roman" w:hAnsi="Times New Roman"/>
    </w:rPr>
  </w:style>
  <w:style w:type="paragraph" w:customStyle="1" w:styleId="R3par">
    <w:name w:val="R3_par"/>
    <w:basedOn w:val="Normal"/>
    <w:rsid w:val="00FA39C4"/>
    <w:pPr>
      <w:spacing w:after="0"/>
      <w:jc w:val="center"/>
    </w:pPr>
    <w:rPr>
      <w:rFonts w:ascii="Arial" w:eastAsia="Times New Roman" w:hAnsi="Arial" w:cs="Times New Roman"/>
      <w:b/>
      <w:sz w:val="22"/>
      <w:szCs w:val="20"/>
      <w:lang w:eastAsia="pl-PL"/>
    </w:rPr>
  </w:style>
  <w:style w:type="table" w:styleId="TableGrid">
    <w:name w:val="Table Grid"/>
    <w:basedOn w:val="TableNormal"/>
    <w:uiPriority w:val="59"/>
    <w:rsid w:val="005071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unhideWhenUsed/>
    <w:rsid w:val="006F4E4A"/>
    <w:rPr>
      <w:sz w:val="16"/>
      <w:szCs w:val="16"/>
    </w:rPr>
  </w:style>
  <w:style w:type="paragraph" w:styleId="TOCHeading">
    <w:name w:val="TOC Heading"/>
    <w:basedOn w:val="Heading1"/>
    <w:next w:val="Normal"/>
    <w:uiPriority w:val="39"/>
    <w:unhideWhenUsed/>
    <w:qFormat/>
    <w:rsid w:val="001F6D29"/>
    <w:pPr>
      <w:keepLines/>
      <w:suppressAutoHyphens w:val="0"/>
      <w:spacing w:before="480" w:line="276" w:lineRule="auto"/>
      <w:ind w:left="0" w:firstLine="0"/>
      <w:jc w:val="left"/>
      <w:outlineLvl w:val="9"/>
    </w:pPr>
    <w:rPr>
      <w:rFonts w:ascii="Calibri Light" w:hAnsi="Calibri Light"/>
      <w:color w:val="2E74B5"/>
      <w:kern w:val="0"/>
      <w:sz w:val="28"/>
      <w:szCs w:val="28"/>
      <w:lang w:eastAsia="pl-PL"/>
    </w:rPr>
  </w:style>
  <w:style w:type="paragraph" w:styleId="TOC1">
    <w:name w:val="toc 1"/>
    <w:basedOn w:val="Normal"/>
    <w:next w:val="Normal"/>
    <w:autoRedefine/>
    <w:uiPriority w:val="39"/>
    <w:unhideWhenUsed/>
    <w:rsid w:val="006A66BF"/>
    <w:pPr>
      <w:spacing w:after="0" w:line="276" w:lineRule="auto"/>
      <w:ind w:left="709" w:right="-108" w:hanging="295"/>
      <w:jc w:val="center"/>
    </w:pPr>
    <w:rPr>
      <w:rFonts w:ascii="Arial" w:hAnsi="Arial" w:cs="Arial"/>
      <w:b/>
      <w:bCs/>
      <w:iCs/>
      <w:noProof/>
      <w:sz w:val="24"/>
      <w:szCs w:val="24"/>
    </w:rPr>
  </w:style>
  <w:style w:type="paragraph" w:styleId="TOC2">
    <w:name w:val="toc 2"/>
    <w:basedOn w:val="Normal"/>
    <w:next w:val="Normal"/>
    <w:autoRedefine/>
    <w:uiPriority w:val="39"/>
    <w:unhideWhenUsed/>
    <w:rsid w:val="006B6B40"/>
    <w:pPr>
      <w:spacing w:after="120" w:line="276" w:lineRule="auto"/>
      <w:ind w:left="624"/>
    </w:pPr>
    <w:rPr>
      <w:rFonts w:ascii="Arial" w:hAnsi="Arial" w:cs="Arial"/>
      <w:bCs/>
      <w:noProof/>
      <w:sz w:val="22"/>
      <w:szCs w:val="22"/>
    </w:rPr>
  </w:style>
  <w:style w:type="paragraph" w:styleId="TOC3">
    <w:name w:val="toc 3"/>
    <w:basedOn w:val="Normal"/>
    <w:next w:val="Normal"/>
    <w:autoRedefine/>
    <w:uiPriority w:val="39"/>
    <w:unhideWhenUsed/>
    <w:rsid w:val="00C43F5B"/>
    <w:pPr>
      <w:spacing w:after="0" w:line="276" w:lineRule="auto"/>
      <w:ind w:left="624" w:right="-108" w:firstLine="284"/>
    </w:pPr>
    <w:rPr>
      <w:rFonts w:ascii="Arial" w:hAnsi="Arial" w:cs="Arial"/>
      <w:noProof/>
      <w:sz w:val="22"/>
      <w:szCs w:val="22"/>
    </w:rPr>
  </w:style>
  <w:style w:type="paragraph" w:styleId="TOC4">
    <w:name w:val="toc 4"/>
    <w:basedOn w:val="Normal"/>
    <w:next w:val="Normal"/>
    <w:autoRedefine/>
    <w:uiPriority w:val="39"/>
    <w:unhideWhenUsed/>
    <w:rsid w:val="001F6D29"/>
    <w:pPr>
      <w:spacing w:after="0"/>
      <w:ind w:left="480"/>
    </w:pPr>
    <w:rPr>
      <w:rFonts w:ascii="Calibri" w:hAnsi="Calibri"/>
      <w:sz w:val="20"/>
      <w:szCs w:val="20"/>
    </w:rPr>
  </w:style>
  <w:style w:type="paragraph" w:styleId="TOC5">
    <w:name w:val="toc 5"/>
    <w:basedOn w:val="Normal"/>
    <w:next w:val="Normal"/>
    <w:autoRedefine/>
    <w:uiPriority w:val="39"/>
    <w:unhideWhenUsed/>
    <w:rsid w:val="001F6D29"/>
    <w:pPr>
      <w:spacing w:after="0"/>
      <w:ind w:left="640"/>
    </w:pPr>
    <w:rPr>
      <w:rFonts w:ascii="Calibri" w:hAnsi="Calibri"/>
      <w:sz w:val="20"/>
      <w:szCs w:val="20"/>
    </w:rPr>
  </w:style>
  <w:style w:type="paragraph" w:styleId="TOC6">
    <w:name w:val="toc 6"/>
    <w:basedOn w:val="Normal"/>
    <w:next w:val="Normal"/>
    <w:autoRedefine/>
    <w:uiPriority w:val="39"/>
    <w:unhideWhenUsed/>
    <w:rsid w:val="001F6D29"/>
    <w:pPr>
      <w:spacing w:after="0"/>
      <w:ind w:left="800"/>
    </w:pPr>
    <w:rPr>
      <w:rFonts w:ascii="Calibri" w:hAnsi="Calibri"/>
      <w:sz w:val="20"/>
      <w:szCs w:val="20"/>
    </w:rPr>
  </w:style>
  <w:style w:type="paragraph" w:styleId="TOC7">
    <w:name w:val="toc 7"/>
    <w:basedOn w:val="Normal"/>
    <w:next w:val="Normal"/>
    <w:autoRedefine/>
    <w:uiPriority w:val="39"/>
    <w:unhideWhenUsed/>
    <w:rsid w:val="001F6D29"/>
    <w:pPr>
      <w:spacing w:after="0"/>
      <w:ind w:left="960"/>
    </w:pPr>
    <w:rPr>
      <w:rFonts w:ascii="Calibri" w:hAnsi="Calibri"/>
      <w:sz w:val="20"/>
      <w:szCs w:val="20"/>
    </w:rPr>
  </w:style>
  <w:style w:type="paragraph" w:styleId="TOC8">
    <w:name w:val="toc 8"/>
    <w:basedOn w:val="Normal"/>
    <w:next w:val="Normal"/>
    <w:autoRedefine/>
    <w:uiPriority w:val="39"/>
    <w:unhideWhenUsed/>
    <w:rsid w:val="001F6D29"/>
    <w:pPr>
      <w:spacing w:after="0"/>
      <w:ind w:left="1120"/>
    </w:pPr>
    <w:rPr>
      <w:rFonts w:ascii="Calibri" w:hAnsi="Calibri"/>
      <w:sz w:val="20"/>
      <w:szCs w:val="20"/>
    </w:rPr>
  </w:style>
  <w:style w:type="paragraph" w:styleId="TOC9">
    <w:name w:val="toc 9"/>
    <w:basedOn w:val="Normal"/>
    <w:next w:val="Normal"/>
    <w:autoRedefine/>
    <w:uiPriority w:val="39"/>
    <w:unhideWhenUsed/>
    <w:rsid w:val="001F6D29"/>
    <w:pPr>
      <w:spacing w:after="0"/>
      <w:ind w:left="1280"/>
    </w:pPr>
    <w:rPr>
      <w:rFonts w:ascii="Calibri" w:hAnsi="Calibri"/>
      <w:sz w:val="20"/>
      <w:szCs w:val="20"/>
    </w:rPr>
  </w:style>
  <w:style w:type="character" w:customStyle="1" w:styleId="TeksttreciBezkursywyOdstpy0pt">
    <w:name w:val="Tekst treści + Bez kursywy;Odstępy 0 pt"/>
    <w:rsid w:val="00C935A4"/>
    <w:rPr>
      <w:rFonts w:ascii="Times New Roman" w:eastAsia="Times New Roman" w:hAnsi="Times New Roman" w:cs="Times New Roman"/>
      <w:b w:val="0"/>
      <w:bCs w:val="0"/>
      <w:i/>
      <w:iCs/>
      <w:smallCaps w:val="0"/>
      <w:strike w:val="0"/>
      <w:color w:val="000000"/>
      <w:spacing w:val="5"/>
      <w:w w:val="100"/>
      <w:position w:val="0"/>
      <w:sz w:val="19"/>
      <w:szCs w:val="19"/>
      <w:u w:val="none"/>
      <w:shd w:val="clear" w:color="auto" w:fill="FFFFFF"/>
      <w:lang w:val="pl-PL" w:eastAsia="pl-PL" w:bidi="pl-PL"/>
    </w:rPr>
  </w:style>
  <w:style w:type="character" w:customStyle="1" w:styleId="Teksttreci2">
    <w:name w:val="Tekst treści (2)_"/>
    <w:link w:val="Teksttreci20"/>
    <w:rsid w:val="0080588C"/>
    <w:rPr>
      <w:rFonts w:ascii="Times New Roman" w:eastAsia="Times New Roman" w:hAnsi="Times New Roman"/>
      <w:spacing w:val="5"/>
      <w:sz w:val="19"/>
      <w:szCs w:val="19"/>
      <w:shd w:val="clear" w:color="auto" w:fill="FFFFFF"/>
    </w:rPr>
  </w:style>
  <w:style w:type="paragraph" w:customStyle="1" w:styleId="Teksttreci20">
    <w:name w:val="Tekst treści (2)"/>
    <w:basedOn w:val="Normal"/>
    <w:link w:val="Teksttreci2"/>
    <w:rsid w:val="0080588C"/>
    <w:pPr>
      <w:widowControl w:val="0"/>
      <w:shd w:val="clear" w:color="auto" w:fill="FFFFFF"/>
      <w:spacing w:after="0" w:line="472" w:lineRule="exact"/>
      <w:ind w:hanging="360"/>
      <w:jc w:val="center"/>
    </w:pPr>
    <w:rPr>
      <w:rFonts w:ascii="Times New Roman" w:eastAsia="Times New Roman" w:hAnsi="Times New Roman" w:cs="Times New Roman"/>
      <w:spacing w:val="5"/>
      <w:sz w:val="19"/>
      <w:szCs w:val="19"/>
    </w:rPr>
  </w:style>
  <w:style w:type="character" w:customStyle="1" w:styleId="st1">
    <w:name w:val="st1"/>
    <w:basedOn w:val="DefaultParagraphFont"/>
    <w:rsid w:val="005B0646"/>
  </w:style>
  <w:style w:type="paragraph" w:customStyle="1" w:styleId="bodytext0">
    <w:name w:val="bodytext"/>
    <w:basedOn w:val="Normal"/>
    <w:rsid w:val="0022477E"/>
    <w:pPr>
      <w:spacing w:after="0"/>
    </w:pPr>
    <w:rPr>
      <w:rFonts w:ascii="Times New Roman" w:eastAsia="Times New Roman" w:hAnsi="Times New Roman" w:cs="Times New Roman"/>
      <w:sz w:val="24"/>
      <w:szCs w:val="24"/>
      <w:lang w:eastAsia="pl-PL"/>
    </w:rPr>
  </w:style>
  <w:style w:type="character" w:styleId="Emphasis">
    <w:name w:val="Emphasis"/>
    <w:uiPriority w:val="20"/>
    <w:qFormat/>
    <w:rsid w:val="0022477E"/>
    <w:rPr>
      <w:b/>
      <w:bCs/>
      <w:i w:val="0"/>
      <w:iCs w:val="0"/>
    </w:rPr>
  </w:style>
  <w:style w:type="character" w:customStyle="1" w:styleId="TeksttreciCalibri85ptOdstpy0pt">
    <w:name w:val="Tekst treści + Calibri;8;5 pt;Odstępy 0 pt"/>
    <w:rsid w:val="004A3103"/>
    <w:rPr>
      <w:rFonts w:ascii="Calibri" w:eastAsia="Calibri" w:hAnsi="Calibri" w:cs="Calibri"/>
      <w:b w:val="0"/>
      <w:bCs w:val="0"/>
      <w:i w:val="0"/>
      <w:iCs w:val="0"/>
      <w:smallCaps w:val="0"/>
      <w:strike w:val="0"/>
      <w:color w:val="000000"/>
      <w:spacing w:val="2"/>
      <w:w w:val="100"/>
      <w:position w:val="0"/>
      <w:sz w:val="17"/>
      <w:szCs w:val="17"/>
      <w:u w:val="none"/>
      <w:shd w:val="clear" w:color="auto" w:fill="FFFFFF"/>
      <w:lang w:val="pl-PL" w:eastAsia="pl-PL" w:bidi="pl-PL"/>
    </w:rPr>
  </w:style>
  <w:style w:type="paragraph" w:customStyle="1" w:styleId="celp">
    <w:name w:val="cel_p"/>
    <w:basedOn w:val="Normal"/>
    <w:rsid w:val="00F03734"/>
    <w:pPr>
      <w:spacing w:after="15"/>
      <w:ind w:left="15" w:right="15"/>
      <w:jc w:val="both"/>
      <w:textAlignment w:val="top"/>
    </w:pPr>
    <w:rPr>
      <w:rFonts w:ascii="Times New Roman" w:eastAsia="Times New Roman" w:hAnsi="Times New Roman" w:cs="Times New Roman"/>
      <w:sz w:val="24"/>
      <w:szCs w:val="24"/>
      <w:lang w:eastAsia="pl-PL"/>
    </w:rPr>
  </w:style>
  <w:style w:type="character" w:customStyle="1" w:styleId="genmed1">
    <w:name w:val="genmed1"/>
    <w:rsid w:val="00510F9B"/>
    <w:rPr>
      <w:sz w:val="20"/>
      <w:szCs w:val="20"/>
    </w:rPr>
  </w:style>
  <w:style w:type="character" w:customStyle="1" w:styleId="h11">
    <w:name w:val="h11"/>
    <w:rsid w:val="00152FF1"/>
    <w:rPr>
      <w:rFonts w:ascii="Verdana" w:hAnsi="Verdana" w:hint="default"/>
      <w:b/>
      <w:bCs/>
      <w:i w:val="0"/>
      <w:iCs w:val="0"/>
      <w:sz w:val="23"/>
      <w:szCs w:val="23"/>
    </w:rPr>
  </w:style>
  <w:style w:type="character" w:styleId="EndnoteReference">
    <w:name w:val="endnote reference"/>
    <w:uiPriority w:val="99"/>
    <w:semiHidden/>
    <w:unhideWhenUsed/>
    <w:rsid w:val="002E57C4"/>
    <w:rPr>
      <w:vertAlign w:val="superscript"/>
    </w:rPr>
  </w:style>
  <w:style w:type="numbering" w:customStyle="1" w:styleId="Bezlisty1">
    <w:name w:val="Bez listy1"/>
    <w:next w:val="NoList"/>
    <w:uiPriority w:val="99"/>
    <w:semiHidden/>
    <w:unhideWhenUsed/>
    <w:rsid w:val="009E36A5"/>
  </w:style>
  <w:style w:type="paragraph" w:styleId="NormalWeb">
    <w:name w:val="Normal (Web)"/>
    <w:basedOn w:val="Normal"/>
    <w:uiPriority w:val="99"/>
    <w:semiHidden/>
    <w:unhideWhenUsed/>
    <w:rsid w:val="00C44DD8"/>
    <w:pPr>
      <w:spacing w:before="100" w:beforeAutospacing="1" w:after="100" w:afterAutospacing="1"/>
    </w:pPr>
    <w:rPr>
      <w:rFonts w:ascii="Times New Roman" w:eastAsia="Times New Roman" w:hAnsi="Times New Roman" w:cs="Times New Roman"/>
      <w:sz w:val="24"/>
      <w:szCs w:val="24"/>
      <w:lang w:eastAsia="pl-PL"/>
    </w:rPr>
  </w:style>
  <w:style w:type="character" w:styleId="FootnoteReference">
    <w:name w:val="footnote reference"/>
    <w:semiHidden/>
    <w:unhideWhenUsed/>
    <w:rsid w:val="00B56A85"/>
    <w:rPr>
      <w:vertAlign w:val="superscript"/>
    </w:rPr>
  </w:style>
  <w:style w:type="paragraph" w:styleId="Revision">
    <w:name w:val="Revision"/>
    <w:hidden/>
    <w:uiPriority w:val="99"/>
    <w:semiHidden/>
    <w:rsid w:val="003414BE"/>
    <w:rPr>
      <w:rFonts w:ascii="ArialMT" w:hAnsi="ArialMT" w:cs="ArialMT"/>
      <w:sz w:val="16"/>
      <w:szCs w:val="16"/>
      <w:lang w:eastAsia="en-US"/>
    </w:rPr>
  </w:style>
  <w:style w:type="paragraph" w:styleId="DocumentMap">
    <w:name w:val="Document Map"/>
    <w:basedOn w:val="Normal"/>
    <w:link w:val="DocumentMapChar"/>
    <w:uiPriority w:val="99"/>
    <w:semiHidden/>
    <w:unhideWhenUsed/>
    <w:rsid w:val="006F2B51"/>
    <w:pPr>
      <w:spacing w:after="0"/>
    </w:pPr>
    <w:rPr>
      <w:rFonts w:ascii="Tahoma" w:hAnsi="Tahoma" w:cs="Tahoma"/>
    </w:rPr>
  </w:style>
  <w:style w:type="character" w:customStyle="1" w:styleId="DocumentMapChar">
    <w:name w:val="Document Map Char"/>
    <w:basedOn w:val="DefaultParagraphFont"/>
    <w:link w:val="DocumentMap"/>
    <w:uiPriority w:val="99"/>
    <w:semiHidden/>
    <w:rsid w:val="006F2B51"/>
    <w:rPr>
      <w:rFonts w:ascii="Tahoma" w:hAnsi="Tahoma" w:cs="Tahoma"/>
      <w:sz w:val="16"/>
      <w:szCs w:val="16"/>
      <w:lang w:eastAsia="en-US"/>
    </w:rPr>
  </w:style>
  <w:style w:type="character" w:customStyle="1" w:styleId="flagicon">
    <w:name w:val="flagicon"/>
    <w:basedOn w:val="DefaultParagraphFont"/>
    <w:rsid w:val="002E1214"/>
  </w:style>
  <w:style w:type="paragraph" w:customStyle="1" w:styleId="signpageimg">
    <w:name w:val="sign_page_img"/>
    <w:basedOn w:val="Normal"/>
    <w:rsid w:val="00474A9A"/>
    <w:pPr>
      <w:spacing w:before="100" w:beforeAutospacing="1" w:after="100" w:afterAutospacing="1"/>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A22C9D"/>
    <w:rPr>
      <w:color w:val="800080"/>
      <w:u w:val="single"/>
    </w:rPr>
  </w:style>
  <w:style w:type="paragraph" w:customStyle="1" w:styleId="xl65">
    <w:name w:val="xl65"/>
    <w:basedOn w:val="Normal"/>
    <w:rsid w:val="00A22C9D"/>
    <w:pPr>
      <w:spacing w:before="100" w:beforeAutospacing="1" w:after="100" w:afterAutospacing="1"/>
    </w:pPr>
    <w:rPr>
      <w:rFonts w:ascii="Times New Roman" w:eastAsia="Times New Roman" w:hAnsi="Times New Roman" w:cs="Times New Roman"/>
      <w:b/>
      <w:bCs/>
      <w:sz w:val="24"/>
      <w:szCs w:val="24"/>
      <w:lang w:val="en-US"/>
    </w:rPr>
  </w:style>
  <w:style w:type="paragraph" w:customStyle="1" w:styleId="xl66">
    <w:name w:val="xl66"/>
    <w:basedOn w:val="Normal"/>
    <w:rsid w:val="00A22C9D"/>
    <w:pPr>
      <w:spacing w:before="100" w:beforeAutospacing="1" w:after="100" w:afterAutospacing="1"/>
      <w:jc w:val="center"/>
      <w:textAlignment w:val="center"/>
    </w:pPr>
    <w:rPr>
      <w:rFonts w:ascii="Times New Roman" w:eastAsia="Times New Roman" w:hAnsi="Times New Roman" w:cs="Times New Roman"/>
      <w:sz w:val="28"/>
      <w:szCs w:val="28"/>
      <w:lang w:val="en-US"/>
    </w:rPr>
  </w:style>
  <w:style w:type="paragraph" w:customStyle="1" w:styleId="xl67">
    <w:name w:val="xl67"/>
    <w:basedOn w:val="Normal"/>
    <w:rsid w:val="00A22C9D"/>
    <w:pPr>
      <w:spacing w:before="100" w:beforeAutospacing="1" w:after="100" w:afterAutospacing="1"/>
      <w:jc w:val="center"/>
    </w:pPr>
    <w:rPr>
      <w:rFonts w:ascii="Times New Roman" w:eastAsia="Times New Roman" w:hAnsi="Times New Roman" w:cs="Times New Roman"/>
      <w:b/>
      <w:bCs/>
      <w:sz w:val="24"/>
      <w:szCs w:val="24"/>
      <w:lang w:val="en-US"/>
    </w:rPr>
  </w:style>
  <w:style w:type="paragraph" w:customStyle="1" w:styleId="xl68">
    <w:name w:val="xl68"/>
    <w:basedOn w:val="Normal"/>
    <w:rsid w:val="00A22C9D"/>
    <w:pPr>
      <w:spacing w:before="100" w:beforeAutospacing="1" w:after="100" w:afterAutospacing="1"/>
    </w:pPr>
    <w:rPr>
      <w:rFonts w:ascii="Times New Roman" w:eastAsia="Times New Roman" w:hAnsi="Times New Roman" w:cs="Times New Roman"/>
      <w:sz w:val="12"/>
      <w:szCs w:val="12"/>
      <w:lang w:val="en-US"/>
    </w:rPr>
  </w:style>
  <w:style w:type="paragraph" w:customStyle="1" w:styleId="xl69">
    <w:name w:val="xl69"/>
    <w:basedOn w:val="Normal"/>
    <w:rsid w:val="00A22C9D"/>
    <w:pPr>
      <w:spacing w:before="100" w:beforeAutospacing="1" w:after="100" w:afterAutospacing="1"/>
    </w:pPr>
    <w:rPr>
      <w:rFonts w:ascii="Times New Roman" w:eastAsia="Times New Roman" w:hAnsi="Times New Roman" w:cs="Times New Roman"/>
      <w:lang w:val="en-US"/>
    </w:rPr>
  </w:style>
  <w:style w:type="paragraph" w:customStyle="1" w:styleId="xl70">
    <w:name w:val="xl70"/>
    <w:basedOn w:val="Normal"/>
    <w:rsid w:val="00A22C9D"/>
    <w:pPr>
      <w:spacing w:before="100" w:beforeAutospacing="1" w:after="100" w:afterAutospacing="1"/>
      <w:jc w:val="center"/>
      <w:textAlignment w:val="center"/>
    </w:pPr>
    <w:rPr>
      <w:rFonts w:ascii="Times New Roman" w:eastAsia="Times New Roman" w:hAnsi="Times New Roman" w:cs="Times New Roman"/>
      <w:lang w:val="en-US"/>
    </w:rPr>
  </w:style>
  <w:style w:type="paragraph" w:customStyle="1" w:styleId="xl71">
    <w:name w:val="xl71"/>
    <w:basedOn w:val="Normal"/>
    <w:rsid w:val="00A22C9D"/>
    <w:pPr>
      <w:spacing w:before="100" w:beforeAutospacing="1" w:after="100" w:afterAutospacing="1"/>
    </w:pPr>
    <w:rPr>
      <w:rFonts w:ascii="Times New Roman" w:eastAsia="Times New Roman" w:hAnsi="Times New Roman" w:cs="Times New Roman"/>
      <w:color w:val="0070C0"/>
      <w:sz w:val="12"/>
      <w:szCs w:val="12"/>
      <w:lang w:val="en-US"/>
    </w:rPr>
  </w:style>
  <w:style w:type="character" w:customStyle="1" w:styleId="Bodytext20">
    <w:name w:val="Body text (2)_"/>
    <w:basedOn w:val="DefaultParagraphFont"/>
    <w:link w:val="Bodytext21"/>
    <w:rsid w:val="00B124D8"/>
    <w:rPr>
      <w:rFonts w:ascii="Times New Roman" w:eastAsia="Times New Roman" w:hAnsi="Times New Roman"/>
      <w:sz w:val="22"/>
      <w:szCs w:val="22"/>
      <w:shd w:val="clear" w:color="auto" w:fill="FFFFFF"/>
    </w:rPr>
  </w:style>
  <w:style w:type="paragraph" w:customStyle="1" w:styleId="Bodytext21">
    <w:name w:val="Body text (2)"/>
    <w:basedOn w:val="Normal"/>
    <w:link w:val="Bodytext20"/>
    <w:rsid w:val="00B124D8"/>
    <w:pPr>
      <w:widowControl w:val="0"/>
      <w:shd w:val="clear" w:color="auto" w:fill="FFFFFF"/>
      <w:spacing w:after="300" w:line="0" w:lineRule="atLeast"/>
      <w:ind w:hanging="380"/>
      <w:jc w:val="center"/>
    </w:pPr>
    <w:rPr>
      <w:rFonts w:ascii="Times New Roman" w:eastAsia="Times New Roman" w:hAnsi="Times New Roman" w:cs="Times New Roman"/>
      <w:sz w:val="22"/>
      <w:szCs w:val="22"/>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6584">
      <w:bodyDiv w:val="1"/>
      <w:marLeft w:val="0"/>
      <w:marRight w:val="0"/>
      <w:marTop w:val="0"/>
      <w:marBottom w:val="0"/>
      <w:divBdr>
        <w:top w:val="none" w:sz="0" w:space="0" w:color="auto"/>
        <w:left w:val="none" w:sz="0" w:space="0" w:color="auto"/>
        <w:bottom w:val="none" w:sz="0" w:space="0" w:color="auto"/>
        <w:right w:val="none" w:sz="0" w:space="0" w:color="auto"/>
      </w:divBdr>
    </w:div>
    <w:div w:id="267275459">
      <w:bodyDiv w:val="1"/>
      <w:marLeft w:val="0"/>
      <w:marRight w:val="0"/>
      <w:marTop w:val="0"/>
      <w:marBottom w:val="0"/>
      <w:divBdr>
        <w:top w:val="none" w:sz="0" w:space="0" w:color="auto"/>
        <w:left w:val="none" w:sz="0" w:space="0" w:color="auto"/>
        <w:bottom w:val="none" w:sz="0" w:space="0" w:color="auto"/>
        <w:right w:val="none" w:sz="0" w:space="0" w:color="auto"/>
      </w:divBdr>
    </w:div>
    <w:div w:id="281041295">
      <w:bodyDiv w:val="1"/>
      <w:marLeft w:val="0"/>
      <w:marRight w:val="0"/>
      <w:marTop w:val="0"/>
      <w:marBottom w:val="0"/>
      <w:divBdr>
        <w:top w:val="none" w:sz="0" w:space="0" w:color="auto"/>
        <w:left w:val="none" w:sz="0" w:space="0" w:color="auto"/>
        <w:bottom w:val="none" w:sz="0" w:space="0" w:color="auto"/>
        <w:right w:val="none" w:sz="0" w:space="0" w:color="auto"/>
      </w:divBdr>
    </w:div>
    <w:div w:id="327363166">
      <w:bodyDiv w:val="1"/>
      <w:marLeft w:val="0"/>
      <w:marRight w:val="0"/>
      <w:marTop w:val="0"/>
      <w:marBottom w:val="0"/>
      <w:divBdr>
        <w:top w:val="none" w:sz="0" w:space="0" w:color="auto"/>
        <w:left w:val="none" w:sz="0" w:space="0" w:color="auto"/>
        <w:bottom w:val="none" w:sz="0" w:space="0" w:color="auto"/>
        <w:right w:val="none" w:sz="0" w:space="0" w:color="auto"/>
      </w:divBdr>
    </w:div>
    <w:div w:id="365330378">
      <w:bodyDiv w:val="1"/>
      <w:marLeft w:val="0"/>
      <w:marRight w:val="0"/>
      <w:marTop w:val="0"/>
      <w:marBottom w:val="0"/>
      <w:divBdr>
        <w:top w:val="none" w:sz="0" w:space="0" w:color="auto"/>
        <w:left w:val="none" w:sz="0" w:space="0" w:color="auto"/>
        <w:bottom w:val="none" w:sz="0" w:space="0" w:color="auto"/>
        <w:right w:val="none" w:sz="0" w:space="0" w:color="auto"/>
      </w:divBdr>
    </w:div>
    <w:div w:id="416901995">
      <w:bodyDiv w:val="1"/>
      <w:marLeft w:val="0"/>
      <w:marRight w:val="0"/>
      <w:marTop w:val="0"/>
      <w:marBottom w:val="0"/>
      <w:divBdr>
        <w:top w:val="none" w:sz="0" w:space="0" w:color="auto"/>
        <w:left w:val="none" w:sz="0" w:space="0" w:color="auto"/>
        <w:bottom w:val="none" w:sz="0" w:space="0" w:color="auto"/>
        <w:right w:val="none" w:sz="0" w:space="0" w:color="auto"/>
      </w:divBdr>
    </w:div>
    <w:div w:id="608659808">
      <w:bodyDiv w:val="1"/>
      <w:marLeft w:val="0"/>
      <w:marRight w:val="0"/>
      <w:marTop w:val="0"/>
      <w:marBottom w:val="0"/>
      <w:divBdr>
        <w:top w:val="none" w:sz="0" w:space="0" w:color="auto"/>
        <w:left w:val="none" w:sz="0" w:space="0" w:color="auto"/>
        <w:bottom w:val="none" w:sz="0" w:space="0" w:color="auto"/>
        <w:right w:val="none" w:sz="0" w:space="0" w:color="auto"/>
      </w:divBdr>
    </w:div>
    <w:div w:id="725183930">
      <w:bodyDiv w:val="1"/>
      <w:marLeft w:val="0"/>
      <w:marRight w:val="0"/>
      <w:marTop w:val="0"/>
      <w:marBottom w:val="0"/>
      <w:divBdr>
        <w:top w:val="none" w:sz="0" w:space="0" w:color="auto"/>
        <w:left w:val="none" w:sz="0" w:space="0" w:color="auto"/>
        <w:bottom w:val="none" w:sz="0" w:space="0" w:color="auto"/>
        <w:right w:val="none" w:sz="0" w:space="0" w:color="auto"/>
      </w:divBdr>
    </w:div>
    <w:div w:id="754518004">
      <w:bodyDiv w:val="1"/>
      <w:marLeft w:val="0"/>
      <w:marRight w:val="0"/>
      <w:marTop w:val="0"/>
      <w:marBottom w:val="0"/>
      <w:divBdr>
        <w:top w:val="none" w:sz="0" w:space="0" w:color="auto"/>
        <w:left w:val="none" w:sz="0" w:space="0" w:color="auto"/>
        <w:bottom w:val="none" w:sz="0" w:space="0" w:color="auto"/>
        <w:right w:val="none" w:sz="0" w:space="0" w:color="auto"/>
      </w:divBdr>
      <w:divsChild>
        <w:div w:id="970591441">
          <w:marLeft w:val="0"/>
          <w:marRight w:val="0"/>
          <w:marTop w:val="0"/>
          <w:marBottom w:val="0"/>
          <w:divBdr>
            <w:top w:val="none" w:sz="0" w:space="0" w:color="auto"/>
            <w:left w:val="none" w:sz="0" w:space="0" w:color="auto"/>
            <w:bottom w:val="none" w:sz="0" w:space="0" w:color="auto"/>
            <w:right w:val="none" w:sz="0" w:space="0" w:color="auto"/>
          </w:divBdr>
          <w:divsChild>
            <w:div w:id="1992977354">
              <w:marLeft w:val="0"/>
              <w:marRight w:val="0"/>
              <w:marTop w:val="0"/>
              <w:marBottom w:val="0"/>
              <w:divBdr>
                <w:top w:val="none" w:sz="0" w:space="0" w:color="auto"/>
                <w:left w:val="none" w:sz="0" w:space="0" w:color="auto"/>
                <w:bottom w:val="none" w:sz="0" w:space="0" w:color="auto"/>
                <w:right w:val="none" w:sz="0" w:space="0" w:color="auto"/>
              </w:divBdr>
              <w:divsChild>
                <w:div w:id="2085368395">
                  <w:marLeft w:val="0"/>
                  <w:marRight w:val="0"/>
                  <w:marTop w:val="0"/>
                  <w:marBottom w:val="0"/>
                  <w:divBdr>
                    <w:top w:val="none" w:sz="0" w:space="0" w:color="auto"/>
                    <w:left w:val="none" w:sz="0" w:space="0" w:color="auto"/>
                    <w:bottom w:val="none" w:sz="0" w:space="0" w:color="auto"/>
                    <w:right w:val="none" w:sz="0" w:space="0" w:color="auto"/>
                  </w:divBdr>
                  <w:divsChild>
                    <w:div w:id="44311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16274">
      <w:bodyDiv w:val="1"/>
      <w:marLeft w:val="0"/>
      <w:marRight w:val="0"/>
      <w:marTop w:val="0"/>
      <w:marBottom w:val="0"/>
      <w:divBdr>
        <w:top w:val="none" w:sz="0" w:space="0" w:color="auto"/>
        <w:left w:val="none" w:sz="0" w:space="0" w:color="auto"/>
        <w:bottom w:val="none" w:sz="0" w:space="0" w:color="auto"/>
        <w:right w:val="none" w:sz="0" w:space="0" w:color="auto"/>
      </w:divBdr>
    </w:div>
    <w:div w:id="1074471040">
      <w:bodyDiv w:val="1"/>
      <w:marLeft w:val="0"/>
      <w:marRight w:val="0"/>
      <w:marTop w:val="0"/>
      <w:marBottom w:val="0"/>
      <w:divBdr>
        <w:top w:val="none" w:sz="0" w:space="0" w:color="auto"/>
        <w:left w:val="none" w:sz="0" w:space="0" w:color="auto"/>
        <w:bottom w:val="none" w:sz="0" w:space="0" w:color="auto"/>
        <w:right w:val="none" w:sz="0" w:space="0" w:color="auto"/>
      </w:divBdr>
    </w:div>
    <w:div w:id="1173959106">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sChild>
        <w:div w:id="1358307669">
          <w:marLeft w:val="0"/>
          <w:marRight w:val="0"/>
          <w:marTop w:val="0"/>
          <w:marBottom w:val="0"/>
          <w:divBdr>
            <w:top w:val="none" w:sz="0" w:space="0" w:color="auto"/>
            <w:left w:val="none" w:sz="0" w:space="0" w:color="auto"/>
            <w:bottom w:val="none" w:sz="0" w:space="0" w:color="auto"/>
            <w:right w:val="none" w:sz="0" w:space="0" w:color="auto"/>
          </w:divBdr>
          <w:divsChild>
            <w:div w:id="921335832">
              <w:marLeft w:val="0"/>
              <w:marRight w:val="0"/>
              <w:marTop w:val="0"/>
              <w:marBottom w:val="0"/>
              <w:divBdr>
                <w:top w:val="none" w:sz="0" w:space="0" w:color="auto"/>
                <w:left w:val="none" w:sz="0" w:space="0" w:color="auto"/>
                <w:bottom w:val="none" w:sz="0" w:space="0" w:color="auto"/>
                <w:right w:val="none" w:sz="0" w:space="0" w:color="auto"/>
              </w:divBdr>
              <w:divsChild>
                <w:div w:id="852110007">
                  <w:marLeft w:val="0"/>
                  <w:marRight w:val="0"/>
                  <w:marTop w:val="0"/>
                  <w:marBottom w:val="0"/>
                  <w:divBdr>
                    <w:top w:val="none" w:sz="0" w:space="0" w:color="auto"/>
                    <w:left w:val="none" w:sz="0" w:space="0" w:color="auto"/>
                    <w:bottom w:val="none" w:sz="0" w:space="0" w:color="auto"/>
                    <w:right w:val="none" w:sz="0" w:space="0" w:color="auto"/>
                  </w:divBdr>
                  <w:divsChild>
                    <w:div w:id="16075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711872">
      <w:bodyDiv w:val="1"/>
      <w:marLeft w:val="0"/>
      <w:marRight w:val="0"/>
      <w:marTop w:val="0"/>
      <w:marBottom w:val="0"/>
      <w:divBdr>
        <w:top w:val="none" w:sz="0" w:space="0" w:color="auto"/>
        <w:left w:val="none" w:sz="0" w:space="0" w:color="auto"/>
        <w:bottom w:val="none" w:sz="0" w:space="0" w:color="auto"/>
        <w:right w:val="none" w:sz="0" w:space="0" w:color="auto"/>
      </w:divBdr>
      <w:divsChild>
        <w:div w:id="1561794700">
          <w:marLeft w:val="0"/>
          <w:marRight w:val="0"/>
          <w:marTop w:val="2250"/>
          <w:marBottom w:val="0"/>
          <w:divBdr>
            <w:top w:val="none" w:sz="0" w:space="0" w:color="auto"/>
            <w:left w:val="none" w:sz="0" w:space="0" w:color="auto"/>
            <w:bottom w:val="none" w:sz="0" w:space="0" w:color="auto"/>
            <w:right w:val="none" w:sz="0" w:space="0" w:color="auto"/>
          </w:divBdr>
          <w:divsChild>
            <w:div w:id="645552343">
              <w:marLeft w:val="0"/>
              <w:marRight w:val="0"/>
              <w:marTop w:val="0"/>
              <w:marBottom w:val="0"/>
              <w:divBdr>
                <w:top w:val="none" w:sz="0" w:space="0" w:color="auto"/>
                <w:left w:val="none" w:sz="0" w:space="0" w:color="auto"/>
                <w:bottom w:val="none" w:sz="0" w:space="0" w:color="auto"/>
                <w:right w:val="none" w:sz="0" w:space="0" w:color="auto"/>
              </w:divBdr>
              <w:divsChild>
                <w:div w:id="375201501">
                  <w:marLeft w:val="0"/>
                  <w:marRight w:val="0"/>
                  <w:marTop w:val="0"/>
                  <w:marBottom w:val="0"/>
                  <w:divBdr>
                    <w:top w:val="none" w:sz="0" w:space="0" w:color="auto"/>
                    <w:left w:val="none" w:sz="0" w:space="0" w:color="auto"/>
                    <w:bottom w:val="none" w:sz="0" w:space="0" w:color="auto"/>
                    <w:right w:val="none" w:sz="0" w:space="0" w:color="auto"/>
                  </w:divBdr>
                  <w:divsChild>
                    <w:div w:id="1155612794">
                      <w:marLeft w:val="0"/>
                      <w:marRight w:val="0"/>
                      <w:marTop w:val="0"/>
                      <w:marBottom w:val="450"/>
                      <w:divBdr>
                        <w:top w:val="none" w:sz="0" w:space="0" w:color="auto"/>
                        <w:left w:val="none" w:sz="0" w:space="0" w:color="auto"/>
                        <w:bottom w:val="none" w:sz="0" w:space="0" w:color="auto"/>
                        <w:right w:val="none" w:sz="0" w:space="0" w:color="auto"/>
                      </w:divBdr>
                      <w:divsChild>
                        <w:div w:id="2050103139">
                          <w:marLeft w:val="0"/>
                          <w:marRight w:val="0"/>
                          <w:marTop w:val="0"/>
                          <w:marBottom w:val="0"/>
                          <w:divBdr>
                            <w:top w:val="none" w:sz="0" w:space="0" w:color="auto"/>
                            <w:left w:val="none" w:sz="0" w:space="0" w:color="auto"/>
                            <w:bottom w:val="none" w:sz="0" w:space="0" w:color="auto"/>
                            <w:right w:val="none" w:sz="0" w:space="0" w:color="auto"/>
                          </w:divBdr>
                          <w:divsChild>
                            <w:div w:id="34428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810010">
      <w:bodyDiv w:val="1"/>
      <w:marLeft w:val="0"/>
      <w:marRight w:val="0"/>
      <w:marTop w:val="0"/>
      <w:marBottom w:val="0"/>
      <w:divBdr>
        <w:top w:val="none" w:sz="0" w:space="0" w:color="auto"/>
        <w:left w:val="none" w:sz="0" w:space="0" w:color="auto"/>
        <w:bottom w:val="none" w:sz="0" w:space="0" w:color="auto"/>
        <w:right w:val="none" w:sz="0" w:space="0" w:color="auto"/>
      </w:divBdr>
    </w:div>
    <w:div w:id="1693722606">
      <w:bodyDiv w:val="1"/>
      <w:marLeft w:val="0"/>
      <w:marRight w:val="0"/>
      <w:marTop w:val="0"/>
      <w:marBottom w:val="0"/>
      <w:divBdr>
        <w:top w:val="none" w:sz="0" w:space="0" w:color="auto"/>
        <w:left w:val="none" w:sz="0" w:space="0" w:color="auto"/>
        <w:bottom w:val="none" w:sz="0" w:space="0" w:color="auto"/>
        <w:right w:val="none" w:sz="0" w:space="0" w:color="auto"/>
      </w:divBdr>
    </w:div>
    <w:div w:id="1819612558">
      <w:bodyDiv w:val="1"/>
      <w:marLeft w:val="0"/>
      <w:marRight w:val="0"/>
      <w:marTop w:val="0"/>
      <w:marBottom w:val="0"/>
      <w:divBdr>
        <w:top w:val="none" w:sz="0" w:space="0" w:color="auto"/>
        <w:left w:val="none" w:sz="0" w:space="0" w:color="auto"/>
        <w:bottom w:val="none" w:sz="0" w:space="0" w:color="auto"/>
        <w:right w:val="none" w:sz="0" w:space="0" w:color="auto"/>
      </w:divBdr>
    </w:div>
    <w:div w:id="1847208322">
      <w:bodyDiv w:val="1"/>
      <w:marLeft w:val="0"/>
      <w:marRight w:val="0"/>
      <w:marTop w:val="0"/>
      <w:marBottom w:val="0"/>
      <w:divBdr>
        <w:top w:val="none" w:sz="0" w:space="0" w:color="auto"/>
        <w:left w:val="none" w:sz="0" w:space="0" w:color="auto"/>
        <w:bottom w:val="none" w:sz="0" w:space="0" w:color="auto"/>
        <w:right w:val="none" w:sz="0" w:space="0" w:color="auto"/>
      </w:divBdr>
    </w:div>
    <w:div w:id="1944805218">
      <w:bodyDiv w:val="1"/>
      <w:marLeft w:val="0"/>
      <w:marRight w:val="0"/>
      <w:marTop w:val="0"/>
      <w:marBottom w:val="0"/>
      <w:divBdr>
        <w:top w:val="none" w:sz="0" w:space="0" w:color="auto"/>
        <w:left w:val="none" w:sz="0" w:space="0" w:color="auto"/>
        <w:bottom w:val="none" w:sz="0" w:space="0" w:color="auto"/>
        <w:right w:val="none" w:sz="0" w:space="0" w:color="auto"/>
      </w:divBdr>
    </w:div>
    <w:div w:id="1963684305">
      <w:bodyDiv w:val="1"/>
      <w:marLeft w:val="0"/>
      <w:marRight w:val="0"/>
      <w:marTop w:val="0"/>
      <w:marBottom w:val="0"/>
      <w:divBdr>
        <w:top w:val="none" w:sz="0" w:space="0" w:color="auto"/>
        <w:left w:val="none" w:sz="0" w:space="0" w:color="auto"/>
        <w:bottom w:val="none" w:sz="0" w:space="0" w:color="auto"/>
        <w:right w:val="none" w:sz="0" w:space="0" w:color="auto"/>
      </w:divBdr>
    </w:div>
    <w:div w:id="196912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pl/url?sa=i&amp;rct=j&amp;q=&amp;esrc=s&amp;source=images&amp;cd=&amp;cad=rja&amp;uact=8&amp;ved=0CAcQjRxqFQoTCIOZ-aHz9MgCFSn9cgodCBwKwQ&amp;url=http://www.nettg.pl/news/112985/s-p-potwierdza-ratingi-polski&amp;psig=AFQjCNFvABiO5c4tndATjfYwpDvMqhV6lw&amp;ust=1446662255920467" TargetMode="Externa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hyperlink" Target="https://znakidrogowe24.pl/Katalog/301-Oznakowanie-pionowe/Kolejowe-G/Znak-G-1f.html" TargetMode="External"/><Relationship Id="rId39" Type="http://schemas.openxmlformats.org/officeDocument/2006/relationships/comments" Target="comments.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isap.sejm.gov.pl/DetailsServlet?id=WDU20150001061"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isap.sejm.gov.pl/DetailsServlet?id=WDU19850140060" TargetMode="External"/><Relationship Id="rId38" Type="http://schemas.openxmlformats.org/officeDocument/2006/relationships/hyperlink" Target="http://isap.sejm.gov.pl/DetailsServlet?id=WDU20021701393"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7.gi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allegro.pl/znak-drogowy-a30-a-30-inne-niebezpieczenstwo-750mm-i5966252150.html#imglayer" TargetMode="External"/><Relationship Id="rId32" Type="http://schemas.openxmlformats.org/officeDocument/2006/relationships/image" Target="media/image20.png"/><Relationship Id="rId37" Type="http://schemas.openxmlformats.org/officeDocument/2006/relationships/hyperlink" Target="http://isap.sejm.gov.pl/DetailsServlet?id=WDU20032202181" TargetMode="External"/><Relationship Id="rId40"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hyperlink" Target="http://isap.sejm.gov.pl/DetailsServlet?id=WDU20062301682"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yperlink" Target="http://isap.sejm.gov.pl/DetailsServlet?id=WDU20150000360" TargetMode="External"/><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pkbwk@mi.gov.p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FD0F8-137B-4FBE-BDBF-5B6968F29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19805</Words>
  <Characters>112889</Characters>
  <Application>Microsoft Office Word</Application>
  <DocSecurity>0</DocSecurity>
  <Lines>940</Lines>
  <Paragraphs>264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132430</CharactersWithSpaces>
  <SharedDoc>false</SharedDoc>
  <HLinks>
    <vt:vector size="240" baseType="variant">
      <vt:variant>
        <vt:i4>589832</vt:i4>
      </vt:variant>
      <vt:variant>
        <vt:i4>120</vt:i4>
      </vt:variant>
      <vt:variant>
        <vt:i4>0</vt:i4>
      </vt:variant>
      <vt:variant>
        <vt:i4>5</vt:i4>
      </vt:variant>
      <vt:variant>
        <vt:lpwstr>http://isap.sejm.gov.pl/DetailsServlet?id=WDU20021701393</vt:lpwstr>
      </vt:variant>
      <vt:variant>
        <vt:lpwstr/>
      </vt:variant>
      <vt:variant>
        <vt:i4>655374</vt:i4>
      </vt:variant>
      <vt:variant>
        <vt:i4>117</vt:i4>
      </vt:variant>
      <vt:variant>
        <vt:i4>0</vt:i4>
      </vt:variant>
      <vt:variant>
        <vt:i4>5</vt:i4>
      </vt:variant>
      <vt:variant>
        <vt:lpwstr>http://isap.sejm.gov.pl/DetailsServlet?id=WDU20032202181</vt:lpwstr>
      </vt:variant>
      <vt:variant>
        <vt:lpwstr/>
      </vt:variant>
      <vt:variant>
        <vt:i4>917513</vt:i4>
      </vt:variant>
      <vt:variant>
        <vt:i4>114</vt:i4>
      </vt:variant>
      <vt:variant>
        <vt:i4>0</vt:i4>
      </vt:variant>
      <vt:variant>
        <vt:i4>5</vt:i4>
      </vt:variant>
      <vt:variant>
        <vt:lpwstr>http://isap.sejm.gov.pl/DetailsServlet?id=WDU20062301682</vt:lpwstr>
      </vt:variant>
      <vt:variant>
        <vt:lpwstr/>
      </vt:variant>
      <vt:variant>
        <vt:i4>720904</vt:i4>
      </vt:variant>
      <vt:variant>
        <vt:i4>111</vt:i4>
      </vt:variant>
      <vt:variant>
        <vt:i4>0</vt:i4>
      </vt:variant>
      <vt:variant>
        <vt:i4>5</vt:i4>
      </vt:variant>
      <vt:variant>
        <vt:lpwstr>http://isap.sejm.gov.pl/DetailsServlet?id=WDU20090350274</vt:lpwstr>
      </vt:variant>
      <vt:variant>
        <vt:lpwstr/>
      </vt:variant>
      <vt:variant>
        <vt:i4>786434</vt:i4>
      </vt:variant>
      <vt:variant>
        <vt:i4>108</vt:i4>
      </vt:variant>
      <vt:variant>
        <vt:i4>0</vt:i4>
      </vt:variant>
      <vt:variant>
        <vt:i4>5</vt:i4>
      </vt:variant>
      <vt:variant>
        <vt:lpwstr>http://isap.sejm.gov.pl/DetailsServlet?id=WDU20140001227</vt:lpwstr>
      </vt:variant>
      <vt:variant>
        <vt:lpwstr/>
      </vt:variant>
      <vt:variant>
        <vt:i4>655366</vt:i4>
      </vt:variant>
      <vt:variant>
        <vt:i4>105</vt:i4>
      </vt:variant>
      <vt:variant>
        <vt:i4>0</vt:i4>
      </vt:variant>
      <vt:variant>
        <vt:i4>5</vt:i4>
      </vt:variant>
      <vt:variant>
        <vt:lpwstr>http://isap.sejm.gov.pl/DetailsServlet?id=WDU20150000360</vt:lpwstr>
      </vt:variant>
      <vt:variant>
        <vt:lpwstr/>
      </vt:variant>
      <vt:variant>
        <vt:i4>524295</vt:i4>
      </vt:variant>
      <vt:variant>
        <vt:i4>102</vt:i4>
      </vt:variant>
      <vt:variant>
        <vt:i4>0</vt:i4>
      </vt:variant>
      <vt:variant>
        <vt:i4>5</vt:i4>
      </vt:variant>
      <vt:variant>
        <vt:lpwstr>http://isap.sejm.gov.pl/DetailsServlet?id=WDU20150001061</vt:lpwstr>
      </vt:variant>
      <vt:variant>
        <vt:lpwstr/>
      </vt:variant>
      <vt:variant>
        <vt:i4>458766</vt:i4>
      </vt:variant>
      <vt:variant>
        <vt:i4>99</vt:i4>
      </vt:variant>
      <vt:variant>
        <vt:i4>0</vt:i4>
      </vt:variant>
      <vt:variant>
        <vt:i4>5</vt:i4>
      </vt:variant>
      <vt:variant>
        <vt:lpwstr>http://isap.sejm.gov.pl/DetailsServlet?id=WDU19850140060</vt:lpwstr>
      </vt:variant>
      <vt:variant>
        <vt:lpwstr/>
      </vt:variant>
      <vt:variant>
        <vt:i4>2031675</vt:i4>
      </vt:variant>
      <vt:variant>
        <vt:i4>95</vt:i4>
      </vt:variant>
      <vt:variant>
        <vt:i4>0</vt:i4>
      </vt:variant>
      <vt:variant>
        <vt:i4>5</vt:i4>
      </vt:variant>
      <vt:variant>
        <vt:lpwstr/>
      </vt:variant>
      <vt:variant>
        <vt:lpwstr>_Toc434823903</vt:lpwstr>
      </vt:variant>
      <vt:variant>
        <vt:i4>2031675</vt:i4>
      </vt:variant>
      <vt:variant>
        <vt:i4>92</vt:i4>
      </vt:variant>
      <vt:variant>
        <vt:i4>0</vt:i4>
      </vt:variant>
      <vt:variant>
        <vt:i4>5</vt:i4>
      </vt:variant>
      <vt:variant>
        <vt:lpwstr/>
      </vt:variant>
      <vt:variant>
        <vt:lpwstr>_Toc434823901</vt:lpwstr>
      </vt:variant>
      <vt:variant>
        <vt:i4>2031675</vt:i4>
      </vt:variant>
      <vt:variant>
        <vt:i4>89</vt:i4>
      </vt:variant>
      <vt:variant>
        <vt:i4>0</vt:i4>
      </vt:variant>
      <vt:variant>
        <vt:i4>5</vt:i4>
      </vt:variant>
      <vt:variant>
        <vt:lpwstr/>
      </vt:variant>
      <vt:variant>
        <vt:lpwstr>_Toc434823900</vt:lpwstr>
      </vt:variant>
      <vt:variant>
        <vt:i4>1441850</vt:i4>
      </vt:variant>
      <vt:variant>
        <vt:i4>86</vt:i4>
      </vt:variant>
      <vt:variant>
        <vt:i4>0</vt:i4>
      </vt:variant>
      <vt:variant>
        <vt:i4>5</vt:i4>
      </vt:variant>
      <vt:variant>
        <vt:lpwstr/>
      </vt:variant>
      <vt:variant>
        <vt:lpwstr>_Toc434823899</vt:lpwstr>
      </vt:variant>
      <vt:variant>
        <vt:i4>1441850</vt:i4>
      </vt:variant>
      <vt:variant>
        <vt:i4>83</vt:i4>
      </vt:variant>
      <vt:variant>
        <vt:i4>0</vt:i4>
      </vt:variant>
      <vt:variant>
        <vt:i4>5</vt:i4>
      </vt:variant>
      <vt:variant>
        <vt:lpwstr/>
      </vt:variant>
      <vt:variant>
        <vt:lpwstr>_Toc434823898</vt:lpwstr>
      </vt:variant>
      <vt:variant>
        <vt:i4>1441850</vt:i4>
      </vt:variant>
      <vt:variant>
        <vt:i4>80</vt:i4>
      </vt:variant>
      <vt:variant>
        <vt:i4>0</vt:i4>
      </vt:variant>
      <vt:variant>
        <vt:i4>5</vt:i4>
      </vt:variant>
      <vt:variant>
        <vt:lpwstr/>
      </vt:variant>
      <vt:variant>
        <vt:lpwstr>_Toc434823897</vt:lpwstr>
      </vt:variant>
      <vt:variant>
        <vt:i4>1441850</vt:i4>
      </vt:variant>
      <vt:variant>
        <vt:i4>77</vt:i4>
      </vt:variant>
      <vt:variant>
        <vt:i4>0</vt:i4>
      </vt:variant>
      <vt:variant>
        <vt:i4>5</vt:i4>
      </vt:variant>
      <vt:variant>
        <vt:lpwstr/>
      </vt:variant>
      <vt:variant>
        <vt:lpwstr>_Toc434823896</vt:lpwstr>
      </vt:variant>
      <vt:variant>
        <vt:i4>1441850</vt:i4>
      </vt:variant>
      <vt:variant>
        <vt:i4>74</vt:i4>
      </vt:variant>
      <vt:variant>
        <vt:i4>0</vt:i4>
      </vt:variant>
      <vt:variant>
        <vt:i4>5</vt:i4>
      </vt:variant>
      <vt:variant>
        <vt:lpwstr/>
      </vt:variant>
      <vt:variant>
        <vt:lpwstr>_Toc434823895</vt:lpwstr>
      </vt:variant>
      <vt:variant>
        <vt:i4>1441850</vt:i4>
      </vt:variant>
      <vt:variant>
        <vt:i4>71</vt:i4>
      </vt:variant>
      <vt:variant>
        <vt:i4>0</vt:i4>
      </vt:variant>
      <vt:variant>
        <vt:i4>5</vt:i4>
      </vt:variant>
      <vt:variant>
        <vt:lpwstr/>
      </vt:variant>
      <vt:variant>
        <vt:lpwstr>_Toc434823894</vt:lpwstr>
      </vt:variant>
      <vt:variant>
        <vt:i4>1441850</vt:i4>
      </vt:variant>
      <vt:variant>
        <vt:i4>68</vt:i4>
      </vt:variant>
      <vt:variant>
        <vt:i4>0</vt:i4>
      </vt:variant>
      <vt:variant>
        <vt:i4>5</vt:i4>
      </vt:variant>
      <vt:variant>
        <vt:lpwstr/>
      </vt:variant>
      <vt:variant>
        <vt:lpwstr>_Toc434823893</vt:lpwstr>
      </vt:variant>
      <vt:variant>
        <vt:i4>1441850</vt:i4>
      </vt:variant>
      <vt:variant>
        <vt:i4>65</vt:i4>
      </vt:variant>
      <vt:variant>
        <vt:i4>0</vt:i4>
      </vt:variant>
      <vt:variant>
        <vt:i4>5</vt:i4>
      </vt:variant>
      <vt:variant>
        <vt:lpwstr/>
      </vt:variant>
      <vt:variant>
        <vt:lpwstr>_Toc434823892</vt:lpwstr>
      </vt:variant>
      <vt:variant>
        <vt:i4>1441850</vt:i4>
      </vt:variant>
      <vt:variant>
        <vt:i4>62</vt:i4>
      </vt:variant>
      <vt:variant>
        <vt:i4>0</vt:i4>
      </vt:variant>
      <vt:variant>
        <vt:i4>5</vt:i4>
      </vt:variant>
      <vt:variant>
        <vt:lpwstr/>
      </vt:variant>
      <vt:variant>
        <vt:lpwstr>_Toc434823891</vt:lpwstr>
      </vt:variant>
      <vt:variant>
        <vt:i4>1441850</vt:i4>
      </vt:variant>
      <vt:variant>
        <vt:i4>59</vt:i4>
      </vt:variant>
      <vt:variant>
        <vt:i4>0</vt:i4>
      </vt:variant>
      <vt:variant>
        <vt:i4>5</vt:i4>
      </vt:variant>
      <vt:variant>
        <vt:lpwstr/>
      </vt:variant>
      <vt:variant>
        <vt:lpwstr>_Toc434823890</vt:lpwstr>
      </vt:variant>
      <vt:variant>
        <vt:i4>1507386</vt:i4>
      </vt:variant>
      <vt:variant>
        <vt:i4>56</vt:i4>
      </vt:variant>
      <vt:variant>
        <vt:i4>0</vt:i4>
      </vt:variant>
      <vt:variant>
        <vt:i4>5</vt:i4>
      </vt:variant>
      <vt:variant>
        <vt:lpwstr/>
      </vt:variant>
      <vt:variant>
        <vt:lpwstr>_Toc434823889</vt:lpwstr>
      </vt:variant>
      <vt:variant>
        <vt:i4>1507386</vt:i4>
      </vt:variant>
      <vt:variant>
        <vt:i4>53</vt:i4>
      </vt:variant>
      <vt:variant>
        <vt:i4>0</vt:i4>
      </vt:variant>
      <vt:variant>
        <vt:i4>5</vt:i4>
      </vt:variant>
      <vt:variant>
        <vt:lpwstr/>
      </vt:variant>
      <vt:variant>
        <vt:lpwstr>_Toc434823888</vt:lpwstr>
      </vt:variant>
      <vt:variant>
        <vt:i4>1507386</vt:i4>
      </vt:variant>
      <vt:variant>
        <vt:i4>50</vt:i4>
      </vt:variant>
      <vt:variant>
        <vt:i4>0</vt:i4>
      </vt:variant>
      <vt:variant>
        <vt:i4>5</vt:i4>
      </vt:variant>
      <vt:variant>
        <vt:lpwstr/>
      </vt:variant>
      <vt:variant>
        <vt:lpwstr>_Toc434823887</vt:lpwstr>
      </vt:variant>
      <vt:variant>
        <vt:i4>1507386</vt:i4>
      </vt:variant>
      <vt:variant>
        <vt:i4>47</vt:i4>
      </vt:variant>
      <vt:variant>
        <vt:i4>0</vt:i4>
      </vt:variant>
      <vt:variant>
        <vt:i4>5</vt:i4>
      </vt:variant>
      <vt:variant>
        <vt:lpwstr/>
      </vt:variant>
      <vt:variant>
        <vt:lpwstr>_Toc434823886</vt:lpwstr>
      </vt:variant>
      <vt:variant>
        <vt:i4>1507386</vt:i4>
      </vt:variant>
      <vt:variant>
        <vt:i4>44</vt:i4>
      </vt:variant>
      <vt:variant>
        <vt:i4>0</vt:i4>
      </vt:variant>
      <vt:variant>
        <vt:i4>5</vt:i4>
      </vt:variant>
      <vt:variant>
        <vt:lpwstr/>
      </vt:variant>
      <vt:variant>
        <vt:lpwstr>_Toc434823885</vt:lpwstr>
      </vt:variant>
      <vt:variant>
        <vt:i4>1507386</vt:i4>
      </vt:variant>
      <vt:variant>
        <vt:i4>41</vt:i4>
      </vt:variant>
      <vt:variant>
        <vt:i4>0</vt:i4>
      </vt:variant>
      <vt:variant>
        <vt:i4>5</vt:i4>
      </vt:variant>
      <vt:variant>
        <vt:lpwstr/>
      </vt:variant>
      <vt:variant>
        <vt:lpwstr>_Toc434823881</vt:lpwstr>
      </vt:variant>
      <vt:variant>
        <vt:i4>1507386</vt:i4>
      </vt:variant>
      <vt:variant>
        <vt:i4>38</vt:i4>
      </vt:variant>
      <vt:variant>
        <vt:i4>0</vt:i4>
      </vt:variant>
      <vt:variant>
        <vt:i4>5</vt:i4>
      </vt:variant>
      <vt:variant>
        <vt:lpwstr/>
      </vt:variant>
      <vt:variant>
        <vt:lpwstr>_Toc434823880</vt:lpwstr>
      </vt:variant>
      <vt:variant>
        <vt:i4>1572922</vt:i4>
      </vt:variant>
      <vt:variant>
        <vt:i4>35</vt:i4>
      </vt:variant>
      <vt:variant>
        <vt:i4>0</vt:i4>
      </vt:variant>
      <vt:variant>
        <vt:i4>5</vt:i4>
      </vt:variant>
      <vt:variant>
        <vt:lpwstr/>
      </vt:variant>
      <vt:variant>
        <vt:lpwstr>_Toc434823879</vt:lpwstr>
      </vt:variant>
      <vt:variant>
        <vt:i4>1572922</vt:i4>
      </vt:variant>
      <vt:variant>
        <vt:i4>32</vt:i4>
      </vt:variant>
      <vt:variant>
        <vt:i4>0</vt:i4>
      </vt:variant>
      <vt:variant>
        <vt:i4>5</vt:i4>
      </vt:variant>
      <vt:variant>
        <vt:lpwstr/>
      </vt:variant>
      <vt:variant>
        <vt:lpwstr>_Toc434823878</vt:lpwstr>
      </vt:variant>
      <vt:variant>
        <vt:i4>1572922</vt:i4>
      </vt:variant>
      <vt:variant>
        <vt:i4>29</vt:i4>
      </vt:variant>
      <vt:variant>
        <vt:i4>0</vt:i4>
      </vt:variant>
      <vt:variant>
        <vt:i4>5</vt:i4>
      </vt:variant>
      <vt:variant>
        <vt:lpwstr/>
      </vt:variant>
      <vt:variant>
        <vt:lpwstr>_Toc434823877</vt:lpwstr>
      </vt:variant>
      <vt:variant>
        <vt:i4>1572922</vt:i4>
      </vt:variant>
      <vt:variant>
        <vt:i4>26</vt:i4>
      </vt:variant>
      <vt:variant>
        <vt:i4>0</vt:i4>
      </vt:variant>
      <vt:variant>
        <vt:i4>5</vt:i4>
      </vt:variant>
      <vt:variant>
        <vt:lpwstr/>
      </vt:variant>
      <vt:variant>
        <vt:lpwstr>_Toc434823876</vt:lpwstr>
      </vt:variant>
      <vt:variant>
        <vt:i4>1572922</vt:i4>
      </vt:variant>
      <vt:variant>
        <vt:i4>23</vt:i4>
      </vt:variant>
      <vt:variant>
        <vt:i4>0</vt:i4>
      </vt:variant>
      <vt:variant>
        <vt:i4>5</vt:i4>
      </vt:variant>
      <vt:variant>
        <vt:lpwstr/>
      </vt:variant>
      <vt:variant>
        <vt:lpwstr>_Toc434823875</vt:lpwstr>
      </vt:variant>
      <vt:variant>
        <vt:i4>1572922</vt:i4>
      </vt:variant>
      <vt:variant>
        <vt:i4>20</vt:i4>
      </vt:variant>
      <vt:variant>
        <vt:i4>0</vt:i4>
      </vt:variant>
      <vt:variant>
        <vt:i4>5</vt:i4>
      </vt:variant>
      <vt:variant>
        <vt:lpwstr/>
      </vt:variant>
      <vt:variant>
        <vt:lpwstr>_Toc434823874</vt:lpwstr>
      </vt:variant>
      <vt:variant>
        <vt:i4>1572922</vt:i4>
      </vt:variant>
      <vt:variant>
        <vt:i4>17</vt:i4>
      </vt:variant>
      <vt:variant>
        <vt:i4>0</vt:i4>
      </vt:variant>
      <vt:variant>
        <vt:i4>5</vt:i4>
      </vt:variant>
      <vt:variant>
        <vt:lpwstr/>
      </vt:variant>
      <vt:variant>
        <vt:lpwstr>_Toc434823873</vt:lpwstr>
      </vt:variant>
      <vt:variant>
        <vt:i4>1572922</vt:i4>
      </vt:variant>
      <vt:variant>
        <vt:i4>14</vt:i4>
      </vt:variant>
      <vt:variant>
        <vt:i4>0</vt:i4>
      </vt:variant>
      <vt:variant>
        <vt:i4>5</vt:i4>
      </vt:variant>
      <vt:variant>
        <vt:lpwstr/>
      </vt:variant>
      <vt:variant>
        <vt:lpwstr>_Toc434823872</vt:lpwstr>
      </vt:variant>
      <vt:variant>
        <vt:i4>1572922</vt:i4>
      </vt:variant>
      <vt:variant>
        <vt:i4>11</vt:i4>
      </vt:variant>
      <vt:variant>
        <vt:i4>0</vt:i4>
      </vt:variant>
      <vt:variant>
        <vt:i4>5</vt:i4>
      </vt:variant>
      <vt:variant>
        <vt:lpwstr/>
      </vt:variant>
      <vt:variant>
        <vt:lpwstr>_Toc434823871</vt:lpwstr>
      </vt:variant>
      <vt:variant>
        <vt:i4>1572922</vt:i4>
      </vt:variant>
      <vt:variant>
        <vt:i4>8</vt:i4>
      </vt:variant>
      <vt:variant>
        <vt:i4>0</vt:i4>
      </vt:variant>
      <vt:variant>
        <vt:i4>5</vt:i4>
      </vt:variant>
      <vt:variant>
        <vt:lpwstr/>
      </vt:variant>
      <vt:variant>
        <vt:lpwstr>_Toc434823870</vt:lpwstr>
      </vt:variant>
      <vt:variant>
        <vt:i4>1638458</vt:i4>
      </vt:variant>
      <vt:variant>
        <vt:i4>5</vt:i4>
      </vt:variant>
      <vt:variant>
        <vt:i4>0</vt:i4>
      </vt:variant>
      <vt:variant>
        <vt:i4>5</vt:i4>
      </vt:variant>
      <vt:variant>
        <vt:lpwstr/>
      </vt:variant>
      <vt:variant>
        <vt:lpwstr>_Toc434823869</vt:lpwstr>
      </vt:variant>
      <vt:variant>
        <vt:i4>1441860</vt:i4>
      </vt:variant>
      <vt:variant>
        <vt:i4>0</vt:i4>
      </vt:variant>
      <vt:variant>
        <vt:i4>0</vt:i4>
      </vt:variant>
      <vt:variant>
        <vt:i4>5</vt:i4>
      </vt:variant>
      <vt:variant>
        <vt:lpwstr>http://www.google.pl/url?sa=i&amp;rct=j&amp;q=&amp;esrc=s&amp;source=images&amp;cd=&amp;cad=rja&amp;uact=8&amp;ved=0CAcQjRxqFQoTCIOZ-aHz9MgCFSn9cgodCBwKwQ&amp;url=http://www.nettg.pl/news/112985/s-p-potwierdza-ratingi-polski&amp;psig=AFQjCNFvABiO5c4tndATjfYwpDvMqhV6lw&amp;ust=1446662255920467</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Henryk Skwarka</dc:creator>
  <cp:lastModifiedBy>WALRAVENS Brigitte (ERA)</cp:lastModifiedBy>
  <cp:revision>2</cp:revision>
  <cp:lastPrinted>2018-09-28T08:31:00Z</cp:lastPrinted>
  <dcterms:created xsi:type="dcterms:W3CDTF">2018-11-14T07:41:00Z</dcterms:created>
  <dcterms:modified xsi:type="dcterms:W3CDTF">2018-11-14T07:41:00Z</dcterms:modified>
</cp:coreProperties>
</file>